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05488423" w:rsidR="001A50CF" w:rsidRPr="001732C3" w:rsidRDefault="001A50CF" w:rsidP="00A3242E">
      <w:pPr>
        <w:tabs>
          <w:tab w:val="right" w:pos="9360"/>
        </w:tabs>
        <w:spacing w:line="240" w:lineRule="auto"/>
        <w:contextualSpacing/>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Pr>
          <w:rFonts w:ascii="Times New Roman" w:hAnsi="Times New Roman" w:cs="Times New Roman"/>
          <w:sz w:val="24"/>
          <w:szCs w:val="24"/>
        </w:rPr>
        <w:tab/>
      </w:r>
      <w:commentRangeStart w:id="0"/>
      <w:r w:rsidR="005208EC">
        <w:rPr>
          <w:rFonts w:ascii="Times New Roman" w:hAnsi="Times New Roman" w:cs="Times New Roman"/>
          <w:sz w:val="24"/>
          <w:szCs w:val="24"/>
        </w:rPr>
        <w:t>Lawrence</w:t>
      </w:r>
      <w:commentRangeEnd w:id="0"/>
      <w:r w:rsidR="007E72C6">
        <w:rPr>
          <w:rStyle w:val="CommentReference"/>
        </w:rPr>
        <w:commentReference w:id="0"/>
      </w:r>
      <w:r w:rsidR="005208EC">
        <w:rPr>
          <w:rFonts w:ascii="Times New Roman" w:hAnsi="Times New Roman" w:cs="Times New Roman"/>
          <w:sz w:val="24"/>
          <w:szCs w:val="24"/>
        </w:rPr>
        <w:t xml:space="preserve"> Holder</w:t>
      </w:r>
    </w:p>
    <w:p w14:paraId="722F4278" w14:textId="5B6672AA"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Chair, Ph.D.</w:t>
      </w:r>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4C4BC9DE"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5208EC" w:rsidRPr="005208EC">
        <w:rPr>
          <w:rFonts w:ascii="Times New Roman" w:hAnsi="Times New Roman" w:cs="Times New Roman"/>
          <w:sz w:val="24"/>
          <w:szCs w:val="24"/>
        </w:rPr>
        <w:t xml:space="preserve">Janardhan Rao </w:t>
      </w:r>
      <w:proofErr w:type="spellStart"/>
      <w:r w:rsidR="005208EC" w:rsidRPr="005208EC">
        <w:rPr>
          <w:rFonts w:ascii="Times New Roman" w:hAnsi="Times New Roman" w:cs="Times New Roman"/>
          <w:sz w:val="24"/>
          <w:szCs w:val="24"/>
        </w:rPr>
        <w:t>Doppa</w:t>
      </w:r>
      <w:proofErr w:type="spellEnd"/>
    </w:p>
    <w:p w14:paraId="27FDD116" w14:textId="1C85620C"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Ph.D.</w:t>
      </w:r>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A0DA8D0" w14:textId="77777777" w:rsidR="00C0129F" w:rsidRDefault="001A50CF" w:rsidP="001A50CF">
      <w:pPr>
        <w:spacing w:line="240" w:lineRule="auto"/>
        <w:contextualSpacing/>
        <w:jc w:val="right"/>
        <w:rPr>
          <w:ins w:id="1" w:author="jesse" w:date="2018-04-04T11:20:00Z"/>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6632D1" w:rsidRPr="006632D1">
        <w:rPr>
          <w:rFonts w:ascii="Times New Roman" w:hAnsi="Times New Roman" w:cs="Times New Roman"/>
          <w:sz w:val="24"/>
          <w:szCs w:val="24"/>
        </w:rPr>
        <w:t xml:space="preserve">Ananth </w:t>
      </w:r>
      <w:proofErr w:type="spellStart"/>
      <w:r w:rsidR="006632D1" w:rsidRPr="006632D1">
        <w:rPr>
          <w:rFonts w:ascii="Times New Roman" w:hAnsi="Times New Roman" w:cs="Times New Roman"/>
          <w:sz w:val="24"/>
          <w:szCs w:val="24"/>
        </w:rPr>
        <w:t>Kalyanaraman</w:t>
      </w:r>
      <w:proofErr w:type="spellEnd"/>
    </w:p>
    <w:p w14:paraId="6AC1CE09" w14:textId="0107F9FA"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Ph.D.</w:t>
      </w:r>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343E69C" w14:textId="7FCFD941" w:rsidR="001A50CF" w:rsidRPr="001732C3" w:rsidRDefault="001A50CF">
      <w:pPr>
        <w:spacing w:line="240" w:lineRule="auto"/>
        <w:contextualSpacing/>
        <w:jc w:val="right"/>
        <w:rPr>
          <w:rFonts w:ascii="Times New Roman" w:hAnsi="Times New Roman" w:cs="Times New Roman"/>
          <w:sz w:val="24"/>
          <w:szCs w:val="24"/>
        </w:rPr>
      </w:pPr>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59DAB88E" w:rsidR="002F09FD" w:rsidRDefault="002F09FD" w:rsidP="001A2D27">
      <w:pPr>
        <w:spacing w:line="480" w:lineRule="auto"/>
        <w:contextualSpacing/>
        <w:jc w:val="center"/>
        <w:rPr>
          <w:rFonts w:ascii="Times New Roman" w:hAnsi="Times New Roman" w:cs="Times New Roman"/>
          <w:sz w:val="24"/>
          <w:szCs w:val="24"/>
        </w:rPr>
      </w:pPr>
    </w:p>
    <w:p w14:paraId="36E71466" w14:textId="5A066DB6" w:rsidR="00A3242E" w:rsidRDefault="00A3242E" w:rsidP="001A2D27">
      <w:pPr>
        <w:spacing w:line="480" w:lineRule="auto"/>
        <w:contextualSpacing/>
        <w:jc w:val="center"/>
        <w:rPr>
          <w:rFonts w:ascii="Times New Roman" w:hAnsi="Times New Roman" w:cs="Times New Roman"/>
          <w:sz w:val="24"/>
          <w:szCs w:val="24"/>
        </w:rPr>
      </w:pPr>
    </w:p>
    <w:p w14:paraId="43ABC518" w14:textId="2FB50BBA" w:rsidR="00A3242E" w:rsidRDefault="00A3242E" w:rsidP="001A2D27">
      <w:pPr>
        <w:spacing w:line="480" w:lineRule="auto"/>
        <w:contextualSpacing/>
        <w:jc w:val="center"/>
        <w:rPr>
          <w:rFonts w:ascii="Times New Roman" w:hAnsi="Times New Roman" w:cs="Times New Roman"/>
          <w:sz w:val="24"/>
          <w:szCs w:val="24"/>
        </w:rPr>
      </w:pPr>
    </w:p>
    <w:p w14:paraId="4D777DB1" w14:textId="24B94A62" w:rsidR="00A3242E" w:rsidRDefault="00A3242E" w:rsidP="001A2D27">
      <w:pPr>
        <w:spacing w:line="480" w:lineRule="auto"/>
        <w:contextualSpacing/>
        <w:jc w:val="center"/>
        <w:rPr>
          <w:ins w:id="2" w:author="jesse" w:date="2018-04-04T11:41:00Z"/>
          <w:rFonts w:ascii="Times New Roman" w:hAnsi="Times New Roman" w:cs="Times New Roman"/>
          <w:sz w:val="24"/>
          <w:szCs w:val="24"/>
        </w:rPr>
      </w:pPr>
    </w:p>
    <w:p w14:paraId="7367503D" w14:textId="77777777" w:rsidR="004143B8" w:rsidRPr="001732C3" w:rsidRDefault="004143B8"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ACKNOWLEDGMENT</w:t>
      </w:r>
    </w:p>
    <w:p w14:paraId="19A1D91A" w14:textId="0173E39B"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 xml:space="preserve">previous </w:t>
      </w:r>
      <w:r w:rsidR="00DE54F4" w:rsidRPr="001732C3">
        <w:rPr>
          <w:rFonts w:ascii="Times New Roman" w:hAnsi="Times New Roman" w:cs="Times New Roman"/>
          <w:sz w:val="24"/>
          <w:szCs w:val="24"/>
        </w:rPr>
        <w:t>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proofErr w:type="gramStart"/>
      <w:r w:rsidR="00A540ED" w:rsidRPr="001732C3">
        <w:rPr>
          <w:rFonts w:ascii="Times New Roman" w:hAnsi="Times New Roman" w:cs="Times New Roman"/>
          <w:sz w:val="24"/>
          <w:szCs w:val="24"/>
        </w:rPr>
        <w:t>myself</w:t>
      </w:r>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proofErr w:type="gramEnd"/>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often</w:t>
      </w:r>
      <w:r w:rsidR="007A18CD" w:rsidRPr="001732C3">
        <w:rPr>
          <w:rFonts w:ascii="Times New Roman" w:hAnsi="Times New Roman" w:cs="Times New Roman"/>
          <w:sz w:val="24"/>
          <w:szCs w:val="24"/>
        </w:rPr>
        <w:t xml:space="preserve"> stumbling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machine learning and 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TABLE OF CONTENTS</w:t>
      </w:r>
    </w:p>
    <w:p w14:paraId="43B13C65" w14:textId="77777777" w:rsidR="0063061F" w:rsidRPr="001732C3" w:rsidRDefault="0063061F"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commentRangeStart w:id="3"/>
      <w:commentRangeStart w:id="4"/>
      <w:r w:rsidR="005B0E7B" w:rsidRPr="001732C3">
        <w:rPr>
          <w:rFonts w:ascii="Times New Roman" w:hAnsi="Times New Roman" w:cs="Times New Roman"/>
          <w:sz w:val="24"/>
          <w:szCs w:val="24"/>
        </w:rPr>
        <w:t>x</w:t>
      </w:r>
      <w:commentRangeEnd w:id="3"/>
      <w:r w:rsidR="001F7199">
        <w:rPr>
          <w:rStyle w:val="CommentReference"/>
        </w:rPr>
        <w:commentReference w:id="3"/>
      </w:r>
      <w:commentRangeEnd w:id="4"/>
      <w:r w:rsidR="00C07ED7">
        <w:rPr>
          <w:rStyle w:val="CommentReference"/>
        </w:rPr>
        <w:commentReference w:id="4"/>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98328E4" w14:textId="5311955B" w:rsidR="00006806" w:rsidRDefault="00006806"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w:t>
      </w:r>
      <w:r w:rsidRPr="00006806">
        <w:rPr>
          <w:rFonts w:ascii="Times New Roman" w:hAnsi="Times New Roman" w:cs="Times New Roman"/>
          <w:sz w:val="24"/>
          <w:szCs w:val="24"/>
        </w:rPr>
        <w:t xml:space="preserve"> </w:t>
      </w:r>
      <w:r w:rsidRPr="001732C3">
        <w:rPr>
          <w:rFonts w:ascii="Times New Roman" w:hAnsi="Times New Roman" w:cs="Times New Roman"/>
          <w:sz w:val="24"/>
          <w:szCs w:val="24"/>
        </w:rPr>
        <w:tab/>
        <w:t>x</w:t>
      </w:r>
    </w:p>
    <w:p w14:paraId="14B77352" w14:textId="299F90CF"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7B5DCD8" w:rsidR="000675C7" w:rsidRPr="001732C3" w:rsidRDefault="00F96C7B" w:rsidP="000675C7">
      <w:pPr>
        <w:tabs>
          <w:tab w:val="right" w:leader="dot" w:pos="9360"/>
        </w:tabs>
        <w:spacing w:line="480" w:lineRule="auto"/>
        <w:ind w:left="360" w:firstLine="720"/>
        <w:contextualSpacing/>
        <w:rPr>
          <w:rFonts w:ascii="Times New Roman" w:hAnsi="Times New Roman" w:cs="Times New Roman"/>
          <w:sz w:val="24"/>
          <w:szCs w:val="24"/>
        </w:rPr>
      </w:pPr>
      <w:r w:rsidRPr="00F96C7B">
        <w:rPr>
          <w:rFonts w:ascii="Times New Roman" w:hAnsi="Times New Roman" w:cs="Times New Roman"/>
          <w:sz w:val="24"/>
          <w:szCs w:val="24"/>
        </w:rPr>
        <w:t>Simplified Problem Formulation for Complexity Analysis</w:t>
      </w:r>
      <w:r w:rsidR="000675C7"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DB655C" w14:textId="287C314A" w:rsidR="00F96C7B" w:rsidRDefault="00F96C7B" w:rsidP="00F96C7B">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Previous Work</w:t>
      </w:r>
      <w:r w:rsidRPr="001732C3">
        <w:rPr>
          <w:rFonts w:ascii="Times New Roman" w:hAnsi="Times New Roman" w:cs="Times New Roman"/>
          <w:sz w:val="24"/>
          <w:szCs w:val="24"/>
        </w:rPr>
        <w:tab/>
        <w:t>x</w:t>
      </w:r>
    </w:p>
    <w:p w14:paraId="5DA003B6" w14:textId="678A0B2B"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72A8DD11"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Proposed</w:t>
      </w:r>
      <w:r w:rsidR="00A06162">
        <w:rPr>
          <w:rFonts w:ascii="Times New Roman" w:hAnsi="Times New Roman" w:cs="Times New Roman"/>
          <w:sz w:val="24"/>
          <w:szCs w:val="24"/>
        </w:rPr>
        <w:t xml:space="preserve"> Method Overview</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777492C" w14:textId="669563EA" w:rsidR="00A06162" w:rsidRDefault="00A06162" w:rsidP="002A686C">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Algorithm Evaluation</w:t>
      </w:r>
      <w:r w:rsidRPr="001732C3">
        <w:rPr>
          <w:rFonts w:ascii="Times New Roman" w:hAnsi="Times New Roman" w:cs="Times New Roman"/>
          <w:sz w:val="24"/>
          <w:szCs w:val="24"/>
        </w:rPr>
        <w:tab/>
        <w:t>x</w:t>
      </w:r>
    </w:p>
    <w:p w14:paraId="513E6666" w14:textId="080B1028"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00A06162">
        <w:rPr>
          <w:rFonts w:ascii="Times New Roman" w:hAnsi="Times New Roman" w:cs="Times New Roman"/>
          <w:sz w:val="24"/>
          <w:szCs w:val="24"/>
        </w:rPr>
        <w:t xml:space="preserve"> Algorithm</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1576CC92"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Experiment 3: </w:t>
      </w:r>
      <w:r w:rsidR="00A06162">
        <w:rPr>
          <w:rFonts w:ascii="Times New Roman" w:hAnsi="Times New Roman" w:cs="Times New Roman"/>
          <w:sz w:val="24"/>
          <w:szCs w:val="24"/>
        </w:rPr>
        <w:t xml:space="preserve">Evaluation of </w:t>
      </w:r>
      <w:r w:rsidRPr="001732C3">
        <w:rPr>
          <w:rFonts w:ascii="Times New Roman" w:hAnsi="Times New Roman" w:cs="Times New Roman"/>
          <w:sz w:val="24"/>
          <w:szCs w:val="24"/>
        </w:rPr>
        <w:t>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59DE9EEE" w:rsidR="002A686C"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C8404F9" w14:textId="46541A8C" w:rsidR="009566C2" w:rsidRPr="001732C3" w:rsidRDefault="009566C2" w:rsidP="00E54EC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Summary</w:t>
      </w:r>
      <w:r w:rsidRPr="001732C3">
        <w:rPr>
          <w:rFonts w:ascii="Times New Roman" w:hAnsi="Times New Roman" w:cs="Times New Roman"/>
          <w:sz w:val="24"/>
          <w:szCs w:val="24"/>
        </w:rPr>
        <w:tab/>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1680C4B4"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r w:rsidR="001F7C8E">
        <w:rPr>
          <w:rFonts w:ascii="Times New Roman" w:hAnsi="Times New Roman" w:cs="Times New Roman"/>
          <w:sz w:val="24"/>
          <w:szCs w:val="24"/>
        </w:rPr>
        <w:t>x</w:t>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5"/>
      <w:r w:rsidRPr="001732C3">
        <w:rPr>
          <w:rFonts w:ascii="Times New Roman" w:hAnsi="Times New Roman" w:cs="Times New Roman"/>
          <w:sz w:val="24"/>
          <w:szCs w:val="24"/>
        </w:rPr>
        <w:t>TABLES</w:t>
      </w:r>
      <w:commentRangeEnd w:id="5"/>
      <w:r w:rsidR="001F7199">
        <w:rPr>
          <w:rStyle w:val="CommentReference"/>
        </w:rPr>
        <w:commentReference w:id="5"/>
      </w:r>
    </w:p>
    <w:p w14:paraId="3D912C5C" w14:textId="77777777" w:rsidR="00536823" w:rsidRPr="001732C3" w:rsidRDefault="00536823"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6"/>
      <w:r w:rsidRPr="001732C3">
        <w:rPr>
          <w:rFonts w:ascii="Times New Roman" w:hAnsi="Times New Roman" w:cs="Times New Roman"/>
          <w:sz w:val="24"/>
          <w:szCs w:val="24"/>
        </w:rPr>
        <w:t>FIGURES</w:t>
      </w:r>
      <w:commentRangeEnd w:id="6"/>
      <w:r w:rsidR="001F7199">
        <w:rPr>
          <w:rStyle w:val="CommentReference"/>
        </w:rPr>
        <w:commentReference w:id="6"/>
      </w:r>
    </w:p>
    <w:p w14:paraId="31B0CF02" w14:textId="77777777" w:rsidR="00FD76DD" w:rsidRPr="001732C3" w:rsidRDefault="00FD76DD"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9824DE">
      <w:pPr>
        <w:spacing w:line="480" w:lineRule="auto"/>
        <w:contextualSpacing/>
        <w:jc w:val="center"/>
        <w:outlineLvl w:val="0"/>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536539C6" w:rsidR="00986473" w:rsidRPr="00B05D80" w:rsidRDefault="009C6B75" w:rsidP="009824DE">
      <w:pPr>
        <w:spacing w:line="480" w:lineRule="auto"/>
        <w:contextualSpacing/>
        <w:outlineLvl w:val="0"/>
        <w:rPr>
          <w:rFonts w:ascii="Times New Roman" w:hAnsi="Times New Roman" w:cs="Times New Roman"/>
          <w:b/>
          <w:sz w:val="20"/>
          <w:szCs w:val="20"/>
        </w:rPr>
      </w:pPr>
      <w:r w:rsidRPr="00B05D80">
        <w:rPr>
          <w:rFonts w:ascii="Times New Roman" w:hAnsi="Times New Roman" w:cs="Times New Roman"/>
          <w:b/>
          <w:sz w:val="20"/>
          <w:szCs w:val="20"/>
        </w:rPr>
        <w:t>1.</w:t>
      </w:r>
      <w:ins w:id="7" w:author="jesse" w:date="2018-04-04T14:19:00Z">
        <w:r w:rsidR="003A45C5">
          <w:rPr>
            <w:rFonts w:ascii="Times New Roman" w:hAnsi="Times New Roman" w:cs="Times New Roman"/>
            <w:b/>
            <w:sz w:val="20"/>
            <w:szCs w:val="20"/>
          </w:rPr>
          <w:t>1</w:t>
        </w:r>
      </w:ins>
      <w:del w:id="8" w:author="jesse" w:date="2018-04-04T14:19:00Z">
        <w:r w:rsidRPr="00B05D80" w:rsidDel="003A45C5">
          <w:rPr>
            <w:rFonts w:ascii="Times New Roman" w:hAnsi="Times New Roman" w:cs="Times New Roman"/>
            <w:b/>
            <w:sz w:val="20"/>
            <w:szCs w:val="20"/>
          </w:rPr>
          <w:delText>0</w:delText>
        </w:r>
      </w:del>
      <w:r w:rsidRPr="00B05D80">
        <w:rPr>
          <w:rFonts w:ascii="Times New Roman" w:hAnsi="Times New Roman" w:cs="Times New Roman"/>
          <w:b/>
          <w:sz w:val="20"/>
          <w:szCs w:val="20"/>
        </w:rPr>
        <w:t xml:space="preserve"> </w:t>
      </w:r>
      <w:r w:rsidR="00986473" w:rsidRPr="00B05D80">
        <w:rPr>
          <w:rFonts w:ascii="Times New Roman" w:hAnsi="Times New Roman" w:cs="Times New Roman"/>
          <w:b/>
          <w:sz w:val="20"/>
          <w:szCs w:val="20"/>
        </w:rPr>
        <w:t xml:space="preserve">Process Mining </w:t>
      </w:r>
      <w:commentRangeStart w:id="9"/>
      <w:commentRangeStart w:id="10"/>
      <w:r w:rsidR="00986473" w:rsidRPr="00B05D80">
        <w:rPr>
          <w:rFonts w:ascii="Times New Roman" w:hAnsi="Times New Roman" w:cs="Times New Roman"/>
          <w:b/>
          <w:sz w:val="20"/>
          <w:szCs w:val="20"/>
        </w:rPr>
        <w:t>Overview</w:t>
      </w:r>
      <w:commentRangeEnd w:id="9"/>
      <w:r w:rsidR="00AB2432" w:rsidRPr="00B05D80">
        <w:rPr>
          <w:rStyle w:val="CommentReference"/>
          <w:sz w:val="20"/>
          <w:szCs w:val="20"/>
        </w:rPr>
        <w:commentReference w:id="9"/>
      </w:r>
      <w:commentRangeEnd w:id="10"/>
      <w:r w:rsidR="003A45C5">
        <w:rPr>
          <w:rStyle w:val="CommentReference"/>
        </w:rPr>
        <w:commentReference w:id="10"/>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3C9A79C4"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w:t>
      </w:r>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r w:rsidR="00C72184">
        <w:rPr>
          <w:rFonts w:ascii="Times New Roman" w:hAnsi="Times New Roman" w:cs="Times New Roman"/>
          <w:sz w:val="20"/>
          <w:szCs w:val="20"/>
        </w:rPr>
        <w:t xml:space="preserve">is </w:t>
      </w:r>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sz w:val="20"/>
          <w:szCs w:val="20"/>
        </w:rPr>
        <w:t xml:space="preserve"> from a set of process-oriented data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03985067"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 xml:space="preserve">model specification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t>
      </w:r>
      <w:r w:rsidR="00C72184">
        <w:rPr>
          <w:rFonts w:ascii="Times New Roman" w:hAnsi="Times New Roman" w:cs="Times New Roman"/>
          <w:sz w:val="20"/>
          <w:szCs w:val="20"/>
        </w:rPr>
        <w:t>which is to use</w:t>
      </w:r>
      <w:r w:rsidR="00A5144A" w:rsidRPr="001732C3">
        <w:rPr>
          <w:rFonts w:ascii="Times New Roman" w:hAnsi="Times New Roman" w:cs="Times New Roman"/>
          <w:sz w:val="20"/>
          <w:szCs w:val="20"/>
        </w:rPr>
        <w:t xml:space="preserve">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6D663B71" w:rsidR="00E501A5"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lastRenderedPageBreak/>
        <w:t>1.</w:t>
      </w:r>
      <w:ins w:id="11" w:author="jesse" w:date="2018-04-04T14:19:00Z">
        <w:r w:rsidR="003A45C5">
          <w:rPr>
            <w:rFonts w:ascii="Times New Roman" w:hAnsi="Times New Roman" w:cs="Times New Roman"/>
            <w:b/>
            <w:sz w:val="20"/>
            <w:szCs w:val="20"/>
          </w:rPr>
          <w:t>2</w:t>
        </w:r>
      </w:ins>
      <w:del w:id="12" w:author="jesse" w:date="2018-04-04T14:19:00Z">
        <w:r w:rsidDel="003A45C5">
          <w:rPr>
            <w:rFonts w:ascii="Times New Roman" w:hAnsi="Times New Roman" w:cs="Times New Roman"/>
            <w:b/>
            <w:sz w:val="20"/>
            <w:szCs w:val="20"/>
          </w:rPr>
          <w:delText>1</w:delText>
        </w:r>
      </w:del>
      <w:r>
        <w:rPr>
          <w:rFonts w:ascii="Times New Roman" w:hAnsi="Times New Roman" w:cs="Times New Roman"/>
          <w:b/>
          <w:sz w:val="20"/>
          <w:szCs w:val="20"/>
        </w:rPr>
        <w:t xml:space="preserve"> </w:t>
      </w:r>
      <w:r w:rsidR="002F2682" w:rsidRPr="001732C3">
        <w:rPr>
          <w:rFonts w:ascii="Times New Roman" w:hAnsi="Times New Roman" w:cs="Times New Roman"/>
          <w:b/>
          <w:sz w:val="20"/>
          <w:szCs w:val="20"/>
        </w:rPr>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7F76C2A2"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commentRangeStart w:id="13"/>
      <w:commentRangeStart w:id="14"/>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r w:rsidR="005C1316">
        <w:rPr>
          <w:rFonts w:ascii="Times New Roman" w:hAnsi="Times New Roman" w:cs="Times New Roman"/>
          <w:sz w:val="20"/>
          <w:szCs w:val="20"/>
        </w:rPr>
        <w:t xml:space="preserve">, available at </w:t>
      </w:r>
      <w:r w:rsidR="00E801B7">
        <w:rPr>
          <w:rFonts w:ascii="Times New Roman" w:hAnsi="Times New Roman" w:cs="Times New Roman"/>
          <w:sz w:val="20"/>
          <w:szCs w:val="20"/>
        </w:rPr>
        <w:t>https://</w:t>
      </w:r>
      <w:r w:rsidR="005C1316">
        <w:rPr>
          <w:rFonts w:ascii="Times New Roman" w:hAnsi="Times New Roman" w:cs="Times New Roman"/>
          <w:sz w:val="20"/>
          <w:szCs w:val="20"/>
        </w:rPr>
        <w:t>github.com/niceyeti/ProcessMining</w:t>
      </w:r>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commentRangeEnd w:id="13"/>
      <w:r w:rsidR="00CE44F1">
        <w:rPr>
          <w:rStyle w:val="CommentReference"/>
        </w:rPr>
        <w:commentReference w:id="13"/>
      </w:r>
      <w:commentRangeEnd w:id="14"/>
      <w:r w:rsidR="00D278A0">
        <w:rPr>
          <w:rStyle w:val="CommentReference"/>
        </w:rPr>
        <w:commentReference w:id="14"/>
      </w:r>
    </w:p>
    <w:p w14:paraId="21F05782" w14:textId="055120B1"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w:t>
      </w:r>
      <w:r w:rsidR="00CE44F1" w:rsidRPr="001732C3">
        <w:rPr>
          <w:rFonts w:ascii="Times New Roman" w:hAnsi="Times New Roman" w:cs="Times New Roman"/>
          <w:sz w:val="20"/>
          <w:szCs w:val="20"/>
        </w:rPr>
        <w:t>high</w:t>
      </w:r>
      <w:r w:rsidR="00CE44F1">
        <w:rPr>
          <w:rFonts w:ascii="Times New Roman" w:hAnsi="Times New Roman" w:cs="Times New Roman"/>
          <w:sz w:val="20"/>
          <w:szCs w:val="20"/>
        </w:rPr>
        <w:t>-</w:t>
      </w:r>
      <w:r w:rsidR="00B42771" w:rsidRPr="001732C3">
        <w:rPr>
          <w:rFonts w:ascii="Times New Roman" w:hAnsi="Times New Roman" w:cs="Times New Roman"/>
          <w:sz w:val="20"/>
          <w:szCs w:val="20"/>
        </w:rPr>
        <w:t>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06034814" w:rsidR="00A42E58"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t>1.</w:t>
      </w:r>
      <w:ins w:id="15" w:author="jesse" w:date="2018-04-04T14:19:00Z">
        <w:r w:rsidR="003A45C5">
          <w:rPr>
            <w:rFonts w:ascii="Times New Roman" w:hAnsi="Times New Roman" w:cs="Times New Roman"/>
            <w:b/>
            <w:sz w:val="20"/>
            <w:szCs w:val="20"/>
          </w:rPr>
          <w:t>3</w:t>
        </w:r>
      </w:ins>
      <w:del w:id="16" w:author="jesse" w:date="2018-04-04T14:19:00Z">
        <w:r w:rsidDel="003A45C5">
          <w:rPr>
            <w:rFonts w:ascii="Times New Roman" w:hAnsi="Times New Roman" w:cs="Times New Roman"/>
            <w:b/>
            <w:sz w:val="20"/>
            <w:szCs w:val="20"/>
          </w:rPr>
          <w:delText>2</w:delText>
        </w:r>
      </w:del>
      <w:r>
        <w:rPr>
          <w:rFonts w:ascii="Times New Roman" w:hAnsi="Times New Roman" w:cs="Times New Roman"/>
          <w:b/>
          <w:sz w:val="20"/>
          <w:szCs w:val="20"/>
        </w:rPr>
        <w:t xml:space="preserve"> </w:t>
      </w:r>
      <w:r w:rsidR="00A42E58"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145FCC4B"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46F0DBA4" w:rsidR="00150722" w:rsidRPr="003A45C5" w:rsidRDefault="009C6B75" w:rsidP="009824DE">
      <w:pPr>
        <w:outlineLvl w:val="0"/>
        <w:rPr>
          <w:rFonts w:ascii="Times New Roman" w:hAnsi="Times New Roman" w:cs="Times New Roman"/>
          <w:b/>
          <w:sz w:val="20"/>
          <w:szCs w:val="20"/>
          <w:rPrChange w:id="17" w:author="jesse" w:date="2018-04-04T14:20:00Z">
            <w:rPr>
              <w:rFonts w:ascii="Times New Roman" w:hAnsi="Times New Roman" w:cs="Times New Roman"/>
              <w:b/>
              <w:sz w:val="24"/>
              <w:szCs w:val="24"/>
            </w:rPr>
          </w:rPrChange>
        </w:rPr>
      </w:pPr>
      <w:r w:rsidRPr="003A45C5">
        <w:rPr>
          <w:rFonts w:ascii="Times New Roman" w:hAnsi="Times New Roman" w:cs="Times New Roman"/>
          <w:b/>
          <w:sz w:val="20"/>
          <w:szCs w:val="20"/>
          <w:rPrChange w:id="18" w:author="jesse" w:date="2018-04-04T14:20:00Z">
            <w:rPr>
              <w:rFonts w:ascii="Times New Roman" w:hAnsi="Times New Roman" w:cs="Times New Roman"/>
              <w:b/>
              <w:sz w:val="24"/>
              <w:szCs w:val="24"/>
            </w:rPr>
          </w:rPrChange>
        </w:rPr>
        <w:t>2.</w:t>
      </w:r>
      <w:ins w:id="19" w:author="jesse" w:date="2018-04-04T14:19:00Z">
        <w:r w:rsidR="003A45C5" w:rsidRPr="003A45C5">
          <w:rPr>
            <w:rFonts w:ascii="Times New Roman" w:hAnsi="Times New Roman" w:cs="Times New Roman"/>
            <w:b/>
            <w:sz w:val="20"/>
            <w:szCs w:val="20"/>
            <w:rPrChange w:id="20" w:author="jesse" w:date="2018-04-04T14:20:00Z">
              <w:rPr>
                <w:rFonts w:ascii="Times New Roman" w:hAnsi="Times New Roman" w:cs="Times New Roman"/>
                <w:b/>
                <w:sz w:val="24"/>
                <w:szCs w:val="24"/>
              </w:rPr>
            </w:rPrChange>
          </w:rPr>
          <w:t>1</w:t>
        </w:r>
      </w:ins>
      <w:del w:id="21" w:author="jesse" w:date="2018-04-04T14:19:00Z">
        <w:r w:rsidRPr="003A45C5" w:rsidDel="003A45C5">
          <w:rPr>
            <w:rFonts w:ascii="Times New Roman" w:hAnsi="Times New Roman" w:cs="Times New Roman"/>
            <w:b/>
            <w:sz w:val="20"/>
            <w:szCs w:val="20"/>
            <w:rPrChange w:id="22" w:author="jesse" w:date="2018-04-04T14:20:00Z">
              <w:rPr>
                <w:rFonts w:ascii="Times New Roman" w:hAnsi="Times New Roman" w:cs="Times New Roman"/>
                <w:b/>
                <w:sz w:val="24"/>
                <w:szCs w:val="24"/>
              </w:rPr>
            </w:rPrChange>
          </w:rPr>
          <w:delText>0</w:delText>
        </w:r>
      </w:del>
      <w:r w:rsidRPr="003A45C5">
        <w:rPr>
          <w:rFonts w:ascii="Times New Roman" w:hAnsi="Times New Roman" w:cs="Times New Roman"/>
          <w:b/>
          <w:sz w:val="20"/>
          <w:szCs w:val="20"/>
          <w:rPrChange w:id="23" w:author="jesse" w:date="2018-04-04T14:20:00Z">
            <w:rPr>
              <w:rFonts w:ascii="Times New Roman" w:hAnsi="Times New Roman" w:cs="Times New Roman"/>
              <w:b/>
              <w:sz w:val="24"/>
              <w:szCs w:val="24"/>
            </w:rPr>
          </w:rPrChange>
        </w:rPr>
        <w:t xml:space="preserve"> </w:t>
      </w:r>
      <w:r w:rsidR="00150722" w:rsidRPr="003A45C5">
        <w:rPr>
          <w:rFonts w:ascii="Times New Roman" w:hAnsi="Times New Roman" w:cs="Times New Roman"/>
          <w:b/>
          <w:sz w:val="20"/>
          <w:szCs w:val="20"/>
          <w:rPrChange w:id="24" w:author="jesse" w:date="2018-04-04T14:20:00Z">
            <w:rPr>
              <w:rFonts w:ascii="Times New Roman" w:hAnsi="Times New Roman" w:cs="Times New Roman"/>
              <w:b/>
              <w:sz w:val="24"/>
              <w:szCs w:val="24"/>
            </w:rPr>
          </w:rPrChange>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2126FB25" w:rsidR="00150722"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25" w:author="jesse" w:date="2018-04-04T14:20:00Z">
        <w:r w:rsidR="003A45C5">
          <w:rPr>
            <w:rFonts w:ascii="Times New Roman" w:hAnsi="Times New Roman" w:cs="Times New Roman"/>
            <w:b/>
            <w:sz w:val="20"/>
            <w:szCs w:val="20"/>
          </w:rPr>
          <w:t>2</w:t>
        </w:r>
      </w:ins>
      <w:del w:id="26" w:author="jesse" w:date="2018-04-04T14:20:00Z">
        <w:r w:rsidDel="003A45C5">
          <w:rPr>
            <w:rFonts w:ascii="Times New Roman" w:hAnsi="Times New Roman" w:cs="Times New Roman"/>
            <w:b/>
            <w:sz w:val="20"/>
            <w:szCs w:val="20"/>
          </w:rPr>
          <w:delText>1</w:delText>
        </w:r>
      </w:del>
      <w:r>
        <w:rPr>
          <w:rFonts w:ascii="Times New Roman" w:hAnsi="Times New Roman" w:cs="Times New Roman"/>
          <w:b/>
          <w:sz w:val="20"/>
          <w:szCs w:val="20"/>
        </w:rPr>
        <w:t xml:space="preserve"> </w:t>
      </w:r>
      <w:r w:rsidR="00F62562" w:rsidRPr="001732C3">
        <w:rPr>
          <w:rFonts w:ascii="Times New Roman" w:hAnsi="Times New Roman" w:cs="Times New Roman"/>
          <w:b/>
          <w:sz w:val="20"/>
          <w:szCs w:val="20"/>
        </w:rPr>
        <w:t>Process Representations</w:t>
      </w:r>
    </w:p>
    <w:p w14:paraId="2E037871" w14:textId="6E7CBCBE"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r w:rsidR="00CE44F1">
        <w:rPr>
          <w:rFonts w:ascii="Times New Roman" w:hAnsi="Times New Roman" w:cs="Times New Roman"/>
          <w:sz w:val="20"/>
          <w:szCs w:val="20"/>
        </w:rPr>
        <w:t xml:space="preserve"> </w:t>
      </w:r>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 xml:space="preserve">imple </w:t>
            </w:r>
            <w:r w:rsidR="009824DE">
              <w:rPr>
                <w:rFonts w:ascii="Times New Roman" w:hAnsi="Times New Roman" w:cs="Times New Roman"/>
                <w:caps w:val="0"/>
                <w:sz w:val="20"/>
                <w:szCs w:val="20"/>
              </w:rPr>
              <w:t>Petri</w:t>
            </w:r>
            <w:r w:rsidRPr="001732C3">
              <w:rPr>
                <w:rFonts w:ascii="Times New Roman" w:hAnsi="Times New Roman" w:cs="Times New Roman"/>
                <w:caps w:val="0"/>
                <w:sz w:val="20"/>
                <w:szCs w:val="20"/>
              </w:rPr>
              <w:t xml:space="preserve">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commentRangeStart w:id="27"/>
            <w:commentRangeStart w:id="28"/>
            <w:r w:rsidRPr="001732C3">
              <w:rPr>
                <w:rFonts w:ascii="Times New Roman" w:hAnsi="Times New Roman" w:cs="Times New Roman"/>
                <w:i/>
                <w:sz w:val="20"/>
                <w:szCs w:val="20"/>
              </w:rPr>
              <w:t>P</w:t>
            </w:r>
            <w:commentRangeEnd w:id="27"/>
            <w:r w:rsidR="009824DE">
              <w:rPr>
                <w:rStyle w:val="CommentReference"/>
              </w:rPr>
              <w:commentReference w:id="27"/>
            </w:r>
            <w:commentRangeEnd w:id="28"/>
            <w:r w:rsidR="00E801B7">
              <w:rPr>
                <w:rStyle w:val="CommentReference"/>
              </w:rPr>
              <w:commentReference w:id="28"/>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022312"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022312"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C42FAD2"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w:t>
      </w:r>
      <w:r w:rsidR="009824DE">
        <w:rPr>
          <w:rFonts w:ascii="Times New Roman" w:hAnsi="Times New Roman" w:cs="Times New Roman"/>
          <w:sz w:val="20"/>
          <w:szCs w:val="20"/>
        </w:rPr>
        <w:t>Petri</w:t>
      </w:r>
      <w:r w:rsidRPr="001732C3">
        <w:rPr>
          <w:rFonts w:ascii="Times New Roman" w:hAnsi="Times New Roman" w:cs="Times New Roman"/>
          <w:sz w:val="20"/>
          <w:szCs w:val="20"/>
        </w:rPr>
        <w:t xml:space="preserve"> net model is given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9824DE"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xml:space="preserve">, such as colored </w:t>
      </w:r>
      <w:r w:rsidR="009824DE">
        <w:rPr>
          <w:rFonts w:ascii="Times New Roman" w:hAnsi="Times New Roman" w:cs="Times New Roman"/>
          <w:sz w:val="20"/>
          <w:szCs w:val="20"/>
        </w:rPr>
        <w:t>Petri</w:t>
      </w:r>
      <w:r w:rsidR="00E462A4" w:rsidRPr="001732C3">
        <w:rPr>
          <w:rFonts w:ascii="Times New Roman" w:hAnsi="Times New Roman" w:cs="Times New Roman"/>
          <w:sz w:val="20"/>
          <w:szCs w:val="20"/>
        </w:rPr>
        <w:t xml:space="preserve">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of </w:t>
      </w:r>
      <w:r w:rsidR="009824DE">
        <w:rPr>
          <w:rFonts w:ascii="Times New Roman" w:hAnsi="Times New Roman" w:cs="Times New Roman"/>
          <w:sz w:val="20"/>
          <w:szCs w:val="20"/>
        </w:rPr>
        <w:t>Petri</w:t>
      </w:r>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2D128107" w:rsidR="006D129A" w:rsidRPr="001732C3" w:rsidRDefault="00E801B7" w:rsidP="006D129A">
      <w:pPr>
        <w:keepNext/>
        <w:jc w:val="center"/>
        <w:rPr>
          <w:rFonts w:ascii="Times New Roman" w:hAnsi="Times New Roman" w:cs="Times New Roman"/>
        </w:rPr>
      </w:pPr>
      <w:r>
        <w:rPr>
          <w:rFonts w:ascii="Times New Roman" w:hAnsi="Times New Roman" w:cs="Times New Roman"/>
          <w:noProof/>
        </w:rPr>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5421DF48" w:rsidR="006D129A" w:rsidRPr="001732C3" w:rsidRDefault="006D129A"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77334A83"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{P3,P4,P5}</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{P2}</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w:t>
      </w:r>
      <w:r w:rsidR="00B47D07">
        <w:rPr>
          <w:rFonts w:ascii="Times New Roman" w:eastAsiaTheme="minorEastAsia" w:hAnsi="Times New Roman" w:cs="Times New Roman"/>
          <w:i/>
          <w:sz w:val="20"/>
          <w:szCs w:val="20"/>
        </w:rPr>
        <w:t>5</w:t>
      </w:r>
      <w:r w:rsidR="008F0639" w:rsidRPr="001732C3">
        <w:rPr>
          <w:rFonts w:ascii="Times New Roman" w:eastAsiaTheme="minorEastAsia" w:hAnsi="Times New Roman" w:cs="Times New Roman"/>
          <w:sz w:val="20"/>
          <w:szCs w:val="20"/>
        </w:rPr>
        <w:t xml:space="preserve">, and thus </w:t>
      </w:r>
      <w:r w:rsidR="009824DE" w:rsidRPr="001732C3">
        <w:rPr>
          <w:rFonts w:ascii="Times New Roman" w:eastAsiaTheme="minorEastAsia" w:hAnsi="Times New Roman" w:cs="Times New Roman"/>
          <w:i/>
          <w:sz w:val="20"/>
          <w:szCs w:val="20"/>
        </w:rPr>
        <w:t>T</w:t>
      </w:r>
      <w:r w:rsidR="00B47D07">
        <w:rPr>
          <w:rFonts w:ascii="Times New Roman" w:eastAsiaTheme="minorEastAsia" w:hAnsi="Times New Roman" w:cs="Times New Roman"/>
          <w:i/>
          <w:sz w:val="20"/>
          <w:szCs w:val="20"/>
        </w:rPr>
        <w:t>4</w:t>
      </w:r>
      <w:r w:rsidR="009824DE" w:rsidRPr="001732C3">
        <w:rPr>
          <w:rFonts w:ascii="Times New Roman" w:eastAsiaTheme="minorEastAsia" w:hAnsi="Times New Roman" w:cs="Times New Roman"/>
          <w:sz w:val="20"/>
          <w:szCs w:val="20"/>
        </w:rPr>
        <w:t xml:space="preserve"> </w:t>
      </w:r>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6B3FE73B"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 xml:space="preserve">As generic state transition systems, </w:t>
      </w:r>
      <w:r w:rsidR="009824DE">
        <w:rPr>
          <w:rFonts w:ascii="Times New Roman" w:hAnsi="Times New Roman" w:cs="Times New Roman"/>
          <w:sz w:val="20"/>
          <w:szCs w:val="20"/>
        </w:rPr>
        <w:t>Petri</w:t>
      </w:r>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w:t>
      </w:r>
      <w:r w:rsidR="0044758D">
        <w:rPr>
          <w:rFonts w:ascii="Times New Roman" w:hAnsi="Times New Roman" w:cs="Times New Roman"/>
          <w:sz w:val="20"/>
          <w:szCs w:val="20"/>
        </w:rPr>
        <w:t>,</w:t>
      </w:r>
      <w:r w:rsidR="000A73D0" w:rsidRPr="001732C3">
        <w:rPr>
          <w:rFonts w:ascii="Times New Roman" w:hAnsi="Times New Roman" w:cs="Times New Roman"/>
          <w:sz w:val="20"/>
          <w:szCs w:val="20"/>
        </w:rPr>
        <w:t xml:space="preserve">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like the one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in computation theory</w:t>
      </w:r>
      <w:r w:rsidR="00007128" w:rsidRPr="001732C3">
        <w:rPr>
          <w:rFonts w:ascii="Times New Roman" w:hAnsi="Times New Roman" w:cs="Times New Roman"/>
          <w:sz w:val="20"/>
          <w:szCs w:val="20"/>
        </w:rPr>
        <w:t xml:space="preserve"> by (Karp and Miller, 1969) which permit</w:t>
      </w:r>
      <w:r w:rsidR="00882DB2">
        <w:rPr>
          <w:rFonts w:ascii="Times New Roman" w:hAnsi="Times New Roman" w:cs="Times New Roman"/>
          <w:sz w:val="20"/>
          <w:szCs w:val="20"/>
        </w:rPr>
        <w:t>t</w:t>
      </w:r>
      <w:r w:rsidR="00192B2B">
        <w:rPr>
          <w:rFonts w:ascii="Times New Roman" w:hAnsi="Times New Roman" w:cs="Times New Roman"/>
          <w:sz w:val="20"/>
          <w:szCs w:val="20"/>
        </w:rPr>
        <w:t>ed</w:t>
      </w:r>
      <w:r w:rsidR="00007128" w:rsidRPr="001732C3">
        <w:rPr>
          <w:rFonts w:ascii="Times New Roman" w:hAnsi="Times New Roman" w:cs="Times New Roman"/>
          <w:sz w:val="20"/>
          <w:szCs w:val="20"/>
        </w:rPr>
        <w:t xml:space="preserve">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the oracle begins by placing</w:t>
      </w:r>
      <w:r w:rsidR="00CC7E7B">
        <w:rPr>
          <w:rFonts w:ascii="Times New Roman" w:hAnsi="Times New Roman" w:cs="Times New Roman"/>
          <w:sz w:val="20"/>
          <w:szCs w:val="20"/>
        </w:rPr>
        <w:t xml:space="preserve"> </w:t>
      </w:r>
      <w:proofErr w:type="gramStart"/>
      <w:r w:rsidR="00CC7E7B">
        <w:rPr>
          <w:rFonts w:ascii="Times New Roman" w:hAnsi="Times New Roman" w:cs="Times New Roman"/>
          <w:sz w:val="20"/>
          <w:szCs w:val="20"/>
        </w:rPr>
        <w:t>tokens</w:t>
      </w:r>
      <w:r w:rsidR="00D17092" w:rsidRPr="001732C3">
        <w:rPr>
          <w:rFonts w:ascii="Times New Roman" w:hAnsi="Times New Roman" w:cs="Times New Roman"/>
          <w:sz w:val="20"/>
          <w:szCs w:val="20"/>
        </w:rPr>
        <w:t xml:space="preserve">  on</w:t>
      </w:r>
      <w:proofErr w:type="gramEnd"/>
      <w:r w:rsidR="00D17092" w:rsidRPr="001732C3">
        <w:rPr>
          <w:rFonts w:ascii="Times New Roman" w:hAnsi="Times New Roman" w:cs="Times New Roman"/>
          <w:sz w:val="20"/>
          <w:szCs w:val="20"/>
        </w:rPr>
        <w:t xml:space="preserve">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xml:space="preserve">; each unique possible marking spawns a new child </w:t>
      </w:r>
      <w:r w:rsidR="00960767">
        <w:rPr>
          <w:rFonts w:ascii="Times New Roman" w:hAnsi="Times New Roman" w:cs="Times New Roman"/>
          <w:sz w:val="20"/>
          <w:szCs w:val="20"/>
        </w:rPr>
        <w:t>vertex</w:t>
      </w:r>
      <w:r w:rsidR="0086670A" w:rsidRPr="001732C3">
        <w:rPr>
          <w:rFonts w:ascii="Times New Roman" w:hAnsi="Times New Roman" w:cs="Times New Roman"/>
          <w:sz w:val="20"/>
          <w:szCs w:val="20"/>
        </w:rPr>
        <w:t>.</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w:t>
      </w:r>
      <w:commentRangeStart w:id="29"/>
      <w:commentRangeStart w:id="30"/>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2.2</w:t>
      </w:r>
      <w:commentRangeEnd w:id="29"/>
      <w:r w:rsidR="009824DE">
        <w:rPr>
          <w:rStyle w:val="CommentReference"/>
        </w:rPr>
        <w:commentReference w:id="29"/>
      </w:r>
      <w:commentRangeEnd w:id="30"/>
      <w:r w:rsidR="00D278A0">
        <w:rPr>
          <w:rStyle w:val="CommentReference"/>
        </w:rPr>
        <w:commentReference w:id="30"/>
      </w:r>
      <w:r w:rsidR="002C600F" w:rsidRPr="001732C3">
        <w:rPr>
          <w:rFonts w:ascii="Times New Roman" w:hAnsi="Times New Roman" w:cs="Times New Roman"/>
          <w:sz w:val="20"/>
          <w:szCs w:val="20"/>
        </w:rPr>
        <w:t>. Note that despite the parallel paths in the model, the coverability graph is simply linear.</w:t>
      </w:r>
      <w:r w:rsidR="00A91E4C">
        <w:rPr>
          <w:rFonts w:ascii="Times New Roman" w:hAnsi="Times New Roman" w:cs="Times New Roman"/>
          <w:sz w:val="20"/>
          <w:szCs w:val="20"/>
        </w:rPr>
        <w:t xml:space="preserve"> We also see</w:t>
      </w:r>
      <w:r w:rsidR="00276A30">
        <w:rPr>
          <w:rFonts w:ascii="Times New Roman" w:hAnsi="Times New Roman" w:cs="Times New Roman"/>
          <w:sz w:val="20"/>
          <w:szCs w:val="20"/>
        </w:rPr>
        <w:t xml:space="preserve"> from the coverability </w:t>
      </w:r>
      <w:r w:rsidR="00276A30">
        <w:rPr>
          <w:rFonts w:ascii="Times New Roman" w:hAnsi="Times New Roman" w:cs="Times New Roman"/>
          <w:sz w:val="20"/>
          <w:szCs w:val="20"/>
        </w:rPr>
        <w:lastRenderedPageBreak/>
        <w:t>graph</w:t>
      </w:r>
      <w:r w:rsidR="00A91E4C">
        <w:rPr>
          <w:rFonts w:ascii="Times New Roman" w:hAnsi="Times New Roman" w:cs="Times New Roman"/>
          <w:sz w:val="20"/>
          <w:szCs w:val="20"/>
        </w:rPr>
        <w:t xml:space="preserve"> that </w:t>
      </w:r>
      <w:r w:rsidR="001405BC">
        <w:rPr>
          <w:rFonts w:ascii="Times New Roman" w:hAnsi="Times New Roman" w:cs="Times New Roman"/>
          <w:sz w:val="20"/>
          <w:szCs w:val="20"/>
        </w:rPr>
        <w:t>the model</w:t>
      </w:r>
      <w:r w:rsidR="00F53837">
        <w:rPr>
          <w:rFonts w:ascii="Times New Roman" w:hAnsi="Times New Roman" w:cs="Times New Roman"/>
          <w:sz w:val="20"/>
          <w:szCs w:val="20"/>
        </w:rPr>
        <w:t xml:space="preserve"> is</w:t>
      </w:r>
      <w:r w:rsidR="001405BC">
        <w:rPr>
          <w:rFonts w:ascii="Times New Roman" w:hAnsi="Times New Roman" w:cs="Times New Roman"/>
          <w:sz w:val="20"/>
          <w:szCs w:val="20"/>
        </w:rPr>
        <w:t xml:space="preserve"> </w:t>
      </w:r>
      <w:r w:rsidR="00A91E4C">
        <w:rPr>
          <w:rFonts w:ascii="Times New Roman" w:hAnsi="Times New Roman" w:cs="Times New Roman"/>
          <w:sz w:val="20"/>
          <w:szCs w:val="20"/>
        </w:rPr>
        <w:t xml:space="preserve">potentially infinite since the process can repeat from </w:t>
      </w:r>
      <w:r w:rsidR="00A91E4C" w:rsidRPr="00A3242E">
        <w:rPr>
          <w:rFonts w:ascii="Times New Roman" w:hAnsi="Times New Roman" w:cs="Times New Roman"/>
          <w:i/>
          <w:sz w:val="20"/>
          <w:szCs w:val="20"/>
        </w:rPr>
        <w:t>T4</w:t>
      </w:r>
      <w:r w:rsidR="00BB1DD5">
        <w:rPr>
          <w:rFonts w:ascii="Times New Roman" w:hAnsi="Times New Roman" w:cs="Times New Roman"/>
          <w:sz w:val="20"/>
          <w:szCs w:val="20"/>
        </w:rPr>
        <w:t>, depending on how the final marking is defined</w:t>
      </w:r>
      <w:r w:rsidR="00EE39B2">
        <w:rPr>
          <w:rFonts w:ascii="Times New Roman" w:hAnsi="Times New Roman" w:cs="Times New Roman"/>
          <w:sz w:val="20"/>
          <w:szCs w:val="20"/>
        </w:rPr>
        <w:t xml:space="preserve">. This </w:t>
      </w:r>
      <w:r w:rsidR="00DF1E19">
        <w:rPr>
          <w:rFonts w:ascii="Times New Roman" w:hAnsi="Times New Roman" w:cs="Times New Roman"/>
          <w:sz w:val="20"/>
          <w:szCs w:val="20"/>
        </w:rPr>
        <w:t>edge</w:t>
      </w:r>
      <w:r w:rsidR="00AE1091">
        <w:rPr>
          <w:rFonts w:ascii="Times New Roman" w:hAnsi="Times New Roman" w:cs="Times New Roman"/>
          <w:sz w:val="20"/>
          <w:szCs w:val="20"/>
        </w:rPr>
        <w:t xml:space="preserve"> </w:t>
      </w:r>
      <w:r w:rsidR="00A91E4C">
        <w:rPr>
          <w:rFonts w:ascii="Times New Roman" w:hAnsi="Times New Roman" w:cs="Times New Roman"/>
          <w:sz w:val="20"/>
          <w:szCs w:val="20"/>
        </w:rPr>
        <w:t xml:space="preserve">could be </w:t>
      </w:r>
      <w:r w:rsidR="00AE1091">
        <w:rPr>
          <w:rFonts w:ascii="Times New Roman" w:hAnsi="Times New Roman" w:cs="Times New Roman"/>
          <w:sz w:val="20"/>
          <w:szCs w:val="20"/>
        </w:rPr>
        <w:t>intended</w:t>
      </w:r>
      <w:r w:rsidR="00A91E4C">
        <w:rPr>
          <w:rFonts w:ascii="Times New Roman" w:hAnsi="Times New Roman" w:cs="Times New Roman"/>
          <w:sz w:val="20"/>
          <w:szCs w:val="20"/>
        </w:rPr>
        <w:t xml:space="preserve"> to characterize serial </w:t>
      </w:r>
      <w:r w:rsidR="00B22FF4">
        <w:rPr>
          <w:rFonts w:ascii="Times New Roman" w:hAnsi="Times New Roman" w:cs="Times New Roman"/>
          <w:sz w:val="20"/>
          <w:szCs w:val="20"/>
        </w:rPr>
        <w:t>process flow,</w:t>
      </w:r>
      <w:r w:rsidR="00A91E4C">
        <w:rPr>
          <w:rFonts w:ascii="Times New Roman" w:hAnsi="Times New Roman" w:cs="Times New Roman"/>
          <w:sz w:val="20"/>
          <w:szCs w:val="20"/>
        </w:rPr>
        <w:t xml:space="preserve"> whereby new car production can</w:t>
      </w:r>
      <w:r w:rsidR="00B22FF4">
        <w:rPr>
          <w:rFonts w:ascii="Times New Roman" w:hAnsi="Times New Roman" w:cs="Times New Roman"/>
          <w:sz w:val="20"/>
          <w:szCs w:val="20"/>
        </w:rPr>
        <w:t>not</w:t>
      </w:r>
      <w:r w:rsidR="00A91E4C">
        <w:rPr>
          <w:rFonts w:ascii="Times New Roman" w:hAnsi="Times New Roman" w:cs="Times New Roman"/>
          <w:sz w:val="20"/>
          <w:szCs w:val="20"/>
        </w:rPr>
        <w:t xml:space="preserve"> begin until the </w:t>
      </w:r>
      <w:r w:rsidR="00133FA0">
        <w:rPr>
          <w:rFonts w:ascii="Times New Roman" w:hAnsi="Times New Roman" w:cs="Times New Roman"/>
          <w:sz w:val="20"/>
          <w:szCs w:val="20"/>
        </w:rPr>
        <w:t>previo</w:t>
      </w:r>
      <w:r w:rsidR="005A1EE7">
        <w:rPr>
          <w:rFonts w:ascii="Times New Roman" w:hAnsi="Times New Roman" w:cs="Times New Roman"/>
          <w:sz w:val="20"/>
          <w:szCs w:val="20"/>
        </w:rPr>
        <w:t>us</w:t>
      </w:r>
      <w:r w:rsidR="00A91E4C">
        <w:rPr>
          <w:rFonts w:ascii="Times New Roman" w:hAnsi="Times New Roman" w:cs="Times New Roman"/>
          <w:sz w:val="20"/>
          <w:szCs w:val="20"/>
        </w:rPr>
        <w:t xml:space="preserve"> </w:t>
      </w:r>
      <w:r w:rsidR="00312C5F">
        <w:rPr>
          <w:rFonts w:ascii="Times New Roman" w:hAnsi="Times New Roman" w:cs="Times New Roman"/>
          <w:sz w:val="20"/>
          <w:szCs w:val="20"/>
        </w:rPr>
        <w:t>cycle</w:t>
      </w:r>
      <w:r w:rsidR="00A91E4C">
        <w:rPr>
          <w:rFonts w:ascii="Times New Roman" w:hAnsi="Times New Roman" w:cs="Times New Roman"/>
          <w:sz w:val="20"/>
          <w:szCs w:val="20"/>
        </w:rPr>
        <w:t xml:space="preserve"> completes</w:t>
      </w:r>
      <w:r w:rsidR="00A218B9">
        <w:rPr>
          <w:rFonts w:ascii="Times New Roman" w:hAnsi="Times New Roman" w:cs="Times New Roman"/>
          <w:sz w:val="20"/>
          <w:szCs w:val="20"/>
        </w:rPr>
        <w:t xml:space="preserve">, </w:t>
      </w:r>
      <w:r w:rsidR="00EE39B2">
        <w:rPr>
          <w:rFonts w:ascii="Times New Roman" w:hAnsi="Times New Roman" w:cs="Times New Roman"/>
          <w:sz w:val="20"/>
          <w:szCs w:val="20"/>
        </w:rPr>
        <w:t>a simple example of</w:t>
      </w:r>
      <w:r w:rsidR="003A4B3B">
        <w:rPr>
          <w:rFonts w:ascii="Times New Roman" w:hAnsi="Times New Roman" w:cs="Times New Roman"/>
          <w:sz w:val="20"/>
          <w:szCs w:val="20"/>
        </w:rPr>
        <w:t xml:space="preserve"> “cycle time” </w:t>
      </w:r>
      <w:r w:rsidR="004703CB">
        <w:rPr>
          <w:rFonts w:ascii="Times New Roman" w:hAnsi="Times New Roman" w:cs="Times New Roman"/>
          <w:sz w:val="20"/>
          <w:szCs w:val="20"/>
        </w:rPr>
        <w:t xml:space="preserve">often used in </w:t>
      </w:r>
      <w:proofErr w:type="spellStart"/>
      <w:r w:rsidR="00017596">
        <w:rPr>
          <w:rFonts w:ascii="Times New Roman" w:hAnsi="Times New Roman" w:cs="Times New Roman"/>
          <w:sz w:val="20"/>
          <w:szCs w:val="20"/>
        </w:rPr>
        <w:t>cpu</w:t>
      </w:r>
      <w:proofErr w:type="spellEnd"/>
      <w:r w:rsidR="004703CB">
        <w:rPr>
          <w:rFonts w:ascii="Times New Roman" w:hAnsi="Times New Roman" w:cs="Times New Roman"/>
          <w:sz w:val="20"/>
          <w:szCs w:val="20"/>
        </w:rPr>
        <w:t xml:space="preserve"> design and business production models</w:t>
      </w:r>
      <w:r w:rsidR="00A91E4C">
        <w:rPr>
          <w:rFonts w:ascii="Times New Roman" w:hAnsi="Times New Roman" w:cs="Times New Roman"/>
          <w:sz w:val="20"/>
          <w:szCs w:val="20"/>
        </w:rPr>
        <w:t>.</w:t>
      </w:r>
      <w:r w:rsidR="00656DEC">
        <w:rPr>
          <w:rFonts w:ascii="Times New Roman" w:hAnsi="Times New Roman" w:cs="Times New Roman"/>
          <w:sz w:val="20"/>
          <w:szCs w:val="20"/>
        </w:rPr>
        <w:t xml:space="preserve"> The terminal conditions of this </w:t>
      </w:r>
      <w:r w:rsidR="00ED0DAF">
        <w:rPr>
          <w:rFonts w:ascii="Times New Roman" w:hAnsi="Times New Roman" w:cs="Times New Roman"/>
          <w:sz w:val="20"/>
          <w:szCs w:val="20"/>
        </w:rPr>
        <w:t xml:space="preserve">specific </w:t>
      </w:r>
      <w:r w:rsidR="00656DEC">
        <w:rPr>
          <w:rFonts w:ascii="Times New Roman" w:hAnsi="Times New Roman" w:cs="Times New Roman"/>
          <w:sz w:val="20"/>
          <w:szCs w:val="20"/>
        </w:rPr>
        <w:t xml:space="preserve">process are left ambiguous </w:t>
      </w:r>
      <w:r w:rsidR="00ED0DAF">
        <w:rPr>
          <w:rFonts w:ascii="Times New Roman" w:hAnsi="Times New Roman" w:cs="Times New Roman"/>
          <w:sz w:val="20"/>
          <w:szCs w:val="20"/>
        </w:rPr>
        <w:t>since the goal is only</w:t>
      </w:r>
      <w:r w:rsidR="00564811">
        <w:rPr>
          <w:rFonts w:ascii="Times New Roman" w:hAnsi="Times New Roman" w:cs="Times New Roman"/>
          <w:sz w:val="20"/>
          <w:szCs w:val="20"/>
        </w:rPr>
        <w:t xml:space="preserve"> to</w:t>
      </w:r>
      <w:r w:rsidR="00E563F3">
        <w:rPr>
          <w:rFonts w:ascii="Times New Roman" w:hAnsi="Times New Roman" w:cs="Times New Roman"/>
          <w:sz w:val="20"/>
          <w:szCs w:val="20"/>
        </w:rPr>
        <w:t xml:space="preserve"> show</w:t>
      </w:r>
      <w:r w:rsidR="00ED0DAF">
        <w:rPr>
          <w:rFonts w:ascii="Times New Roman" w:hAnsi="Times New Roman" w:cs="Times New Roman"/>
          <w:sz w:val="20"/>
          <w:szCs w:val="20"/>
        </w:rPr>
        <w:t xml:space="preserve"> how </w:t>
      </w:r>
      <w:r w:rsidR="003F02EB">
        <w:rPr>
          <w:rFonts w:ascii="Times New Roman" w:hAnsi="Times New Roman" w:cs="Times New Roman"/>
          <w:sz w:val="20"/>
          <w:szCs w:val="20"/>
        </w:rPr>
        <w:t xml:space="preserve">processes depend on </w:t>
      </w:r>
      <w:r w:rsidR="00ED0DAF">
        <w:rPr>
          <w:rFonts w:ascii="Times New Roman" w:hAnsi="Times New Roman" w:cs="Times New Roman"/>
          <w:sz w:val="20"/>
          <w:szCs w:val="20"/>
        </w:rPr>
        <w:t xml:space="preserve">graphical representations </w:t>
      </w:r>
      <w:r w:rsidR="003F02EB">
        <w:rPr>
          <w:rFonts w:ascii="Times New Roman" w:hAnsi="Times New Roman" w:cs="Times New Roman"/>
          <w:sz w:val="20"/>
          <w:szCs w:val="20"/>
        </w:rPr>
        <w:t xml:space="preserve">to determine many of </w:t>
      </w:r>
      <w:r w:rsidR="00ED0DAF">
        <w:rPr>
          <w:rFonts w:ascii="Times New Roman" w:hAnsi="Times New Roman" w:cs="Times New Roman"/>
          <w:sz w:val="20"/>
          <w:szCs w:val="20"/>
        </w:rPr>
        <w:t>their properties.</w:t>
      </w:r>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F2C156C" w:rsidR="002C600F" w:rsidRPr="001732C3" w:rsidRDefault="006F7785"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displayed in figure </w:t>
      </w:r>
      <w:r w:rsidR="009824DE">
        <w:rPr>
          <w:rFonts w:ascii="Times New Roman" w:hAnsi="Times New Roman" w:cs="Times New Roman"/>
          <w:color w:val="auto"/>
        </w:rPr>
        <w:t>2.1</w:t>
      </w:r>
      <w:r w:rsidRPr="001732C3">
        <w:rPr>
          <w:rFonts w:ascii="Times New Roman" w:hAnsi="Times New Roman" w:cs="Times New Roman"/>
          <w:color w:val="auto"/>
        </w:rPr>
        <w:t>.</w:t>
      </w:r>
    </w:p>
    <w:p w14:paraId="612B85BA" w14:textId="77777777" w:rsidR="004C3E0F" w:rsidRDefault="00D4220D" w:rsidP="00953A31">
      <w:pPr>
        <w:rPr>
          <w:ins w:id="31" w:author="jesse" w:date="2018-04-04T11:53:00Z"/>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w:t>
      </w:r>
      <w:r w:rsidR="00BF69B1">
        <w:rPr>
          <w:rFonts w:ascii="Times New Roman" w:hAnsi="Times New Roman" w:cs="Times New Roman"/>
          <w:sz w:val="20"/>
          <w:szCs w:val="20"/>
        </w:rPr>
        <w:t>figure 2.2</w:t>
      </w:r>
      <w:r w:rsidRPr="001732C3">
        <w:rPr>
          <w:rFonts w:ascii="Times New Roman" w:hAnsi="Times New Roman" w:cs="Times New Roman"/>
          <w:sz w:val="20"/>
          <w:szCs w:val="20"/>
        </w:rPr>
        <w:t xml:space="preserv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commentRangeStart w:id="32"/>
      <w:commentRangeStart w:id="33"/>
      <w:r w:rsidRPr="001732C3">
        <w:rPr>
          <w:rFonts w:ascii="Times New Roman" w:hAnsi="Times New Roman" w:cs="Times New Roman"/>
          <w:sz w:val="20"/>
          <w:szCs w:val="20"/>
        </w:rPr>
        <w:t>1994</w:t>
      </w:r>
      <w:commentRangeEnd w:id="32"/>
      <w:r w:rsidR="009824DE">
        <w:rPr>
          <w:rStyle w:val="CommentReference"/>
        </w:rPr>
        <w:commentReference w:id="32"/>
      </w:r>
      <w:commentRangeEnd w:id="33"/>
      <w:r w:rsidR="004C3E0F">
        <w:rPr>
          <w:rStyle w:val="CommentReference"/>
        </w:rPr>
        <w:commentReference w:id="33"/>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r w:rsidR="00734684">
        <w:rPr>
          <w:rFonts w:ascii="Times New Roman" w:hAnsi="Times New Roman" w:cs="Times New Roman"/>
          <w:sz w:val="20"/>
          <w:szCs w:val="20"/>
        </w:rPr>
        <w:t xml:space="preserve"> </w:t>
      </w:r>
    </w:p>
    <w:p w14:paraId="6E80F8EA" w14:textId="1985CCDA" w:rsidR="000E3AEF" w:rsidRPr="001732C3" w:rsidRDefault="00734684" w:rsidP="00953A31">
      <w:pPr>
        <w:rPr>
          <w:rFonts w:ascii="Times New Roman" w:hAnsi="Times New Roman" w:cs="Times New Roman"/>
          <w:sz w:val="20"/>
          <w:szCs w:val="20"/>
        </w:rPr>
      </w:pPr>
      <w:r>
        <w:rPr>
          <w:rFonts w:ascii="Times New Roman" w:hAnsi="Times New Roman" w:cs="Times New Roman"/>
          <w:sz w:val="20"/>
          <w:szCs w:val="20"/>
        </w:rPr>
        <w:t xml:space="preserve">This work focuses on viewing </w:t>
      </w:r>
      <w:r w:rsidR="004B5A60">
        <w:rPr>
          <w:rFonts w:ascii="Times New Roman" w:hAnsi="Times New Roman" w:cs="Times New Roman"/>
          <w:sz w:val="20"/>
          <w:szCs w:val="20"/>
        </w:rPr>
        <w:t>trace data as a distribution over structure</w:t>
      </w:r>
      <w:r w:rsidR="00882D9C">
        <w:rPr>
          <w:rFonts w:ascii="Times New Roman" w:hAnsi="Times New Roman" w:cs="Times New Roman"/>
          <w:sz w:val="20"/>
          <w:szCs w:val="20"/>
        </w:rPr>
        <w:t>s</w:t>
      </w:r>
      <w:r w:rsidR="009F2BA9">
        <w:rPr>
          <w:rFonts w:ascii="Times New Roman" w:hAnsi="Times New Roman" w:cs="Times New Roman"/>
          <w:sz w:val="20"/>
          <w:szCs w:val="20"/>
        </w:rPr>
        <w:t xml:space="preserve">, which are </w:t>
      </w:r>
      <w:r w:rsidR="00882D9C">
        <w:rPr>
          <w:rFonts w:ascii="Times New Roman" w:hAnsi="Times New Roman" w:cs="Times New Roman"/>
          <w:sz w:val="20"/>
          <w:szCs w:val="20"/>
        </w:rPr>
        <w:t>connected subsets of Petri model</w:t>
      </w:r>
      <w:r w:rsidR="00EE75C2">
        <w:rPr>
          <w:rFonts w:ascii="Times New Roman" w:hAnsi="Times New Roman" w:cs="Times New Roman"/>
          <w:sz w:val="20"/>
          <w:szCs w:val="20"/>
        </w:rPr>
        <w:t xml:space="preserve"> graphs</w:t>
      </w:r>
      <w:r w:rsidR="009F2BA9">
        <w:rPr>
          <w:rFonts w:ascii="Times New Roman" w:hAnsi="Times New Roman" w:cs="Times New Roman"/>
          <w:sz w:val="20"/>
          <w:szCs w:val="20"/>
        </w:rPr>
        <w:t>,</w:t>
      </w:r>
      <w:r w:rsidR="004B5A60">
        <w:rPr>
          <w:rFonts w:ascii="Times New Roman" w:hAnsi="Times New Roman" w:cs="Times New Roman"/>
          <w:sz w:val="20"/>
          <w:szCs w:val="20"/>
        </w:rPr>
        <w:t xml:space="preserve"> using graphical representations detailed in the next section</w:t>
      </w:r>
      <w:r w:rsidR="00A63D4D">
        <w:rPr>
          <w:rFonts w:ascii="Times New Roman" w:hAnsi="Times New Roman" w:cs="Times New Roman"/>
          <w:sz w:val="20"/>
          <w:szCs w:val="20"/>
        </w:rPr>
        <w:t>. However</w:t>
      </w:r>
      <w:r w:rsidR="00882D9C">
        <w:rPr>
          <w:rFonts w:ascii="Times New Roman" w:hAnsi="Times New Roman" w:cs="Times New Roman"/>
          <w:sz w:val="20"/>
          <w:szCs w:val="20"/>
        </w:rPr>
        <w:t>,</w:t>
      </w:r>
      <w:r w:rsidR="00A63D4D">
        <w:rPr>
          <w:rFonts w:ascii="Times New Roman" w:hAnsi="Times New Roman" w:cs="Times New Roman"/>
          <w:sz w:val="20"/>
          <w:szCs w:val="20"/>
        </w:rPr>
        <w:t xml:space="preserve"> it is </w:t>
      </w:r>
      <w:r w:rsidR="00415726">
        <w:rPr>
          <w:rFonts w:ascii="Times New Roman" w:hAnsi="Times New Roman" w:cs="Times New Roman"/>
          <w:sz w:val="20"/>
          <w:szCs w:val="20"/>
        </w:rPr>
        <w:t>neces</w:t>
      </w:r>
      <w:r w:rsidR="00A37E92">
        <w:rPr>
          <w:rFonts w:ascii="Times New Roman" w:hAnsi="Times New Roman" w:cs="Times New Roman"/>
          <w:sz w:val="20"/>
          <w:szCs w:val="20"/>
        </w:rPr>
        <w:t>s</w:t>
      </w:r>
      <w:r w:rsidR="00415726">
        <w:rPr>
          <w:rFonts w:ascii="Times New Roman" w:hAnsi="Times New Roman" w:cs="Times New Roman"/>
          <w:sz w:val="20"/>
          <w:szCs w:val="20"/>
        </w:rPr>
        <w:t>ary</w:t>
      </w:r>
      <w:r w:rsidR="00A63D4D">
        <w:rPr>
          <w:rFonts w:ascii="Times New Roman" w:hAnsi="Times New Roman" w:cs="Times New Roman"/>
          <w:sz w:val="20"/>
          <w:szCs w:val="20"/>
        </w:rPr>
        <w:t xml:space="preserve"> to establish how graphical representations of processes accommodate </w:t>
      </w:r>
      <w:proofErr w:type="gramStart"/>
      <w:r w:rsidR="00A63D4D">
        <w:rPr>
          <w:rFonts w:ascii="Times New Roman" w:hAnsi="Times New Roman" w:cs="Times New Roman"/>
          <w:sz w:val="20"/>
          <w:szCs w:val="20"/>
        </w:rPr>
        <w:t>particular</w:t>
      </w:r>
      <w:r w:rsidR="00A137E0">
        <w:rPr>
          <w:rFonts w:ascii="Times New Roman" w:hAnsi="Times New Roman" w:cs="Times New Roman"/>
          <w:sz w:val="20"/>
          <w:szCs w:val="20"/>
        </w:rPr>
        <w:t xml:space="preserve"> mining</w:t>
      </w:r>
      <w:proofErr w:type="gramEnd"/>
      <w:r w:rsidR="00A63D4D">
        <w:rPr>
          <w:rFonts w:ascii="Times New Roman" w:hAnsi="Times New Roman" w:cs="Times New Roman"/>
          <w:sz w:val="20"/>
          <w:szCs w:val="20"/>
        </w:rPr>
        <w:t xml:space="preserve"> objectives, as </w:t>
      </w:r>
      <w:r w:rsidR="004C031C">
        <w:rPr>
          <w:rFonts w:ascii="Times New Roman" w:hAnsi="Times New Roman" w:cs="Times New Roman"/>
          <w:sz w:val="20"/>
          <w:szCs w:val="20"/>
        </w:rPr>
        <w:t>with the</w:t>
      </w:r>
      <w:r w:rsidR="00A63D4D">
        <w:rPr>
          <w:rFonts w:ascii="Times New Roman" w:hAnsi="Times New Roman" w:cs="Times New Roman"/>
          <w:sz w:val="20"/>
          <w:szCs w:val="20"/>
        </w:rPr>
        <w:t xml:space="preserve"> Petri-net and Karp-Miller trees</w:t>
      </w:r>
      <w:r w:rsidR="004C031C">
        <w:rPr>
          <w:rFonts w:ascii="Times New Roman" w:hAnsi="Times New Roman" w:cs="Times New Roman"/>
          <w:sz w:val="20"/>
          <w:szCs w:val="20"/>
        </w:rPr>
        <w:t xml:space="preserve"> in the pre</w:t>
      </w:r>
      <w:r w:rsidR="00C34238">
        <w:rPr>
          <w:rFonts w:ascii="Times New Roman" w:hAnsi="Times New Roman" w:cs="Times New Roman"/>
          <w:sz w:val="20"/>
          <w:szCs w:val="20"/>
        </w:rPr>
        <w:t>ceding</w:t>
      </w:r>
      <w:r w:rsidR="004C031C">
        <w:rPr>
          <w:rFonts w:ascii="Times New Roman" w:hAnsi="Times New Roman" w:cs="Times New Roman"/>
          <w:sz w:val="20"/>
          <w:szCs w:val="20"/>
        </w:rPr>
        <w:t xml:space="preserve"> examples.</w:t>
      </w:r>
      <w:r w:rsidR="00427608">
        <w:rPr>
          <w:rFonts w:ascii="Times New Roman" w:hAnsi="Times New Roman" w:cs="Times New Roman"/>
          <w:sz w:val="20"/>
          <w:szCs w:val="20"/>
        </w:rPr>
        <w:t xml:space="preserve"> This may be obvious given the </w:t>
      </w:r>
      <w:r w:rsidR="00A64A95">
        <w:rPr>
          <w:rFonts w:ascii="Times New Roman" w:hAnsi="Times New Roman" w:cs="Times New Roman"/>
          <w:sz w:val="20"/>
          <w:szCs w:val="20"/>
        </w:rPr>
        <w:t xml:space="preserve">inherently </w:t>
      </w:r>
      <w:r w:rsidR="00427608">
        <w:rPr>
          <w:rFonts w:ascii="Times New Roman" w:hAnsi="Times New Roman" w:cs="Times New Roman"/>
          <w:sz w:val="20"/>
          <w:szCs w:val="20"/>
        </w:rPr>
        <w:t>graphical nature of processes, but</w:t>
      </w:r>
      <w:r w:rsidR="005923DA">
        <w:rPr>
          <w:rFonts w:ascii="Times New Roman" w:hAnsi="Times New Roman" w:cs="Times New Roman"/>
          <w:sz w:val="20"/>
          <w:szCs w:val="20"/>
        </w:rPr>
        <w:t xml:space="preserve"> it</w:t>
      </w:r>
      <w:r w:rsidR="00427608">
        <w:rPr>
          <w:rFonts w:ascii="Times New Roman" w:hAnsi="Times New Roman" w:cs="Times New Roman"/>
          <w:sz w:val="20"/>
          <w:szCs w:val="20"/>
        </w:rPr>
        <w:t xml:space="preserve"> emphasizes </w:t>
      </w:r>
      <w:r w:rsidR="00560F54">
        <w:rPr>
          <w:rFonts w:ascii="Times New Roman" w:hAnsi="Times New Roman" w:cs="Times New Roman"/>
          <w:sz w:val="20"/>
          <w:szCs w:val="20"/>
        </w:rPr>
        <w:t>how</w:t>
      </w:r>
      <w:r w:rsidR="00427608">
        <w:rPr>
          <w:rFonts w:ascii="Times New Roman" w:hAnsi="Times New Roman" w:cs="Times New Roman"/>
          <w:sz w:val="20"/>
          <w:szCs w:val="20"/>
        </w:rPr>
        <w:t xml:space="preserve"> the solution to many problems rest</w:t>
      </w:r>
      <w:r w:rsidR="000D4067">
        <w:rPr>
          <w:rFonts w:ascii="Times New Roman" w:hAnsi="Times New Roman" w:cs="Times New Roman"/>
          <w:sz w:val="20"/>
          <w:szCs w:val="20"/>
        </w:rPr>
        <w:t>s</w:t>
      </w:r>
      <w:r w:rsidR="00427608">
        <w:rPr>
          <w:rFonts w:ascii="Times New Roman" w:hAnsi="Times New Roman" w:cs="Times New Roman"/>
          <w:sz w:val="20"/>
          <w:szCs w:val="20"/>
        </w:rPr>
        <w:t xml:space="preserve"> on </w:t>
      </w:r>
      <w:ins w:id="34" w:author="jesse" w:date="2018-04-04T11:53:00Z">
        <w:r w:rsidR="004C3E0F">
          <w:rPr>
            <w:rFonts w:ascii="Times New Roman" w:hAnsi="Times New Roman" w:cs="Times New Roman"/>
            <w:sz w:val="20"/>
            <w:szCs w:val="20"/>
          </w:rPr>
          <w:t>problem-</w:t>
        </w:r>
      </w:ins>
      <w:r w:rsidR="00427608">
        <w:rPr>
          <w:rFonts w:ascii="Times New Roman" w:hAnsi="Times New Roman" w:cs="Times New Roman"/>
          <w:sz w:val="20"/>
          <w:szCs w:val="20"/>
        </w:rPr>
        <w:t>t</w:t>
      </w:r>
      <w:r w:rsidR="005923DA">
        <w:rPr>
          <w:rFonts w:ascii="Times New Roman" w:hAnsi="Times New Roman" w:cs="Times New Roman"/>
          <w:sz w:val="20"/>
          <w:szCs w:val="20"/>
        </w:rPr>
        <w:t>ransformative</w:t>
      </w:r>
      <w:r w:rsidR="00AF0CDD">
        <w:rPr>
          <w:rFonts w:ascii="Times New Roman" w:hAnsi="Times New Roman" w:cs="Times New Roman"/>
          <w:sz w:val="20"/>
          <w:szCs w:val="20"/>
        </w:rPr>
        <w:t xml:space="preserve"> graphical representations.</w:t>
      </w:r>
      <w:r w:rsidR="005923DA">
        <w:rPr>
          <w:rFonts w:ascii="Times New Roman" w:hAnsi="Times New Roman" w:cs="Times New Roman"/>
          <w:sz w:val="20"/>
          <w:szCs w:val="20"/>
        </w:rPr>
        <w:t xml:space="preserve"> Thus</w:t>
      </w:r>
      <w:r w:rsidR="00133959">
        <w:rPr>
          <w:rFonts w:ascii="Times New Roman" w:hAnsi="Times New Roman" w:cs="Times New Roman"/>
          <w:sz w:val="20"/>
          <w:szCs w:val="20"/>
        </w:rPr>
        <w:t>,</w:t>
      </w:r>
      <w:r w:rsidR="005923DA">
        <w:rPr>
          <w:rFonts w:ascii="Times New Roman" w:hAnsi="Times New Roman" w:cs="Times New Roman"/>
          <w:sz w:val="20"/>
          <w:szCs w:val="20"/>
        </w:rPr>
        <w:t xml:space="preserve"> solutions in this </w:t>
      </w:r>
      <w:r w:rsidR="00133959">
        <w:rPr>
          <w:rFonts w:ascii="Times New Roman" w:hAnsi="Times New Roman" w:cs="Times New Roman"/>
          <w:sz w:val="20"/>
          <w:szCs w:val="20"/>
        </w:rPr>
        <w:t>domain</w:t>
      </w:r>
      <w:r w:rsidR="005923DA">
        <w:rPr>
          <w:rFonts w:ascii="Times New Roman" w:hAnsi="Times New Roman" w:cs="Times New Roman"/>
          <w:sz w:val="20"/>
          <w:szCs w:val="20"/>
        </w:rPr>
        <w:t xml:space="preserve"> often reduce </w:t>
      </w:r>
      <w:r w:rsidR="007B7C80">
        <w:rPr>
          <w:rFonts w:ascii="Times New Roman" w:hAnsi="Times New Roman" w:cs="Times New Roman"/>
          <w:sz w:val="20"/>
          <w:szCs w:val="20"/>
        </w:rPr>
        <w:t xml:space="preserve">to </w:t>
      </w:r>
      <w:r w:rsidR="00602936">
        <w:rPr>
          <w:rFonts w:ascii="Times New Roman" w:hAnsi="Times New Roman" w:cs="Times New Roman"/>
          <w:sz w:val="20"/>
          <w:szCs w:val="20"/>
        </w:rPr>
        <w:t xml:space="preserve">a </w:t>
      </w:r>
      <w:r w:rsidR="0095078A">
        <w:rPr>
          <w:rFonts w:ascii="Times New Roman" w:hAnsi="Times New Roman" w:cs="Times New Roman"/>
          <w:sz w:val="20"/>
          <w:szCs w:val="20"/>
        </w:rPr>
        <w:t>matter of expression.</w:t>
      </w:r>
    </w:p>
    <w:p w14:paraId="350AD053" w14:textId="76F6AE3D" w:rsidR="0065379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35" w:author="jesse" w:date="2018-04-04T14:20:00Z">
        <w:r w:rsidR="002F5451">
          <w:rPr>
            <w:rFonts w:ascii="Times New Roman" w:hAnsi="Times New Roman" w:cs="Times New Roman"/>
            <w:b/>
            <w:sz w:val="20"/>
            <w:szCs w:val="20"/>
          </w:rPr>
          <w:t>3</w:t>
        </w:r>
      </w:ins>
      <w:del w:id="36" w:author="jesse" w:date="2018-04-04T14:20:00Z">
        <w:r w:rsidDel="002F5451">
          <w:rPr>
            <w:rFonts w:ascii="Times New Roman" w:hAnsi="Times New Roman" w:cs="Times New Roman"/>
            <w:b/>
            <w:sz w:val="20"/>
            <w:szCs w:val="20"/>
          </w:rPr>
          <w:delText>2</w:delText>
        </w:r>
      </w:del>
      <w:r>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11497541"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4A23E99F"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w:t>
      </w:r>
      <w:r w:rsidR="00AB2432">
        <w:rPr>
          <w:rFonts w:ascii="Times New Roman" w:hAnsi="Times New Roman" w:cs="Times New Roman"/>
          <w:sz w:val="20"/>
          <w:szCs w:val="20"/>
        </w:rPr>
        <w:t>S</w:t>
      </w:r>
      <w:r w:rsidR="000D5E3B" w:rsidRPr="001732C3">
        <w:rPr>
          <w:rFonts w:ascii="Times New Roman" w:hAnsi="Times New Roman" w:cs="Times New Roman"/>
          <w:sz w:val="20"/>
          <w:szCs w:val="20"/>
        </w:rPr>
        <w:t>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4EDBBFDC"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w:t>
      </w:r>
      <w:r w:rsidR="00AB2432">
        <w:rPr>
          <w:rFonts w:ascii="Times New Roman" w:hAnsi="Times New Roman" w:cs="Times New Roman"/>
          <w:sz w:val="20"/>
          <w:szCs w:val="20"/>
        </w:rPr>
        <w:t>so</w:t>
      </w:r>
      <w:r w:rsidR="00AB2432"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r w:rsidR="00492797" w:rsidRPr="001732C3">
        <w:rPr>
          <w:rFonts w:ascii="Times New Roman" w:hAnsi="Times New Roman" w:cs="Times New Roman"/>
          <w:sz w:val="20"/>
          <w:szCs w:val="20"/>
        </w:rPr>
        <w:t xml:space="preserve">even be </w:t>
      </w:r>
      <w:r w:rsidR="00E92CD3">
        <w:rPr>
          <w:rFonts w:ascii="Times New Roman" w:hAnsi="Times New Roman" w:cs="Times New Roman"/>
          <w:sz w:val="20"/>
          <w:szCs w:val="20"/>
        </w:rPr>
        <w:t>non-</w:t>
      </w:r>
      <w:r w:rsidR="00492797" w:rsidRPr="001732C3">
        <w:rPr>
          <w:rFonts w:ascii="Times New Roman" w:hAnsi="Times New Roman" w:cs="Times New Roman"/>
          <w:sz w:val="20"/>
          <w:szCs w:val="20"/>
        </w:rPr>
        <w:t xml:space="preserve">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w:t>
      </w:r>
      <w:r w:rsidR="00492797" w:rsidRPr="001732C3">
        <w:rPr>
          <w:rFonts w:ascii="Times New Roman" w:hAnsi="Times New Roman" w:cs="Times New Roman"/>
          <w:sz w:val="20"/>
          <w:szCs w:val="20"/>
        </w:rPr>
        <w:lastRenderedPageBreak/>
        <w:t>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rigors of 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 xml:space="preserve">development </w:t>
      </w:r>
      <w:commentRangeStart w:id="37"/>
      <w:commentRangeStart w:id="38"/>
      <w:r w:rsidR="006C21A7" w:rsidRPr="001732C3">
        <w:rPr>
          <w:rFonts w:ascii="Times New Roman" w:hAnsi="Times New Roman" w:cs="Times New Roman"/>
          <w:sz w:val="20"/>
          <w:szCs w:val="20"/>
        </w:rPr>
        <w:t>process</w:t>
      </w:r>
      <w:commentRangeEnd w:id="37"/>
      <w:r w:rsidR="00AB2432">
        <w:rPr>
          <w:rStyle w:val="CommentReference"/>
        </w:rPr>
        <w:commentReference w:id="37"/>
      </w:r>
      <w:commentRangeEnd w:id="38"/>
      <w:r w:rsidR="0008072D">
        <w:rPr>
          <w:rStyle w:val="CommentReference"/>
        </w:rPr>
        <w:commentReference w:id="38"/>
      </w:r>
      <w:r w:rsidR="00E92CD3">
        <w:rPr>
          <w:rFonts w:ascii="Times New Roman" w:hAnsi="Times New Roman" w:cs="Times New Roman"/>
          <w:sz w:val="20"/>
          <w:szCs w:val="20"/>
        </w:rPr>
        <w:t xml:space="preserve"> (the author’s opinion)</w:t>
      </w:r>
      <w:r w:rsidR="006C21A7" w:rsidRPr="001732C3">
        <w:rPr>
          <w:rFonts w:ascii="Times New Roman" w:hAnsi="Times New Roman" w:cs="Times New Roman"/>
          <w:sz w:val="20"/>
          <w:szCs w:val="20"/>
        </w:rPr>
        <w:t>.</w:t>
      </w:r>
      <w:r w:rsidR="00256F26">
        <w:rPr>
          <w:rFonts w:ascii="Times New Roman" w:hAnsi="Times New Roman" w:cs="Times New Roman"/>
          <w:sz w:val="20"/>
          <w:szCs w:val="20"/>
        </w:rPr>
        <w:t xml:space="preserve"> The </w:t>
      </w:r>
      <w:r w:rsidR="00256F26" w:rsidRPr="0008072D">
        <w:rPr>
          <w:rFonts w:ascii="Times New Roman" w:hAnsi="Times New Roman" w:cs="Times New Roman"/>
          <w:sz w:val="20"/>
          <w:szCs w:val="20"/>
        </w:rPr>
        <w:t xml:space="preserve">formal study of these problems is addressed in “delta analysis”, which </w:t>
      </w:r>
      <w:r w:rsidR="0008072D" w:rsidRPr="0008072D">
        <w:rPr>
          <w:rFonts w:ascii="Times New Roman" w:hAnsi="Times New Roman" w:cs="Times New Roman"/>
          <w:sz w:val="20"/>
          <w:szCs w:val="20"/>
        </w:rPr>
        <w:t>empirically</w:t>
      </w:r>
      <w:r w:rsidR="00256F26" w:rsidRPr="0008072D">
        <w:rPr>
          <w:rFonts w:ascii="Times New Roman" w:hAnsi="Times New Roman" w:cs="Times New Roman"/>
          <w:sz w:val="20"/>
          <w:szCs w:val="20"/>
        </w:rPr>
        <w:t xml:space="preserve"> evaluate</w:t>
      </w:r>
      <w:r w:rsidR="0008072D" w:rsidRPr="0008072D">
        <w:rPr>
          <w:rFonts w:ascii="Times New Roman" w:hAnsi="Times New Roman" w:cs="Times New Roman"/>
          <w:sz w:val="20"/>
          <w:szCs w:val="20"/>
        </w:rPr>
        <w:t>s</w:t>
      </w:r>
      <w:r w:rsidR="00256F26" w:rsidRPr="0008072D">
        <w:rPr>
          <w:rFonts w:ascii="Times New Roman" w:hAnsi="Times New Roman" w:cs="Times New Roman"/>
          <w:sz w:val="20"/>
          <w:szCs w:val="20"/>
        </w:rPr>
        <w:t xml:space="preserve"> the alignment of processes with their prescribed rules and models, a</w:t>
      </w:r>
      <w:r w:rsidR="0008072D" w:rsidRPr="0008072D">
        <w:rPr>
          <w:rFonts w:ascii="Times New Roman" w:hAnsi="Times New Roman" w:cs="Times New Roman"/>
          <w:sz w:val="20"/>
          <w:szCs w:val="20"/>
        </w:rPr>
        <w:t xml:space="preserve"> formal description</w:t>
      </w:r>
      <w:r w:rsidR="00256F26" w:rsidRPr="0008072D">
        <w:rPr>
          <w:rFonts w:ascii="Times New Roman" w:hAnsi="Times New Roman" w:cs="Times New Roman"/>
          <w:sz w:val="20"/>
          <w:szCs w:val="20"/>
        </w:rPr>
        <w:t xml:space="preserve"> of which is provided by (</w:t>
      </w:r>
      <w:r w:rsidR="0008072D" w:rsidRPr="0008072D">
        <w:rPr>
          <w:rFonts w:ascii="Times New Roman" w:eastAsia="Times New Roman" w:hAnsi="Times New Roman" w:cs="Times New Roman"/>
          <w:sz w:val="20"/>
          <w:szCs w:val="20"/>
        </w:rPr>
        <w:t>Van der Aalst, 2005</w:t>
      </w:r>
      <w:r w:rsidR="00256F26" w:rsidRPr="0008072D">
        <w:rPr>
          <w:rFonts w:ascii="Times New Roman" w:hAnsi="Times New Roman" w:cs="Times New Roman"/>
          <w:sz w:val="20"/>
          <w:szCs w:val="20"/>
        </w:rPr>
        <w:t>)</w:t>
      </w:r>
      <w:r w:rsidR="0008072D" w:rsidRPr="0008072D">
        <w:rPr>
          <w:rFonts w:ascii="Times New Roman" w:hAnsi="Times New Roman" w:cs="Times New Roman"/>
          <w:sz w:val="20"/>
          <w:szCs w:val="20"/>
        </w:rPr>
        <w:t>.</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6B8A9AD3"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anomaly detection</w:t>
      </w:r>
      <w:r w:rsidR="00FF435A">
        <w:rPr>
          <w:rFonts w:ascii="Times New Roman" w:hAnsi="Times New Roman" w:cs="Times New Roman"/>
          <w:sz w:val="20"/>
          <w:szCs w:val="20"/>
        </w:rPr>
        <w:t xml:space="preserve"> application</w:t>
      </w:r>
      <w:r w:rsidR="00F959C7">
        <w:rPr>
          <w:rFonts w:ascii="Times New Roman" w:hAnsi="Times New Roman" w:cs="Times New Roman"/>
          <w:sz w:val="20"/>
          <w:szCs w:val="20"/>
        </w:rPr>
        <w:t>s</w:t>
      </w:r>
      <w:r w:rsidRPr="001732C3">
        <w:rPr>
          <w:rFonts w:ascii="Times New Roman" w:hAnsi="Times New Roman" w:cs="Times New Roman"/>
          <w:sz w:val="20"/>
          <w:szCs w:val="20"/>
        </w:rPr>
        <w:t xml:space="preserve">, graphical anomaly detection encompasses high-dimensional structural features of graphs. A comparison is given </w:t>
      </w:r>
      <w:r w:rsidR="000D78A8">
        <w:rPr>
          <w:rFonts w:ascii="Times New Roman" w:hAnsi="Times New Roman" w:cs="Times New Roman"/>
          <w:sz w:val="20"/>
          <w:szCs w:val="20"/>
        </w:rPr>
        <w:t>in figure</w:t>
      </w:r>
      <w:r w:rsidR="00AB2432">
        <w:rPr>
          <w:rFonts w:ascii="Times New Roman" w:hAnsi="Times New Roman" w:cs="Times New Roman"/>
          <w:sz w:val="20"/>
          <w:szCs w:val="20"/>
        </w:rPr>
        <w:t xml:space="preserve"> 2.3</w:t>
      </w:r>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xml:space="preserve">, </w:t>
      </w:r>
      <w:r w:rsidR="00E461F7">
        <w:rPr>
          <w:rFonts w:ascii="Times New Roman" w:hAnsi="Times New Roman" w:cs="Times New Roman"/>
          <w:sz w:val="20"/>
          <w:szCs w:val="20"/>
        </w:rPr>
        <w:t>but</w:t>
      </w:r>
      <w:r w:rsidR="00C1017A">
        <w:rPr>
          <w:rFonts w:ascii="Times New Roman" w:hAnsi="Times New Roman" w:cs="Times New Roman"/>
          <w:sz w:val="20"/>
          <w:szCs w:val="20"/>
        </w:rPr>
        <w:t xml:space="preserve"> </w:t>
      </w:r>
      <w:r w:rsidR="0077457F">
        <w:rPr>
          <w:rFonts w:ascii="Times New Roman" w:hAnsi="Times New Roman" w:cs="Times New Roman"/>
          <w:sz w:val="20"/>
          <w:szCs w:val="20"/>
        </w:rPr>
        <w:t>the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w:t>
      </w:r>
      <w:r w:rsidR="00AB2432">
        <w:rPr>
          <w:rFonts w:ascii="Times New Roman" w:hAnsi="Times New Roman" w:cs="Times New Roman"/>
          <w:sz w:val="20"/>
          <w:szCs w:val="20"/>
        </w:rPr>
        <w:t>Figure 2.3 (right) shows</w:t>
      </w:r>
      <w:r w:rsidR="002D3A8B" w:rsidRPr="001732C3">
        <w:rPr>
          <w:rFonts w:ascii="Times New Roman" w:hAnsi="Times New Roman" w:cs="Times New Roman"/>
          <w:sz w:val="20"/>
          <w:szCs w:val="20"/>
        </w:rPr>
        <w:t xml:space="preserve">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 xml:space="preserve">ambiguous inter-community </w:t>
      </w:r>
      <w:r w:rsidR="00960767">
        <w:rPr>
          <w:rFonts w:ascii="Times New Roman" w:hAnsi="Times New Roman" w:cs="Times New Roman"/>
          <w:sz w:val="20"/>
          <w:szCs w:val="20"/>
        </w:rPr>
        <w:t>vertices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The distinction between these</w:t>
      </w:r>
      <w:r w:rsidR="000046AF" w:rsidRPr="001732C3">
        <w:rPr>
          <w:rFonts w:ascii="Times New Roman" w:hAnsi="Times New Roman" w:cs="Times New Roman"/>
          <w:sz w:val="20"/>
          <w:szCs w:val="20"/>
        </w:rPr>
        <w:t xml:space="preserve">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w:t>
      </w:r>
      <w:r w:rsidR="003E1DC7">
        <w:rPr>
          <w:rFonts w:ascii="Times New Roman" w:hAnsi="Times New Roman" w:cs="Times New Roman"/>
          <w:sz w:val="20"/>
          <w:szCs w:val="20"/>
        </w:rPr>
        <w:t xml:space="preserve">on the right </w:t>
      </w:r>
      <w:r w:rsidR="0050135F" w:rsidRPr="001732C3">
        <w:rPr>
          <w:rFonts w:ascii="Times New Roman" w:hAnsi="Times New Roman" w:cs="Times New Roman"/>
          <w:sz w:val="20"/>
          <w:szCs w:val="20"/>
        </w:rPr>
        <w:t>graphical anomaly detection encompasses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74997A81"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xml:space="preserve">, where disconnected components and inter-group </w:t>
      </w:r>
      <w:r w:rsidR="00960767">
        <w:rPr>
          <w:rFonts w:ascii="Times New Roman" w:hAnsi="Times New Roman" w:cs="Times New Roman"/>
          <w:color w:val="auto"/>
        </w:rPr>
        <w:t>vertice</w:t>
      </w:r>
      <w:r w:rsidRPr="001732C3">
        <w:rPr>
          <w:rFonts w:ascii="Times New Roman" w:hAnsi="Times New Roman" w:cs="Times New Roman"/>
          <w:color w:val="auto"/>
        </w:rPr>
        <w:t>s could represent anomalies or outliers.</w:t>
      </w:r>
    </w:p>
    <w:p w14:paraId="43A1E6B3" w14:textId="778EEDF9" w:rsidR="00362A5A" w:rsidRDefault="00F11014" w:rsidP="00953A31">
      <w:pPr>
        <w:rPr>
          <w:rFonts w:ascii="Times New Roman" w:hAnsi="Times New Roman" w:cs="Times New Roman"/>
          <w:sz w:val="20"/>
          <w:szCs w:val="20"/>
        </w:rPr>
      </w:pPr>
      <w:r>
        <w:rPr>
          <w:rFonts w:ascii="Times New Roman" w:hAnsi="Times New Roman" w:cs="Times New Roman"/>
          <w:sz w:val="20"/>
          <w:szCs w:val="20"/>
        </w:rPr>
        <w:t xml:space="preserve">The data model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2.3 (right)</w:t>
      </w:r>
      <w:r>
        <w:rPr>
          <w:rFonts w:ascii="Times New Roman" w:hAnsi="Times New Roman" w:cs="Times New Roman"/>
          <w:sz w:val="20"/>
          <w:szCs w:val="20"/>
        </w:rPr>
        <w:t xml:space="preserve">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w:t>
      </w:r>
      <w:r w:rsidR="001B5F9D">
        <w:rPr>
          <w:rFonts w:ascii="Times New Roman" w:hAnsi="Times New Roman" w:cs="Times New Roman"/>
          <w:sz w:val="20"/>
          <w:szCs w:val="20"/>
        </w:rPr>
        <w:lastRenderedPageBreak/>
        <w:t xml:space="preserve">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69F57DC6"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 xml:space="preserve">in that setting would </w:t>
      </w:r>
      <w:r w:rsidR="003E1DC7">
        <w:rPr>
          <w:rFonts w:ascii="Times New Roman" w:hAnsi="Times New Roman" w:cs="Times New Roman"/>
          <w:sz w:val="20"/>
          <w:szCs w:val="20"/>
        </w:rPr>
        <w:t xml:space="preserve">consist </w:t>
      </w:r>
      <w:r w:rsidR="00BB5A32">
        <w:rPr>
          <w:rFonts w:ascii="Times New Roman" w:hAnsi="Times New Roman" w:cs="Times New Roman"/>
          <w:sz w:val="20"/>
          <w:szCs w:val="20"/>
        </w:rPr>
        <w:t>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 or organic molecular structure.</w:t>
      </w:r>
    </w:p>
    <w:p w14:paraId="6F6E593C" w14:textId="5C4B7D00"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960767">
        <w:rPr>
          <w:rFonts w:ascii="Times New Roman" w:hAnsi="Times New Roman" w:cs="Times New Roman"/>
          <w:sz w:val="20"/>
          <w:szCs w:val="20"/>
        </w:rPr>
        <w:t>vertices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xml:space="preserve">, as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2.4</w:t>
      </w:r>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ed 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w:t>
      </w:r>
      <w:r w:rsidR="003E1DC7">
        <w:rPr>
          <w:rFonts w:ascii="Times New Roman" w:hAnsi="Times New Roman" w:cs="Times New Roman"/>
          <w:sz w:val="20"/>
          <w:szCs w:val="20"/>
        </w:rPr>
        <w:t>at the</w:t>
      </w:r>
      <w:r w:rsidR="00292DCE" w:rsidRPr="001732C3">
        <w:rPr>
          <w:rFonts w:ascii="Times New Roman" w:hAnsi="Times New Roman" w:cs="Times New Roman"/>
          <w:sz w:val="20"/>
          <w:szCs w:val="20"/>
        </w:rPr>
        <w:t xml:space="preserve">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w:t>
      </w:r>
      <w:r w:rsidR="00BD4DCA">
        <w:rPr>
          <w:rFonts w:ascii="Times New Roman" w:hAnsi="Times New Roman" w:cs="Times New Roman"/>
          <w:sz w:val="20"/>
          <w:szCs w:val="20"/>
        </w:rPr>
        <w:t xml:space="preserve"> This representation is used throughout this work, since it sufficiently describes graphical structure, the </w:t>
      </w:r>
      <w:r w:rsidR="00B84697">
        <w:rPr>
          <w:rFonts w:ascii="Times New Roman" w:hAnsi="Times New Roman" w:cs="Times New Roman"/>
          <w:sz w:val="20"/>
          <w:szCs w:val="20"/>
        </w:rPr>
        <w:t>domain of</w:t>
      </w:r>
      <w:r w:rsidR="00BD4DCA">
        <w:rPr>
          <w:rFonts w:ascii="Times New Roman" w:hAnsi="Times New Roman" w:cs="Times New Roman"/>
          <w:sz w:val="20"/>
          <w:szCs w:val="20"/>
        </w:rPr>
        <w:t xml:space="preserve"> this work.</w:t>
      </w:r>
      <w:r w:rsidR="006C3E6E" w:rsidRPr="001732C3">
        <w:rPr>
          <w:rFonts w:ascii="Times New Roman" w:hAnsi="Times New Roman" w:cs="Times New Roman"/>
          <w:sz w:val="20"/>
          <w:szCs w:val="20"/>
        </w:rPr>
        <w:t xml:space="preserve">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w:t>
      </w:r>
      <w:r w:rsidR="006B729A">
        <w:rPr>
          <w:rFonts w:ascii="Times New Roman" w:hAnsi="Times New Roman" w:cs="Times New Roman"/>
          <w:sz w:val="20"/>
          <w:szCs w:val="20"/>
        </w:rPr>
        <w:t xml:space="preserve">the </w:t>
      </w:r>
      <w:r w:rsidR="006C3E6E" w:rsidRPr="001732C3">
        <w:rPr>
          <w:rFonts w:ascii="Times New Roman" w:hAnsi="Times New Roman" w:cs="Times New Roman"/>
          <w:sz w:val="20"/>
          <w:szCs w:val="20"/>
        </w:rPr>
        <w:t>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r w:rsidR="006B729A">
        <w:rPr>
          <w:rFonts w:ascii="Times New Roman" w:hAnsi="Times New Roman" w:cs="Times New Roman"/>
          <w:sz w:val="20"/>
          <w:szCs w:val="20"/>
        </w:rPr>
        <w:t xml:space="preserve"> S* are</w:t>
      </w:r>
      <w:r w:rsidR="00707094" w:rsidRPr="001732C3">
        <w:rPr>
          <w:rFonts w:ascii="Times New Roman" w:hAnsi="Times New Roman" w:cs="Times New Roman"/>
          <w:sz w:val="20"/>
          <w:szCs w:val="20"/>
        </w:rPr>
        <w:t xml:space="preserve"> shown </w:t>
      </w:r>
      <w:r w:rsidR="006B729A">
        <w:rPr>
          <w:rFonts w:ascii="Times New Roman" w:hAnsi="Times New Roman" w:cs="Times New Roman"/>
          <w:sz w:val="20"/>
          <w:szCs w:val="20"/>
        </w:rPr>
        <w:t xml:space="preserve">to the right </w:t>
      </w:r>
      <w:r w:rsidR="00707094" w:rsidRPr="001732C3">
        <w:rPr>
          <w:rFonts w:ascii="Times New Roman" w:hAnsi="Times New Roman" w:cs="Times New Roman"/>
          <w:sz w:val="20"/>
          <w:szCs w:val="20"/>
        </w:rPr>
        <w:t>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D262DC6" w:rsidR="00FF2733" w:rsidRPr="001732C3" w:rsidRDefault="00FF2733"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6B729A">
        <w:rPr>
          <w:rFonts w:ascii="Times New Roman" w:hAnsi="Times New Roman" w:cs="Times New Roman"/>
          <w:color w:val="auto"/>
        </w:rPr>
        <w:t>A graphical representation of process data</w:t>
      </w:r>
      <w:r w:rsidRPr="001732C3">
        <w:rPr>
          <w:rFonts w:ascii="Times New Roman" w:hAnsi="Times New Roman" w:cs="Times New Roman"/>
          <w:color w:val="auto"/>
        </w:rPr>
        <w:t>.</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6CF872E7"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beyond the static graphical setting</w:t>
      </w:r>
      <w:r w:rsidR="001F52DC" w:rsidRPr="001732C3">
        <w:rPr>
          <w:rFonts w:ascii="Times New Roman" w:hAnsi="Times New Roman" w:cs="Times New Roman"/>
          <w:sz w:val="20"/>
          <w:szCs w:val="20"/>
        </w:rPr>
        <w:t xml:space="preserve"> </w:t>
      </w:r>
      <w:r w:rsidR="006B729A">
        <w:rPr>
          <w:rFonts w:ascii="Times New Roman" w:hAnsi="Times New Roman" w:cs="Times New Roman"/>
          <w:sz w:val="20"/>
          <w:szCs w:val="20"/>
        </w:rPr>
        <w:t xml:space="preserve">depicted </w:t>
      </w:r>
      <w:r w:rsidR="000D78A8">
        <w:rPr>
          <w:rFonts w:ascii="Times New Roman" w:hAnsi="Times New Roman" w:cs="Times New Roman"/>
          <w:sz w:val="20"/>
          <w:szCs w:val="20"/>
        </w:rPr>
        <w:t>in figure</w:t>
      </w:r>
      <w:r w:rsidR="006B729A">
        <w:rPr>
          <w:rFonts w:ascii="Times New Roman" w:hAnsi="Times New Roman" w:cs="Times New Roman"/>
          <w:sz w:val="20"/>
          <w:szCs w:val="20"/>
        </w:rPr>
        <w:t xml:space="preserve"> 2.3</w:t>
      </w:r>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r w:rsidR="00E14B0B" w:rsidRPr="001732C3">
        <w:rPr>
          <w:rFonts w:ascii="Times New Roman" w:hAnsi="Times New Roman" w:cs="Times New Roman"/>
          <w:sz w:val="20"/>
          <w:szCs w:val="20"/>
        </w:rPr>
        <w:t xml:space="preserve">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xml:space="preserve">, which are </w:t>
      </w:r>
      <w:r w:rsidR="00EB3DE1">
        <w:rPr>
          <w:rFonts w:ascii="Times New Roman" w:hAnsi="Times New Roman" w:cs="Times New Roman"/>
          <w:sz w:val="20"/>
          <w:szCs w:val="20"/>
        </w:rPr>
        <w:t xml:space="preserve">overlapping </w:t>
      </w:r>
      <w:r w:rsidR="002B075A" w:rsidRPr="001732C3">
        <w:rPr>
          <w:rFonts w:ascii="Times New Roman" w:hAnsi="Times New Roman" w:cs="Times New Roman"/>
          <w:sz w:val="20"/>
          <w:szCs w:val="20"/>
        </w:rPr>
        <w:t>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w:t>
      </w:r>
      <w:r w:rsidR="002D55B4" w:rsidRPr="001732C3">
        <w:rPr>
          <w:rFonts w:ascii="Times New Roman" w:hAnsi="Times New Roman" w:cs="Times New Roman"/>
          <w:sz w:val="20"/>
          <w:szCs w:val="20"/>
        </w:rPr>
        <w:lastRenderedPageBreak/>
        <w:t xml:space="preserve">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network scientific 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70875710" w:rsidR="002332D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39" w:author="jesse" w:date="2018-04-04T14:20:00Z">
        <w:r w:rsidR="002F5451">
          <w:rPr>
            <w:rFonts w:ascii="Times New Roman" w:hAnsi="Times New Roman" w:cs="Times New Roman"/>
            <w:b/>
            <w:sz w:val="20"/>
            <w:szCs w:val="20"/>
          </w:rPr>
          <w:t>4</w:t>
        </w:r>
      </w:ins>
      <w:del w:id="40" w:author="jesse" w:date="2018-04-04T14:20:00Z">
        <w:r w:rsidDel="002F5451">
          <w:rPr>
            <w:rFonts w:ascii="Times New Roman" w:hAnsi="Times New Roman" w:cs="Times New Roman"/>
            <w:b/>
            <w:sz w:val="20"/>
            <w:szCs w:val="20"/>
          </w:rPr>
          <w:delText>3</w:delText>
        </w:r>
      </w:del>
      <w:r>
        <w:rPr>
          <w:rFonts w:ascii="Times New Roman" w:hAnsi="Times New Roman" w:cs="Times New Roman"/>
          <w:b/>
          <w:sz w:val="20"/>
          <w:szCs w:val="20"/>
        </w:rPr>
        <w:t xml:space="preserve"> </w:t>
      </w:r>
      <w:r w:rsidR="004160DA"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004160DA" w:rsidRPr="001732C3">
        <w:rPr>
          <w:rFonts w:ascii="Times New Roman" w:hAnsi="Times New Roman" w:cs="Times New Roman"/>
          <w:b/>
          <w:sz w:val="20"/>
          <w:szCs w:val="20"/>
        </w:rPr>
        <w:t xml:space="preserve"> of Graph Compression Algorithms</w:t>
      </w:r>
    </w:p>
    <w:p w14:paraId="5B426A41" w14:textId="125CEBA7"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assumed to have been generated from some underlying graphical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697D81A1"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r w:rsidR="00FD469A" w:rsidRPr="001732C3">
        <w:rPr>
          <w:rFonts w:ascii="Times New Roman" w:hAnsi="Times New Roman" w:cs="Times New Roman"/>
          <w:sz w:val="20"/>
          <w:szCs w:val="20"/>
        </w:rPr>
        <w:t xml:space="preserve"> </w:t>
      </w:r>
      <w:r w:rsidR="00FD469A" w:rsidRPr="00A3242E">
        <w:rPr>
          <w:rFonts w:ascii="Times New Roman" w:hAnsi="Times New Roman" w:cs="Times New Roman"/>
          <w:i/>
          <w:sz w:val="20"/>
          <w:szCs w:val="20"/>
        </w:rPr>
        <w:t>k</w:t>
      </w:r>
      <w:r w:rsidR="00FD469A"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002A65C5">
        <w:rPr>
          <w:rFonts w:ascii="Times New Roman" w:hAnsi="Times New Roman" w:cs="Times New Roman"/>
          <w:sz w:val="20"/>
          <w:szCs w:val="20"/>
        </w:rPr>
        <w:t xml:space="preserve"> possible sequences.</w:t>
      </w:r>
      <w:r w:rsidRPr="001732C3">
        <w:rPr>
          <w:rFonts w:ascii="Times New Roman" w:hAnsi="Times New Roman" w:cs="Times New Roman"/>
          <w:sz w:val="20"/>
          <w:szCs w:val="20"/>
        </w:rPr>
        <w:t xml:space="preserve"> This is an intractable space even for this modest activity set, and without any assumptions about the complexity of the action space, which is inherently non-sequential.</w:t>
      </w:r>
    </w:p>
    <w:p w14:paraId="6FF785CB" w14:textId="0EE2F90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w:t>
      </w:r>
      <w:r w:rsidR="002A65C5">
        <w:rPr>
          <w:rFonts w:ascii="Times New Roman" w:hAnsi="Times New Roman" w:cs="Times New Roman"/>
          <w:sz w:val="20"/>
          <w:szCs w:val="20"/>
        </w:rPr>
        <w:t>techniques</w:t>
      </w:r>
      <w:r w:rsidR="002A65C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w:t>
      </w:r>
      <w:r w:rsidRPr="001732C3">
        <w:rPr>
          <w:rFonts w:ascii="Times New Roman" w:hAnsi="Times New Roman" w:cs="Times New Roman"/>
          <w:sz w:val="20"/>
          <w:szCs w:val="20"/>
        </w:rPr>
        <w:lastRenderedPageBreak/>
        <w:t xml:space="preserve">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1323F93A"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41" w:author="jesse" w:date="2018-04-04T14:20:00Z">
        <w:r w:rsidR="002F5451">
          <w:rPr>
            <w:rFonts w:ascii="Times New Roman" w:hAnsi="Times New Roman" w:cs="Times New Roman"/>
            <w:b/>
            <w:sz w:val="20"/>
            <w:szCs w:val="20"/>
          </w:rPr>
          <w:t>5</w:t>
        </w:r>
      </w:ins>
      <w:del w:id="42" w:author="jesse" w:date="2018-04-04T14:20:00Z">
        <w:r w:rsidDel="002F5451">
          <w:rPr>
            <w:rFonts w:ascii="Times New Roman" w:hAnsi="Times New Roman" w:cs="Times New Roman"/>
            <w:b/>
            <w:sz w:val="20"/>
            <w:szCs w:val="20"/>
          </w:rPr>
          <w:delText>4</w:delText>
        </w:r>
      </w:del>
      <w:r>
        <w:rPr>
          <w:rFonts w:ascii="Times New Roman" w:hAnsi="Times New Roman" w:cs="Times New Roman"/>
          <w:b/>
          <w:sz w:val="20"/>
          <w:szCs w:val="20"/>
        </w:rPr>
        <w:t xml:space="preserve"> </w:t>
      </w:r>
      <w:r w:rsidR="00CB4B25" w:rsidRPr="001732C3">
        <w:rPr>
          <w:rFonts w:ascii="Times New Roman" w:hAnsi="Times New Roman" w:cs="Times New Roman"/>
          <w:b/>
          <w:sz w:val="20"/>
          <w:szCs w:val="20"/>
        </w:rPr>
        <w:t>The Optimization Problem of Graphical Data Compression</w:t>
      </w:r>
    </w:p>
    <w:p w14:paraId="29C100A0" w14:textId="347908FE"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225AC4A1"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m:rPr>
            <m:sty m:val="p"/>
          </m:rPr>
          <w:rPr>
            <w:rStyle w:val="CommentReference"/>
          </w:rPr>
          <w:commentReference w:id="43"/>
        </m:r>
        <m:r>
          <m:rPr>
            <m:sty m:val="p"/>
          </m:rPr>
          <w:rPr>
            <w:rStyle w:val="CommentReference"/>
          </w:rPr>
          <w:commentReference w:id="44"/>
        </m:r>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0F360B7D"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0BE3014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commentRangeStart w:id="45"/>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commentRangeEnd w:id="45"/>
      <w:r w:rsidR="00E44632">
        <w:rPr>
          <w:rStyle w:val="CommentReference"/>
        </w:rPr>
        <w:commentReference w:id="45"/>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length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w:t>
      </w:r>
      <w:commentRangeStart w:id="46"/>
      <w:commentRangeStart w:id="47"/>
      <w:r w:rsidRPr="001732C3">
        <w:rPr>
          <w:rFonts w:ascii="Times New Roman" w:hAnsi="Times New Roman" w:cs="Times New Roman"/>
          <w:sz w:val="20"/>
          <w:szCs w:val="20"/>
        </w:rPr>
        <w:t>lossless compression method</w:t>
      </w:r>
      <w:commentRangeEnd w:id="46"/>
      <w:r w:rsidR="003E4D77">
        <w:rPr>
          <w:rStyle w:val="CommentReference"/>
        </w:rPr>
        <w:commentReference w:id="46"/>
      </w:r>
      <w:commentRangeEnd w:id="47"/>
      <w:r w:rsidR="004C0E3C">
        <w:rPr>
          <w:rStyle w:val="CommentReference"/>
        </w:rPr>
        <w:commentReference w:id="47"/>
      </w:r>
      <w:r w:rsidRPr="001732C3">
        <w:rPr>
          <w:rFonts w:ascii="Times New Roman" w:hAnsi="Times New Roman" w:cs="Times New Roman"/>
          <w:sz w:val="20"/>
          <w:szCs w:val="20"/>
        </w:rPr>
        <w:t xml:space="preserve">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1EB4C6A1" w:rsidR="00CB4B25" w:rsidRPr="001732C3" w:rsidRDefault="007E1201" w:rsidP="00CB4B25">
      <w:pPr>
        <w:keepNext/>
        <w:jc w:val="center"/>
        <w:rPr>
          <w:rFonts w:ascii="Times New Roman" w:hAnsi="Times New Roman" w:cs="Times New Roman"/>
        </w:rPr>
      </w:pPr>
      <w:r>
        <w:rPr>
          <w:rFonts w:ascii="Times New Roman" w:hAnsi="Times New Roman" w:cs="Times New Roman"/>
          <w:noProof/>
        </w:rPr>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075F016A"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T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w:t>
      </w:r>
      <w:commentRangeStart w:id="48"/>
      <w:commentRangeStart w:id="49"/>
      <w:r w:rsidR="00421457" w:rsidRPr="001732C3">
        <w:rPr>
          <w:rFonts w:ascii="Times New Roman" w:hAnsi="Times New Roman" w:cs="Times New Roman"/>
          <w:color w:val="auto"/>
        </w:rPr>
        <w:t>Si</w:t>
      </w:r>
      <w:commentRangeEnd w:id="48"/>
      <w:r w:rsidR="003E4D77">
        <w:rPr>
          <w:rStyle w:val="CommentReference"/>
          <w:i w:val="0"/>
          <w:iCs w:val="0"/>
          <w:color w:val="auto"/>
        </w:rPr>
        <w:commentReference w:id="48"/>
      </w:r>
      <w:commentRangeEnd w:id="49"/>
      <w:r w:rsidR="007B1248">
        <w:rPr>
          <w:rStyle w:val="CommentReference"/>
          <w:i w:val="0"/>
          <w:iCs w:val="0"/>
          <w:color w:val="auto"/>
        </w:rPr>
        <w:commentReference w:id="49"/>
      </w:r>
      <w:r w:rsidRPr="001732C3">
        <w:rPr>
          <w:rFonts w:ascii="Times New Roman" w:hAnsi="Times New Roman" w:cs="Times New Roman"/>
          <w:color w:val="auto"/>
        </w:rPr>
        <w:t>. S* provides the encoding/decoding dictionary.</w:t>
      </w:r>
    </w:p>
    <w:p w14:paraId="2174598B" w14:textId="2D1A23C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The general method is illustrated 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661CD5A6"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50" w:author="jesse" w:date="2018-04-04T14:20:00Z">
        <w:r w:rsidR="002F5451">
          <w:rPr>
            <w:rFonts w:ascii="Times New Roman" w:hAnsi="Times New Roman" w:cs="Times New Roman"/>
            <w:b/>
            <w:sz w:val="20"/>
            <w:szCs w:val="20"/>
          </w:rPr>
          <w:t>6</w:t>
        </w:r>
      </w:ins>
      <w:del w:id="51" w:author="jesse" w:date="2018-04-04T14:20:00Z">
        <w:r w:rsidDel="002F5451">
          <w:rPr>
            <w:rFonts w:ascii="Times New Roman" w:hAnsi="Times New Roman" w:cs="Times New Roman"/>
            <w:b/>
            <w:sz w:val="20"/>
            <w:szCs w:val="20"/>
          </w:rPr>
          <w:delText xml:space="preserve"> 5</w:delText>
        </w:r>
      </w:del>
      <w:r>
        <w:rPr>
          <w:rFonts w:ascii="Times New Roman" w:hAnsi="Times New Roman" w:cs="Times New Roman"/>
          <w:b/>
          <w:sz w:val="20"/>
          <w:szCs w:val="20"/>
        </w:rPr>
        <w:t xml:space="preserve"> </w:t>
      </w:r>
      <w:r w:rsidR="003E4D77">
        <w:rPr>
          <w:rFonts w:ascii="Times New Roman" w:hAnsi="Times New Roman" w:cs="Times New Roman"/>
          <w:b/>
          <w:sz w:val="20"/>
          <w:szCs w:val="20"/>
        </w:rPr>
        <w:t>Simplified Problem Formulation for Complexity Analysis</w:t>
      </w:r>
    </w:p>
    <w:p w14:paraId="60458A00" w14:textId="35845A2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w:t>
      </w:r>
      <w:r w:rsidR="007B1248">
        <w:rPr>
          <w:rFonts w:ascii="Times New Roman" w:hAnsi="Times New Roman" w:cs="Times New Roman"/>
          <w:sz w:val="20"/>
          <w:szCs w:val="20"/>
        </w:rPr>
        <w:t xml:space="preserve">vectorized </w:t>
      </w:r>
      <w:r w:rsidRPr="001732C3">
        <w:rPr>
          <w:rFonts w:ascii="Times New Roman" w:hAnsi="Times New Roman" w:cs="Times New Roman"/>
          <w:sz w:val="20"/>
          <w:szCs w:val="20"/>
        </w:rPr>
        <w:t xml:space="preserve">binary adjacency matrices of all traces in the directed graphical data. For a dataset in the form of a trace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r w:rsidR="003222A8">
        <w:rPr>
          <w:rFonts w:ascii="Times New Roman" w:eastAsiaTheme="minorEastAsia" w:hAnsi="Times New Roman" w:cs="Times New Roman"/>
          <w:sz w:val="20"/>
          <w:szCs w:val="20"/>
        </w:rPr>
        <w:t xml:space="preserve"> (vectorization of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003222A8">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3D7980F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w:t>
      </w:r>
      <w:r w:rsidR="000D78A8">
        <w:rPr>
          <w:rFonts w:ascii="Times New Roman" w:eastAsiaTheme="minorEastAsia" w:hAnsi="Times New Roman" w:cs="Times New Roman"/>
          <w:sz w:val="20"/>
          <w:szCs w:val="20"/>
        </w:rPr>
        <w:t>unattributed</w:t>
      </w:r>
      <w:r w:rsidR="000D78A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5F38F067"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643E1C">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w:t>
      </w:r>
      <w:r w:rsidR="000D78A8">
        <w:rPr>
          <w:rFonts w:ascii="Times New Roman" w:eastAsiaTheme="minorEastAsia" w:hAnsi="Times New Roman" w:cs="Times New Roman"/>
          <w:sz w:val="20"/>
          <w:szCs w:val="20"/>
        </w:rPr>
        <w:t>in figure 2.6</w:t>
      </w:r>
      <w:r w:rsidRPr="001732C3">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w:t>
      </w:r>
      <w:r w:rsidR="000D78A8">
        <w:rPr>
          <w:rFonts w:ascii="Times New Roman" w:eastAsiaTheme="minorEastAsia" w:hAnsi="Times New Roman" w:cs="Times New Roman"/>
          <w:sz w:val="20"/>
          <w:szCs w:val="20"/>
        </w:rPr>
        <w:t>later</w:t>
      </w:r>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w:t>
      </w:r>
      <w:r w:rsidR="000D78A8">
        <w:rPr>
          <w:rFonts w:ascii="Times New Roman" w:hAnsi="Times New Roman" w:cs="Times New Roman"/>
          <w:sz w:val="20"/>
          <w:szCs w:val="20"/>
        </w:rPr>
        <w:t xml:space="preserve"> i.e.,</w:t>
      </w:r>
      <w:r w:rsidRPr="001732C3">
        <w:rPr>
          <w:rFonts w:ascii="Times New Roman" w:hAnsi="Times New Roman" w:cs="Times New Roman"/>
          <w:sz w:val="20"/>
          <w:szCs w:val="20"/>
        </w:rPr>
        <w:t xml:space="preserve">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64EF76D9"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643E1C">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A log data representation in which each trace’s adjacency matrix is </w:t>
      </w:r>
      <w:r w:rsidR="00C846C3">
        <w:rPr>
          <w:rFonts w:ascii="Times New Roman" w:hAnsi="Times New Roman" w:cs="Times New Roman"/>
          <w:color w:val="auto"/>
        </w:rPr>
        <w:t>vectorized</w:t>
      </w:r>
      <w:r w:rsidRPr="001732C3">
        <w:rPr>
          <w:rFonts w:ascii="Times New Roman" w:hAnsi="Times New Roman" w:cs="Times New Roman"/>
          <w:color w:val="auto"/>
        </w:rPr>
        <w:t xml:space="preserve">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022312"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9824DE">
      <w:pPr>
        <w:pStyle w:val="Caption"/>
        <w:jc w:val="center"/>
        <w:outlineLvl w:val="0"/>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022312"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76501FEC"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r w:rsidR="00BC6456">
        <w:rPr>
          <w:rFonts w:ascii="Times New Roman" w:hAnsi="Times New Roman" w:cs="Times New Roman"/>
          <w:sz w:val="20"/>
          <w:szCs w:val="20"/>
        </w:rPr>
        <w:t>But i</w:t>
      </w:r>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Graphical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55AF70B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w:t>
      </w:r>
      <w:r w:rsidR="00455D38">
        <w:rPr>
          <w:rFonts w:ascii="Times New Roman" w:eastAsiaTheme="minorEastAsia" w:hAnsi="Times New Roman" w:cs="Times New Roman"/>
          <w:sz w:val="20"/>
          <w:szCs w:val="20"/>
        </w:rPr>
        <w:t>criteria</w:t>
      </w:r>
      <w:r w:rsidR="00455D3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w:t>
      </w:r>
      <w:r w:rsidRPr="001732C3">
        <w:rPr>
          <w:rFonts w:ascii="Times New Roman" w:eastAsiaTheme="minorEastAsia" w:hAnsi="Times New Roman" w:cs="Times New Roman"/>
          <w:sz w:val="20"/>
          <w:szCs w:val="20"/>
        </w:rPr>
        <w:lastRenderedPageBreak/>
        <w:t xml:space="preserve">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309B5DE2"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w:t>
      </w:r>
      <w:proofErr w:type="spellStart"/>
      <w:r w:rsidRPr="001732C3">
        <w:rPr>
          <w:rFonts w:ascii="Times New Roman" w:hAnsi="Times New Roman" w:cs="Times New Roman"/>
          <w:sz w:val="20"/>
          <w:szCs w:val="20"/>
        </w:rPr>
        <w:t>t</w:t>
      </w:r>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w:t>
      </w:r>
      <w:r w:rsidR="00455D38">
        <w:rPr>
          <w:rFonts w:ascii="Times New Roman" w:hAnsi="Times New Roman" w:cs="Times New Roman"/>
          <w:sz w:val="20"/>
          <w:szCs w:val="20"/>
        </w:rPr>
        <w:t>optimally</w:t>
      </w:r>
      <w:r w:rsidR="00455D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The similar sequential problem of generating the smallest context-free grammar generating a sequence of symbols (e.g.</w:t>
      </w:r>
      <w:r w:rsidR="00455D38">
        <w:rPr>
          <w:rFonts w:ascii="Times New Roman" w:hAnsi="Times New Roman" w:cs="Times New Roman"/>
          <w:sz w:val="20"/>
          <w:szCs w:val="20"/>
        </w:rPr>
        <w:t>,</w:t>
      </w:r>
      <w:r w:rsidRPr="001732C3">
        <w:rPr>
          <w:rFonts w:ascii="Times New Roman" w:hAnsi="Times New Roman" w:cs="Times New Roman"/>
          <w:sz w:val="20"/>
          <w:szCs w:val="20"/>
        </w:rPr>
        <w:t xml:space="preserve">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455D38">
        <w:rPr>
          <w:rFonts w:ascii="Times New Roman" w:hAnsi="Times New Roman" w:cs="Times New Roman"/>
          <w:sz w:val="20"/>
          <w:szCs w:val="20"/>
        </w:rPr>
        <w:t>The</w:t>
      </w:r>
      <w:r w:rsidRPr="001732C3">
        <w:rPr>
          <w:rFonts w:ascii="Times New Roman" w:hAnsi="Times New Roman" w:cs="Times New Roman"/>
          <w:sz w:val="20"/>
          <w:szCs w:val="20"/>
        </w:rPr>
        <w:t xml:space="preserv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7B3D2841"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52" w:author="jesse" w:date="2018-04-04T14:20:00Z">
        <w:r w:rsidR="002F5451">
          <w:rPr>
            <w:rFonts w:ascii="Times New Roman" w:hAnsi="Times New Roman" w:cs="Times New Roman"/>
            <w:b/>
            <w:sz w:val="20"/>
            <w:szCs w:val="20"/>
          </w:rPr>
          <w:t>7</w:t>
        </w:r>
      </w:ins>
      <w:del w:id="53" w:author="jesse" w:date="2018-04-04T14:20:00Z">
        <w:r w:rsidDel="002F5451">
          <w:rPr>
            <w:rFonts w:ascii="Times New Roman" w:hAnsi="Times New Roman" w:cs="Times New Roman"/>
            <w:b/>
            <w:sz w:val="20"/>
            <w:szCs w:val="20"/>
          </w:rPr>
          <w:delText>6</w:delText>
        </w:r>
      </w:del>
      <w:r>
        <w:rPr>
          <w:rFonts w:ascii="Times New Roman" w:hAnsi="Times New Roman" w:cs="Times New Roman"/>
          <w:b/>
          <w:sz w:val="20"/>
          <w:szCs w:val="20"/>
        </w:rPr>
        <w:t xml:space="preserve"> </w:t>
      </w:r>
      <w:r w:rsidR="00CB4B25"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23D544A3"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Many graph problems involve graphs with </w:t>
      </w:r>
      <w:r w:rsidR="00960767">
        <w:rPr>
          <w:rFonts w:ascii="Times New Roman" w:eastAsiaTheme="minorEastAsia" w:hAnsi="Times New Roman" w:cs="Times New Roman"/>
          <w:sz w:val="20"/>
          <w:szCs w:val="20"/>
        </w:rPr>
        <w:t>vertex</w:t>
      </w:r>
      <w:r w:rsidRPr="001732C3">
        <w:rPr>
          <w:rFonts w:ascii="Times New Roman" w:eastAsiaTheme="minorEastAsia" w:hAnsi="Times New Roman" w:cs="Times New Roman"/>
          <w:sz w:val="20"/>
          <w:szCs w:val="20"/>
        </w:rPr>
        <w:t xml:space="preserv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w:t>
      </w:r>
      <w:commentRangeStart w:id="54"/>
      <w:commentRangeStart w:id="55"/>
      <w:r w:rsidRPr="001732C3">
        <w:rPr>
          <w:rFonts w:ascii="Times New Roman" w:eastAsiaTheme="minorEastAsia" w:hAnsi="Times New Roman" w:cs="Times New Roman"/>
          <w:sz w:val="20"/>
          <w:szCs w:val="20"/>
        </w:rPr>
        <w:t>encoding</w:t>
      </w:r>
      <w:commentRangeEnd w:id="54"/>
      <w:r w:rsidR="00455D38">
        <w:rPr>
          <w:rStyle w:val="CommentReference"/>
        </w:rPr>
        <w:commentReference w:id="54"/>
      </w:r>
      <w:commentRangeEnd w:id="55"/>
      <w:r w:rsidR="003854F8">
        <w:rPr>
          <w:rStyle w:val="CommentReference"/>
        </w:rPr>
        <w:commentReference w:id="55"/>
      </w:r>
      <w:r w:rsidRPr="001732C3">
        <w:rPr>
          <w:rFonts w:ascii="Times New Roman" w:eastAsiaTheme="minorEastAsia" w:hAnsi="Times New Roman" w:cs="Times New Roman"/>
          <w:sz w:val="20"/>
          <w:szCs w:val="20"/>
        </w:rPr>
        <w:t xml:space="preserve">. </w:t>
      </w:r>
    </w:p>
    <w:p w14:paraId="54063F59" w14:textId="00B8BBC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Notably, the adjacency-matrix based data representation in the pr</w:t>
      </w:r>
      <w:r w:rsidR="00FB1837">
        <w:rPr>
          <w:rFonts w:ascii="Times New Roman" w:eastAsiaTheme="minorEastAsia" w:hAnsi="Times New Roman" w:cs="Times New Roman"/>
          <w:sz w:val="20"/>
          <w:szCs w:val="20"/>
        </w:rPr>
        <w:t>evious</w:t>
      </w:r>
      <w:r w:rsidRPr="001732C3">
        <w:rPr>
          <w:rFonts w:ascii="Times New Roman" w:eastAsiaTheme="minorEastAsia" w:hAnsi="Times New Roman" w:cs="Times New Roman"/>
          <w:sz w:val="20"/>
          <w:szCs w:val="20"/>
        </w:rPr>
        <w:t xml:space="preserve">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Pr>
          <w:rFonts w:ascii="Times New Roman" w:eastAsiaTheme="minorEastAsia" w:hAnsi="Times New Roman" w:cs="Times New Roman"/>
          <w:sz w:val="20"/>
          <w:szCs w:val="20"/>
        </w:rPr>
        <w:t xml:space="preserve">that </w:t>
      </w:r>
      <w:r w:rsidRPr="001732C3">
        <w:rPr>
          <w:rFonts w:ascii="Times New Roman" w:eastAsiaTheme="minorEastAsia" w:hAnsi="Times New Roman" w:cs="Times New Roman"/>
          <w:sz w:val="20"/>
          <w:szCs w:val="20"/>
        </w:rPr>
        <w:t xml:space="preserve">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w:t>
      </w:r>
      <w:r w:rsidR="00CB4B25" w:rsidRPr="001732C3">
        <w:rPr>
          <w:rFonts w:ascii="Times New Roman" w:eastAsiaTheme="minorEastAsia" w:hAnsi="Times New Roman" w:cs="Times New Roman"/>
          <w:sz w:val="20"/>
          <w:szCs w:val="20"/>
        </w:rPr>
        <w:lastRenderedPageBreak/>
        <w:t xml:space="preserve">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743E357A" w:rsidR="00CB4B25" w:rsidRPr="001732C3" w:rsidRDefault="009C6B75"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2.</w:t>
      </w:r>
      <w:ins w:id="56" w:author="jesse" w:date="2018-04-04T14:20:00Z">
        <w:r w:rsidR="002F5451">
          <w:rPr>
            <w:rFonts w:ascii="Times New Roman" w:eastAsiaTheme="minorEastAsia" w:hAnsi="Times New Roman" w:cs="Times New Roman"/>
            <w:b/>
            <w:sz w:val="20"/>
            <w:szCs w:val="20"/>
          </w:rPr>
          <w:t>8</w:t>
        </w:r>
      </w:ins>
      <w:del w:id="57" w:author="jesse" w:date="2018-04-04T14:20:00Z">
        <w:r w:rsidDel="002F5451">
          <w:rPr>
            <w:rFonts w:ascii="Times New Roman" w:eastAsiaTheme="minorEastAsia" w:hAnsi="Times New Roman" w:cs="Times New Roman"/>
            <w:b/>
            <w:sz w:val="20"/>
            <w:szCs w:val="20"/>
          </w:rPr>
          <w:delText>7</w:delText>
        </w:r>
      </w:del>
      <w:r>
        <w:rPr>
          <w:rFonts w:ascii="Times New Roman" w:eastAsiaTheme="minorEastAsia" w:hAnsi="Times New Roman" w:cs="Times New Roman"/>
          <w:b/>
          <w:sz w:val="20"/>
          <w:szCs w:val="20"/>
        </w:rPr>
        <w:t xml:space="preserve"> </w:t>
      </w:r>
      <w:r w:rsidR="00CB4B25" w:rsidRPr="001732C3">
        <w:rPr>
          <w:rFonts w:ascii="Times New Roman" w:eastAsiaTheme="minorEastAsia" w:hAnsi="Times New Roman" w:cs="Times New Roman"/>
          <w:b/>
          <w:sz w:val="20"/>
          <w:szCs w:val="20"/>
        </w:rPr>
        <w:t>SUBDUE</w:t>
      </w:r>
    </w:p>
    <w:p w14:paraId="555F07C1" w14:textId="47B6EA4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58"/>
      <w:commentRangeStart w:id="59"/>
      <w:r w:rsidR="00B6572A">
        <w:rPr>
          <w:rFonts w:ascii="Times New Roman" w:eastAsiaTheme="minorEastAsia" w:hAnsi="Times New Roman" w:cs="Times New Roman"/>
          <w:i/>
          <w:sz w:val="20"/>
          <w:szCs w:val="20"/>
        </w:rPr>
        <w:t>b</w:t>
      </w:r>
      <w:r w:rsidRPr="001732C3">
        <w:rPr>
          <w:rFonts w:ascii="Times New Roman" w:eastAsiaTheme="minorEastAsia" w:hAnsi="Times New Roman" w:cs="Times New Roman"/>
          <w:sz w:val="20"/>
          <w:szCs w:val="20"/>
        </w:rPr>
        <w:t xml:space="preserve">, maintaining only the </w:t>
      </w:r>
      <w:r w:rsidR="00B6572A">
        <w:rPr>
          <w:rFonts w:ascii="Times New Roman" w:eastAsiaTheme="minorEastAsia" w:hAnsi="Times New Roman" w:cs="Times New Roman"/>
          <w:i/>
          <w:sz w:val="20"/>
          <w:szCs w:val="20"/>
        </w:rPr>
        <w:t>b</w:t>
      </w:r>
      <w:r w:rsidR="004330CB" w:rsidRPr="001732C3">
        <w:rPr>
          <w:rFonts w:ascii="Times New Roman" w:eastAsiaTheme="minorEastAsia" w:hAnsi="Times New Roman" w:cs="Times New Roman"/>
          <w:i/>
          <w:sz w:val="20"/>
          <w:szCs w:val="20"/>
        </w:rPr>
        <w:t xml:space="preserve"> </w:t>
      </w:r>
      <w:commentRangeEnd w:id="58"/>
      <w:r w:rsidR="000D67DD">
        <w:rPr>
          <w:rStyle w:val="CommentReference"/>
        </w:rPr>
        <w:commentReference w:id="58"/>
      </w:r>
      <w:commentRangeEnd w:id="59"/>
      <w:r w:rsidR="00E54A92">
        <w:rPr>
          <w:rStyle w:val="CommentReference"/>
        </w:rPr>
        <w:commentReference w:id="59"/>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w:t>
      </w:r>
      <w:commentRangeStart w:id="60"/>
      <w:commentRangeStart w:id="61"/>
      <w:r w:rsidR="00472819" w:rsidRPr="001732C3">
        <w:rPr>
          <w:rFonts w:ascii="Times New Roman" w:eastAsiaTheme="minorEastAsia" w:hAnsi="Times New Roman" w:cs="Times New Roman"/>
          <w:sz w:val="20"/>
          <w:szCs w:val="20"/>
        </w:rPr>
        <w:t xml:space="preserve">This metric can encompass additional information, such as </w:t>
      </w:r>
      <w:r w:rsidR="00960767">
        <w:rPr>
          <w:rFonts w:ascii="Times New Roman" w:eastAsiaTheme="minorEastAsia" w:hAnsi="Times New Roman" w:cs="Times New Roman"/>
          <w:sz w:val="20"/>
          <w:szCs w:val="20"/>
        </w:rPr>
        <w:t>vertex</w:t>
      </w:r>
      <w:r w:rsidR="00472819" w:rsidRPr="001732C3">
        <w:rPr>
          <w:rFonts w:ascii="Times New Roman" w:eastAsiaTheme="minorEastAsia" w:hAnsi="Times New Roman" w:cs="Times New Roman"/>
          <w:sz w:val="20"/>
          <w:szCs w:val="20"/>
        </w:rPr>
        <w:t xml:space="preserv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w:t>
      </w:r>
      <w:commentRangeStart w:id="62"/>
      <w:r w:rsidR="00BB7CFC" w:rsidRPr="001732C3">
        <w:rPr>
          <w:rFonts w:ascii="Times New Roman" w:eastAsiaTheme="minorEastAsia" w:hAnsi="Times New Roman" w:cs="Times New Roman"/>
          <w:sz w:val="20"/>
          <w:szCs w:val="20"/>
        </w:rPr>
        <w:t>length</w:t>
      </w:r>
      <w:commentRangeEnd w:id="62"/>
      <w:r w:rsidR="00A144A0">
        <w:rPr>
          <w:rStyle w:val="CommentReference"/>
        </w:rPr>
        <w:commentReference w:id="62"/>
      </w:r>
      <w:r w:rsidR="00BB7CFC" w:rsidRPr="001732C3">
        <w:rPr>
          <w:rFonts w:ascii="Times New Roman" w:eastAsiaTheme="minorEastAsia" w:hAnsi="Times New Roman" w:cs="Times New Roman"/>
          <w:sz w:val="20"/>
          <w:szCs w:val="20"/>
        </w:rPr>
        <w:t>.</w:t>
      </w:r>
      <w:commentRangeEnd w:id="60"/>
      <w:r w:rsidR="000D67DD">
        <w:rPr>
          <w:rStyle w:val="CommentReference"/>
        </w:rPr>
        <w:commentReference w:id="60"/>
      </w:r>
      <w:commentRangeEnd w:id="61"/>
      <w:r w:rsidR="00B6572A">
        <w:rPr>
          <w:rStyle w:val="CommentReference"/>
        </w:rPr>
        <w:commentReference w:id="61"/>
      </w:r>
    </w:p>
    <w:p w14:paraId="784EF076" w14:textId="4F4636BA"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w:t>
      </w:r>
      <w:r w:rsidR="000D67DD">
        <w:rPr>
          <w:rFonts w:ascii="Times New Roman" w:eastAsiaTheme="minorEastAsia" w:hAnsi="Times New Roman" w:cs="Times New Roman"/>
          <w:sz w:val="20"/>
          <w:szCs w:val="20"/>
        </w:rPr>
        <w:t>unusual</w:t>
      </w:r>
      <w:r w:rsidR="00062FFE" w:rsidRPr="001732C3">
        <w:rPr>
          <w:rFonts w:ascii="Times New Roman" w:eastAsiaTheme="minorEastAsia" w:hAnsi="Times New Roman" w:cs="Times New Roman"/>
          <w:sz w:val="20"/>
          <w:szCs w:val="20"/>
        </w:rPr>
        <w:t>”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19690DE" w:rsidR="002A2B56"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2.</w:t>
      </w:r>
      <w:ins w:id="63" w:author="jesse" w:date="2018-04-04T14:20:00Z">
        <w:r w:rsidR="002F5451">
          <w:rPr>
            <w:rFonts w:ascii="Times New Roman" w:hAnsi="Times New Roman" w:cs="Times New Roman"/>
            <w:b/>
            <w:sz w:val="20"/>
            <w:szCs w:val="20"/>
          </w:rPr>
          <w:t>9</w:t>
        </w:r>
      </w:ins>
      <w:del w:id="64" w:author="jesse" w:date="2018-04-04T14:20:00Z">
        <w:r w:rsidDel="002F5451">
          <w:rPr>
            <w:rFonts w:ascii="Times New Roman" w:hAnsi="Times New Roman" w:cs="Times New Roman"/>
            <w:b/>
            <w:sz w:val="20"/>
            <w:szCs w:val="20"/>
          </w:rPr>
          <w:delText>8</w:delText>
        </w:r>
      </w:del>
      <w:r>
        <w:rPr>
          <w:rFonts w:ascii="Times New Roman" w:hAnsi="Times New Roman" w:cs="Times New Roman"/>
          <w:b/>
          <w:sz w:val="20"/>
          <w:szCs w:val="20"/>
        </w:rPr>
        <w:t xml:space="preserve"> </w:t>
      </w:r>
      <w:r w:rsidR="002A2B56"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39E7B163" w:rsidR="002A2B56" w:rsidRPr="001732C3" w:rsidRDefault="002A2B56" w:rsidP="002A2B56">
      <w:pPr>
        <w:rPr>
          <w:rFonts w:ascii="Times New Roman" w:hAnsi="Times New Roman" w:cs="Times New Roman"/>
          <w:sz w:val="20"/>
          <w:szCs w:val="20"/>
        </w:rPr>
      </w:pPr>
      <w:commentRangeStart w:id="65"/>
      <w:commentRangeStart w:id="66"/>
      <w:r w:rsidRPr="001732C3">
        <w:rPr>
          <w:rFonts w:ascii="Times New Roman" w:hAnsi="Times New Roman" w:cs="Times New Roman"/>
          <w:sz w:val="20"/>
          <w:szCs w:val="20"/>
        </w:rPr>
        <w:t>GBAD</w:t>
      </w:r>
      <w:commentRangeEnd w:id="65"/>
      <w:r w:rsidR="000D67DD">
        <w:rPr>
          <w:rStyle w:val="CommentReference"/>
        </w:rPr>
        <w:commentReference w:id="65"/>
      </w:r>
      <w:commentRangeEnd w:id="66"/>
      <w:r w:rsidR="003854F8">
        <w:rPr>
          <w:rStyle w:val="CommentReference"/>
        </w:rPr>
        <w:commentReference w:id="66"/>
      </w:r>
      <w:r w:rsidR="00931C87">
        <w:rPr>
          <w:rFonts w:ascii="Times New Roman" w:hAnsi="Times New Roman" w:cs="Times New Roman"/>
          <w:sz w:val="20"/>
          <w:szCs w:val="20"/>
        </w:rPr>
        <w:t xml:space="preserve"> (Eberle and Holder, 2007)</w:t>
      </w:r>
      <w:r w:rsidRPr="001732C3">
        <w:rPr>
          <w:rFonts w:ascii="Times New Roman" w:hAnsi="Times New Roman" w:cs="Times New Roman"/>
          <w:sz w:val="20"/>
          <w:szCs w:val="20"/>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Pr>
          <w:rFonts w:ascii="Times New Roman" w:hAnsi="Times New Roman" w:cs="Times New Roman"/>
          <w:sz w:val="20"/>
          <w:szCs w:val="20"/>
        </w:rPr>
        <w:t>(</w:t>
      </w:r>
      <w:r w:rsidRPr="001732C3">
        <w:rPr>
          <w:rFonts w:ascii="Times New Roman" w:hAnsi="Times New Roman" w:cs="Times New Roman"/>
          <w:sz w:val="20"/>
          <w:szCs w:val="20"/>
        </w:rPr>
        <w:t>Holder and Eberle</w:t>
      </w:r>
      <w:r w:rsidR="00DA3D65">
        <w:rPr>
          <w:rFonts w:ascii="Times New Roman" w:hAnsi="Times New Roman" w:cs="Times New Roman"/>
          <w:sz w:val="20"/>
          <w:szCs w:val="20"/>
        </w:rPr>
        <w:t>, 2009)</w:t>
      </w:r>
      <w:r w:rsidRPr="001732C3">
        <w:rPr>
          <w:rFonts w:ascii="Times New Roman" w:hAnsi="Times New Roman" w:cs="Times New Roman"/>
          <w:sz w:val="20"/>
          <w:szCs w:val="20"/>
        </w:rPr>
        <w:t>, in which GBAD was used for insider threat detection by combining three anomaly detection algorithms.</w:t>
      </w:r>
    </w:p>
    <w:p w14:paraId="76A31177" w14:textId="088CE940"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w:t>
      </w:r>
      <w:r w:rsidRPr="001732C3">
        <w:rPr>
          <w:rFonts w:ascii="Times New Roman" w:hAnsi="Times New Roman" w:cs="Times New Roman"/>
          <w:sz w:val="20"/>
          <w:szCs w:val="20"/>
        </w:rPr>
        <w:lastRenderedPageBreak/>
        <w:t xml:space="preserve">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w:t>
      </w:r>
      <w:r w:rsidR="00DA3D65">
        <w:rPr>
          <w:rFonts w:ascii="Times New Roman" w:hAnsi="Times New Roman" w:cs="Times New Roman"/>
          <w:sz w:val="20"/>
          <w:szCs w:val="20"/>
        </w:rPr>
        <w:t>but</w:t>
      </w:r>
      <w:r w:rsidR="00DA3D65" w:rsidRPr="001732C3">
        <w:rPr>
          <w:rFonts w:ascii="Times New Roman" w:hAnsi="Times New Roman" w:cs="Times New Roman"/>
          <w:sz w:val="20"/>
          <w:szCs w:val="20"/>
        </w:rPr>
        <w:t xml:space="preserve"> </w:t>
      </w:r>
      <w:r w:rsidRPr="001732C3">
        <w:rPr>
          <w:rFonts w:ascii="Times New Roman" w:hAnsi="Times New Roman" w:cs="Times New Roman"/>
          <w:sz w:val="20"/>
          <w:szCs w:val="20"/>
        </w:rPr>
        <w:t>otherwise adds a new method to this previous work.</w:t>
      </w:r>
    </w:p>
    <w:p w14:paraId="58D64954" w14:textId="07837E6F"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DA3D65">
        <w:rPr>
          <w:rFonts w:ascii="Times New Roman" w:hAnsi="Times New Roman" w:cs="Times New Roman"/>
          <w:sz w:val="20"/>
          <w:szCs w:val="20"/>
        </w:rPr>
        <w:t xml:space="preserve">our approach in chapter four and </w:t>
      </w:r>
      <w:r w:rsidR="004F6028">
        <w:rPr>
          <w:rFonts w:ascii="Times New Roman" w:hAnsi="Times New Roman" w:cs="Times New Roman"/>
          <w:sz w:val="20"/>
          <w:szCs w:val="20"/>
        </w:rPr>
        <w:t>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42EB48BF"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w:t>
      </w:r>
    </w:p>
    <w:p w14:paraId="0A2FA676" w14:textId="58405EC0"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3.</w:t>
      </w:r>
      <w:ins w:id="67" w:author="jesse" w:date="2018-04-04T14:21:00Z">
        <w:r w:rsidR="002F5451">
          <w:rPr>
            <w:rFonts w:ascii="Times New Roman" w:hAnsi="Times New Roman" w:cs="Times New Roman"/>
            <w:b/>
            <w:sz w:val="20"/>
            <w:szCs w:val="20"/>
          </w:rPr>
          <w:t>1</w:t>
        </w:r>
      </w:ins>
      <w:del w:id="68" w:author="jesse" w:date="2018-04-04T14:20:00Z">
        <w:r w:rsidDel="002F5451">
          <w:rPr>
            <w:rFonts w:ascii="Times New Roman" w:hAnsi="Times New Roman" w:cs="Times New Roman"/>
            <w:b/>
            <w:sz w:val="20"/>
            <w:szCs w:val="20"/>
          </w:rPr>
          <w:delText>0</w:delText>
        </w:r>
      </w:del>
      <w:r>
        <w:rPr>
          <w:rFonts w:ascii="Times New Roman" w:hAnsi="Times New Roman" w:cs="Times New Roman"/>
          <w:b/>
          <w:sz w:val="20"/>
          <w:szCs w:val="20"/>
        </w:rPr>
        <w:t xml:space="preserve"> </w:t>
      </w:r>
      <w:r w:rsidR="005A19D7" w:rsidRPr="001732C3">
        <w:rPr>
          <w:rFonts w:ascii="Times New Roman" w:hAnsi="Times New Roman" w:cs="Times New Roman"/>
          <w:b/>
          <w:sz w:val="20"/>
          <w:szCs w:val="20"/>
        </w:rPr>
        <w:t>Terminology</w:t>
      </w:r>
    </w:p>
    <w:p w14:paraId="6111AD92" w14:textId="080D673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From the control-flow perspective, common process mining terms can be framed in a graph theoretic manner:</w:t>
      </w:r>
    </w:p>
    <w:p w14:paraId="7E3C966C" w14:textId="46C9873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w:t>
      </w:r>
      <w:r w:rsidR="00D9368C">
        <w:rPr>
          <w:rFonts w:ascii="Times New Roman" w:hAnsi="Times New Roman" w:cs="Times New Roman"/>
          <w:sz w:val="20"/>
          <w:szCs w:val="20"/>
        </w:rPr>
        <w:t>behaviors</w:t>
      </w:r>
      <w:r w:rsidRPr="001732C3">
        <w:rPr>
          <w:rFonts w:ascii="Times New Roman" w:hAnsi="Times New Roman" w:cs="Times New Roman"/>
          <w:sz w:val="20"/>
          <w:szCs w:val="20"/>
        </w:rPr>
        <w:t xml:space="preserve">,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xml:space="preserve">, shown </w:t>
      </w:r>
      <w:r w:rsidR="00D9368C">
        <w:rPr>
          <w:rFonts w:ascii="Times New Roman" w:hAnsi="Times New Roman" w:cs="Times New Roman"/>
          <w:sz w:val="20"/>
          <w:szCs w:val="20"/>
        </w:rPr>
        <w:t>in figure 3.1</w:t>
      </w:r>
      <w:r w:rsidRPr="001732C3">
        <w:rPr>
          <w:rFonts w:ascii="Times New Roman" w:hAnsi="Times New Roman" w:cs="Times New Roman"/>
          <w:sz w:val="20"/>
          <w:szCs w:val="20"/>
        </w:rPr>
        <w:t xml:space="preserve"> </w:t>
      </w:r>
      <w:ins w:id="69" w:author="jesse" w:date="2018-04-04T14:12:00Z">
        <w:r w:rsidR="005A17E9">
          <w:rPr>
            <w:rFonts w:ascii="Times New Roman" w:hAnsi="Times New Roman" w:cs="Times New Roman"/>
            <w:sz w:val="20"/>
            <w:szCs w:val="20"/>
          </w:rPr>
          <w:t xml:space="preserve">at </w:t>
        </w:r>
      </w:ins>
      <w:r w:rsidRPr="001732C3">
        <w:rPr>
          <w:rFonts w:ascii="Times New Roman" w:hAnsi="Times New Roman" w:cs="Times New Roman"/>
          <w:sz w:val="20"/>
          <w:szCs w:val="20"/>
        </w:rPr>
        <w:t xml:space="preserve">left. Its simpler control-flow counterpart is shown at </w:t>
      </w:r>
      <w:r w:rsidR="00AF7A6C" w:rsidRPr="001732C3">
        <w:rPr>
          <w:rFonts w:ascii="Times New Roman" w:hAnsi="Times New Roman" w:cs="Times New Roman"/>
          <w:sz w:val="20"/>
          <w:szCs w:val="20"/>
        </w:rPr>
        <w:t>right and</w:t>
      </w:r>
      <w:r w:rsidRPr="001732C3">
        <w:rPr>
          <w:rFonts w:ascii="Times New Roman" w:hAnsi="Times New Roman" w:cs="Times New Roman"/>
          <w:sz w:val="20"/>
          <w:szCs w:val="20"/>
        </w:rPr>
        <w:t xml:space="preserve"> is used throughout this work to describe the structural patterns of traces</w:t>
      </w:r>
      <w:r w:rsidR="00D9368C">
        <w:rPr>
          <w:rFonts w:ascii="Times New Roman" w:hAnsi="Times New Roman" w:cs="Times New Roman"/>
          <w:sz w:val="20"/>
          <w:szCs w:val="20"/>
        </w:rPr>
        <w:t>.</w:t>
      </w:r>
      <w:ins w:id="70" w:author="jesse" w:date="2018-04-04T12:20:00Z">
        <w:r w:rsidR="0061402B">
          <w:rPr>
            <w:rFonts w:ascii="Times New Roman" w:hAnsi="Times New Roman" w:cs="Times New Roman"/>
            <w:sz w:val="20"/>
            <w:szCs w:val="20"/>
          </w:rPr>
          <w:t xml:space="preserve"> The control flow graph </w:t>
        </w:r>
        <w:r w:rsidR="00D664BA">
          <w:rPr>
            <w:rFonts w:ascii="Times New Roman" w:hAnsi="Times New Roman" w:cs="Times New Roman"/>
            <w:sz w:val="20"/>
            <w:szCs w:val="20"/>
          </w:rPr>
          <w:t xml:space="preserve">is </w:t>
        </w:r>
      </w:ins>
      <w:ins w:id="71" w:author="jesse" w:date="2018-04-04T12:29:00Z">
        <w:r w:rsidR="00FD598B">
          <w:rPr>
            <w:rFonts w:ascii="Times New Roman" w:hAnsi="Times New Roman" w:cs="Times New Roman"/>
            <w:sz w:val="20"/>
            <w:szCs w:val="20"/>
          </w:rPr>
          <w:t>derived</w:t>
        </w:r>
      </w:ins>
      <w:ins w:id="72" w:author="jesse" w:date="2018-04-04T12:20:00Z">
        <w:r w:rsidR="00D664BA">
          <w:rPr>
            <w:rFonts w:ascii="Times New Roman" w:hAnsi="Times New Roman" w:cs="Times New Roman"/>
            <w:sz w:val="20"/>
            <w:szCs w:val="20"/>
          </w:rPr>
          <w:t xml:space="preserve"> by </w:t>
        </w:r>
      </w:ins>
      <w:ins w:id="73" w:author="jesse" w:date="2018-04-04T12:21:00Z">
        <w:r w:rsidR="0030668F">
          <w:rPr>
            <w:rFonts w:ascii="Times New Roman" w:hAnsi="Times New Roman" w:cs="Times New Roman"/>
            <w:sz w:val="20"/>
            <w:szCs w:val="20"/>
          </w:rPr>
          <w:t>removing the transitions of</w:t>
        </w:r>
      </w:ins>
      <w:ins w:id="74" w:author="jesse" w:date="2018-04-04T12:20:00Z">
        <w:r w:rsidR="00D664BA">
          <w:rPr>
            <w:rFonts w:ascii="Times New Roman" w:hAnsi="Times New Roman" w:cs="Times New Roman"/>
            <w:sz w:val="20"/>
            <w:szCs w:val="20"/>
          </w:rPr>
          <w:t xml:space="preserve"> the Petri</w:t>
        </w:r>
      </w:ins>
      <w:ins w:id="75" w:author="jesse" w:date="2018-04-04T12:25:00Z">
        <w:r w:rsidR="00FD598B">
          <w:rPr>
            <w:rFonts w:ascii="Times New Roman" w:hAnsi="Times New Roman" w:cs="Times New Roman"/>
            <w:sz w:val="20"/>
            <w:szCs w:val="20"/>
          </w:rPr>
          <w:t xml:space="preserve"> </w:t>
        </w:r>
      </w:ins>
      <w:ins w:id="76" w:author="jesse" w:date="2018-04-04T12:20:00Z">
        <w:r w:rsidR="00D664BA">
          <w:rPr>
            <w:rFonts w:ascii="Times New Roman" w:hAnsi="Times New Roman" w:cs="Times New Roman"/>
            <w:sz w:val="20"/>
            <w:szCs w:val="20"/>
          </w:rPr>
          <w:t>net</w:t>
        </w:r>
      </w:ins>
      <w:ins w:id="77" w:author="jesse" w:date="2018-04-04T12:22:00Z">
        <w:r w:rsidR="0030668F">
          <w:rPr>
            <w:rFonts w:ascii="Times New Roman" w:hAnsi="Times New Roman" w:cs="Times New Roman"/>
            <w:sz w:val="20"/>
            <w:szCs w:val="20"/>
          </w:rPr>
          <w:t xml:space="preserve"> and connecting ac</w:t>
        </w:r>
      </w:ins>
      <w:ins w:id="78" w:author="jesse" w:date="2018-04-04T12:23:00Z">
        <w:r w:rsidR="0030668F">
          <w:rPr>
            <w:rFonts w:ascii="Times New Roman" w:hAnsi="Times New Roman" w:cs="Times New Roman"/>
            <w:sz w:val="20"/>
            <w:szCs w:val="20"/>
          </w:rPr>
          <w:t>tivities (places) directly.</w:t>
        </w:r>
      </w:ins>
      <w:ins w:id="79" w:author="jesse" w:date="2018-04-04T12:25:00Z">
        <w:r w:rsidR="00FD598B">
          <w:rPr>
            <w:rFonts w:ascii="Times New Roman" w:hAnsi="Times New Roman" w:cs="Times New Roman"/>
            <w:sz w:val="20"/>
            <w:szCs w:val="20"/>
          </w:rPr>
          <w:t xml:space="preserve"> Formally, </w:t>
        </w:r>
      </w:ins>
      <w:ins w:id="80" w:author="jesse" w:date="2018-04-04T12:26:00Z">
        <w:r w:rsidR="00FD598B">
          <w:rPr>
            <w:rFonts w:ascii="Times New Roman" w:hAnsi="Times New Roman" w:cs="Times New Roman"/>
            <w:sz w:val="20"/>
            <w:szCs w:val="20"/>
          </w:rPr>
          <w:t>the control flow graph is de</w:t>
        </w:r>
      </w:ins>
      <w:ins w:id="81" w:author="jesse" w:date="2018-04-04T12:29:00Z">
        <w:r w:rsidR="00FD598B">
          <w:rPr>
            <w:rFonts w:ascii="Times New Roman" w:hAnsi="Times New Roman" w:cs="Times New Roman"/>
            <w:sz w:val="20"/>
            <w:szCs w:val="20"/>
          </w:rPr>
          <w:t>fin</w:t>
        </w:r>
      </w:ins>
      <w:ins w:id="82" w:author="jesse" w:date="2018-04-04T12:26:00Z">
        <w:r w:rsidR="00FD598B">
          <w:rPr>
            <w:rFonts w:ascii="Times New Roman" w:hAnsi="Times New Roman" w:cs="Times New Roman"/>
            <w:sz w:val="20"/>
            <w:szCs w:val="20"/>
          </w:rPr>
          <w:t xml:space="preserve">ed such that </w:t>
        </w:r>
      </w:ins>
      <w:ins w:id="83" w:author="jesse" w:date="2018-04-04T12:25:00Z">
        <w:r w:rsidR="00FD598B">
          <w:rPr>
            <w:rFonts w:ascii="Times New Roman" w:hAnsi="Times New Roman" w:cs="Times New Roman"/>
            <w:sz w:val="20"/>
            <w:szCs w:val="20"/>
          </w:rPr>
          <w:t xml:space="preserve">if there is a path </w:t>
        </w:r>
      </w:ins>
      <m:oMath>
        <m:r>
          <w:ins w:id="84" w:author="jesse" w:date="2018-04-04T12:30:00Z">
            <w:rPr>
              <w:rFonts w:ascii="Cambria Math" w:hAnsi="Cambria Math" w:cs="Times New Roman"/>
              <w:sz w:val="20"/>
              <w:szCs w:val="20"/>
            </w:rPr>
            <m:t>{</m:t>
          </w:ins>
        </m:r>
        <m:d>
          <m:dPr>
            <m:ctrlPr>
              <w:ins w:id="85" w:author="jesse" w:date="2018-04-04T12:29:00Z">
                <w:rPr>
                  <w:rFonts w:ascii="Cambria Math" w:hAnsi="Cambria Math" w:cs="Times New Roman"/>
                  <w:i/>
                  <w:sz w:val="20"/>
                  <w:szCs w:val="20"/>
                </w:rPr>
              </w:ins>
            </m:ctrlPr>
          </m:dPr>
          <m:e>
            <m:sSup>
              <m:sSupPr>
                <m:ctrlPr>
                  <w:ins w:id="86" w:author="jesse" w:date="2018-04-04T12:29:00Z">
                    <w:rPr>
                      <w:rFonts w:ascii="Cambria Math" w:hAnsi="Cambria Math" w:cs="Times New Roman"/>
                      <w:i/>
                      <w:sz w:val="20"/>
                      <w:szCs w:val="20"/>
                    </w:rPr>
                  </w:ins>
                </m:ctrlPr>
              </m:sSupPr>
              <m:e>
                <m:r>
                  <w:ins w:id="87" w:author="jesse" w:date="2018-04-04T12:29:00Z">
                    <w:rPr>
                      <w:rFonts w:ascii="Cambria Math" w:hAnsi="Cambria Math" w:cs="Times New Roman"/>
                      <w:sz w:val="20"/>
                      <w:szCs w:val="20"/>
                    </w:rPr>
                    <m:t>v</m:t>
                  </w:ins>
                </m:r>
              </m:e>
              <m:sup>
                <m:r>
                  <w:ins w:id="88" w:author="jesse" w:date="2018-04-04T12:29:00Z">
                    <w:rPr>
                      <w:rFonts w:ascii="Cambria Math" w:hAnsi="Cambria Math" w:cs="Times New Roman"/>
                      <w:sz w:val="20"/>
                      <w:szCs w:val="20"/>
                    </w:rPr>
                    <m:t>'</m:t>
                  </w:ins>
                </m:r>
              </m:sup>
            </m:sSup>
            <m:r>
              <w:ins w:id="89" w:author="jesse" w:date="2018-04-04T12:29:00Z">
                <w:rPr>
                  <w:rFonts w:ascii="Cambria Math" w:hAnsi="Cambria Math" w:cs="Times New Roman"/>
                  <w:sz w:val="20"/>
                  <w:szCs w:val="20"/>
                </w:rPr>
                <m:t>,</m:t>
              </w:ins>
            </m:r>
            <m:sSup>
              <m:sSupPr>
                <m:ctrlPr>
                  <w:ins w:id="90" w:author="jesse" w:date="2018-04-04T12:30:00Z">
                    <w:rPr>
                      <w:rFonts w:ascii="Cambria Math" w:hAnsi="Cambria Math" w:cs="Times New Roman"/>
                      <w:i/>
                      <w:sz w:val="20"/>
                      <w:szCs w:val="20"/>
                    </w:rPr>
                  </w:ins>
                </m:ctrlPr>
              </m:sSupPr>
              <m:e>
                <m:r>
                  <w:ins w:id="91" w:author="jesse" w:date="2018-04-04T12:30:00Z">
                    <w:rPr>
                      <w:rFonts w:ascii="Cambria Math" w:hAnsi="Cambria Math" w:cs="Times New Roman"/>
                      <w:sz w:val="20"/>
                      <w:szCs w:val="20"/>
                    </w:rPr>
                    <m:t>t</m:t>
                  </w:ins>
                </m:r>
              </m:e>
              <m:sup>
                <m:r>
                  <w:ins w:id="92" w:author="jesse" w:date="2018-04-04T12:30:00Z">
                    <w:rPr>
                      <w:rFonts w:ascii="Cambria Math" w:hAnsi="Cambria Math" w:cs="Times New Roman"/>
                      <w:sz w:val="20"/>
                      <w:szCs w:val="20"/>
                    </w:rPr>
                    <m:t>'</m:t>
                  </w:ins>
                </m:r>
              </m:sup>
            </m:sSup>
          </m:e>
        </m:d>
        <m:r>
          <w:ins w:id="93" w:author="jesse" w:date="2018-04-04T12:30:00Z">
            <w:rPr>
              <w:rFonts w:ascii="Cambria Math" w:hAnsi="Cambria Math" w:cs="Times New Roman"/>
              <w:sz w:val="20"/>
              <w:szCs w:val="20"/>
            </w:rPr>
            <m:t>,</m:t>
          </w:ins>
        </m:r>
        <m:d>
          <m:dPr>
            <m:ctrlPr>
              <w:ins w:id="94" w:author="jesse" w:date="2018-04-04T12:30:00Z">
                <w:rPr>
                  <w:rFonts w:ascii="Cambria Math" w:hAnsi="Cambria Math" w:cs="Times New Roman"/>
                  <w:i/>
                  <w:sz w:val="20"/>
                  <w:szCs w:val="20"/>
                </w:rPr>
              </w:ins>
            </m:ctrlPr>
          </m:dPr>
          <m:e>
            <m:sSup>
              <m:sSupPr>
                <m:ctrlPr>
                  <w:ins w:id="95" w:author="jesse" w:date="2018-04-04T12:30:00Z">
                    <w:rPr>
                      <w:rFonts w:ascii="Cambria Math" w:hAnsi="Cambria Math" w:cs="Times New Roman"/>
                      <w:i/>
                      <w:sz w:val="20"/>
                      <w:szCs w:val="20"/>
                    </w:rPr>
                  </w:ins>
                </m:ctrlPr>
              </m:sSupPr>
              <m:e>
                <m:r>
                  <w:ins w:id="96" w:author="jesse" w:date="2018-04-04T12:30:00Z">
                    <w:rPr>
                      <w:rFonts w:ascii="Cambria Math" w:hAnsi="Cambria Math" w:cs="Times New Roman"/>
                      <w:sz w:val="20"/>
                      <w:szCs w:val="20"/>
                    </w:rPr>
                    <m:t>t</m:t>
                  </w:ins>
                </m:r>
              </m:e>
              <m:sup>
                <m:r>
                  <w:ins w:id="97" w:author="jesse" w:date="2018-04-04T12:30:00Z">
                    <w:rPr>
                      <w:rFonts w:ascii="Cambria Math" w:hAnsi="Cambria Math" w:cs="Times New Roman"/>
                      <w:sz w:val="20"/>
                      <w:szCs w:val="20"/>
                    </w:rPr>
                    <m:t>'</m:t>
                  </w:ins>
                </m:r>
              </m:sup>
            </m:sSup>
            <m:r>
              <w:ins w:id="98" w:author="jesse" w:date="2018-04-04T12:30:00Z">
                <w:rPr>
                  <w:rFonts w:ascii="Cambria Math" w:hAnsi="Cambria Math" w:cs="Times New Roman"/>
                  <w:sz w:val="20"/>
                  <w:szCs w:val="20"/>
                </w:rPr>
                <m:t>,</m:t>
              </w:ins>
            </m:r>
            <m:sSup>
              <m:sSupPr>
                <m:ctrlPr>
                  <w:ins w:id="99" w:author="jesse" w:date="2018-04-04T12:30:00Z">
                    <w:rPr>
                      <w:rFonts w:ascii="Cambria Math" w:hAnsi="Cambria Math" w:cs="Times New Roman"/>
                      <w:i/>
                      <w:sz w:val="20"/>
                      <w:szCs w:val="20"/>
                    </w:rPr>
                  </w:ins>
                </m:ctrlPr>
              </m:sSupPr>
              <m:e>
                <m:r>
                  <w:ins w:id="100" w:author="jesse" w:date="2018-04-04T12:30:00Z">
                    <w:rPr>
                      <w:rFonts w:ascii="Cambria Math" w:hAnsi="Cambria Math" w:cs="Times New Roman"/>
                      <w:sz w:val="20"/>
                      <w:szCs w:val="20"/>
                    </w:rPr>
                    <m:t>v</m:t>
                  </w:ins>
                </m:r>
              </m:e>
              <m:sup>
                <m:r>
                  <w:ins w:id="101" w:author="jesse" w:date="2018-04-04T12:30:00Z">
                    <w:rPr>
                      <w:rFonts w:ascii="Cambria Math" w:hAnsi="Cambria Math" w:cs="Times New Roman"/>
                      <w:sz w:val="20"/>
                      <w:szCs w:val="20"/>
                    </w:rPr>
                    <m:t>''</m:t>
                  </w:ins>
                </m:r>
              </m:sup>
            </m:sSup>
          </m:e>
        </m:d>
        <m:r>
          <w:ins w:id="102" w:author="jesse" w:date="2018-04-04T12:30:00Z">
            <w:rPr>
              <w:rFonts w:ascii="Cambria Math" w:hAnsi="Cambria Math" w:cs="Times New Roman"/>
              <w:sz w:val="20"/>
              <w:szCs w:val="20"/>
            </w:rPr>
            <m:t>}</m:t>
          </w:ins>
        </m:r>
      </m:oMath>
      <w:ins w:id="103" w:author="jesse" w:date="2018-04-04T12:25:00Z">
        <w:r w:rsidR="00FD598B">
          <w:rPr>
            <w:rFonts w:ascii="Times New Roman" w:hAnsi="Times New Roman" w:cs="Times New Roman"/>
            <w:sz w:val="20"/>
            <w:szCs w:val="20"/>
          </w:rPr>
          <w:t xml:space="preserve"> on the original Petri net model</w:t>
        </w:r>
      </w:ins>
      <w:ins w:id="104" w:author="jesse" w:date="2018-04-04T12:26:00Z">
        <w:r w:rsidR="00FD598B">
          <w:rPr>
            <w:rFonts w:ascii="Times New Roman" w:hAnsi="Times New Roman" w:cs="Times New Roman"/>
            <w:sz w:val="20"/>
            <w:szCs w:val="20"/>
          </w:rPr>
          <w:t xml:space="preserve">, then there is an edge </w:t>
        </w:r>
      </w:ins>
      <m:oMath>
        <m:r>
          <w:ins w:id="105" w:author="jesse" w:date="2018-04-04T12:27:00Z">
            <w:rPr>
              <w:rFonts w:ascii="Cambria Math" w:hAnsi="Cambria Math" w:cs="Times New Roman"/>
              <w:sz w:val="20"/>
              <w:szCs w:val="20"/>
            </w:rPr>
            <m:t>(</m:t>
          </w:ins>
        </m:r>
        <m:sSup>
          <m:sSupPr>
            <m:ctrlPr>
              <w:ins w:id="106" w:author="jesse" w:date="2018-04-04T12:27:00Z">
                <w:rPr>
                  <w:rFonts w:ascii="Cambria Math" w:hAnsi="Cambria Math" w:cs="Times New Roman"/>
                  <w:i/>
                  <w:sz w:val="20"/>
                  <w:szCs w:val="20"/>
                </w:rPr>
              </w:ins>
            </m:ctrlPr>
          </m:sSupPr>
          <m:e>
            <m:r>
              <w:ins w:id="107" w:author="jesse" w:date="2018-04-04T12:27:00Z">
                <w:rPr>
                  <w:rFonts w:ascii="Cambria Math" w:hAnsi="Cambria Math" w:cs="Times New Roman"/>
                  <w:sz w:val="20"/>
                  <w:szCs w:val="20"/>
                </w:rPr>
                <m:t>v</m:t>
              </w:ins>
            </m:r>
          </m:e>
          <m:sup>
            <m:r>
              <w:ins w:id="108" w:author="jesse" w:date="2018-04-04T12:27:00Z">
                <w:rPr>
                  <w:rFonts w:ascii="Cambria Math" w:hAnsi="Cambria Math" w:cs="Times New Roman"/>
                  <w:sz w:val="20"/>
                  <w:szCs w:val="20"/>
                </w:rPr>
                <m:t>'</m:t>
              </w:ins>
            </m:r>
          </m:sup>
        </m:sSup>
        <m:r>
          <w:ins w:id="109" w:author="jesse" w:date="2018-04-04T12:27:00Z">
            <w:rPr>
              <w:rFonts w:ascii="Cambria Math" w:hAnsi="Cambria Math" w:cs="Times New Roman"/>
              <w:sz w:val="20"/>
              <w:szCs w:val="20"/>
            </w:rPr>
            <m:t>,v'')</m:t>
          </w:ins>
        </m:r>
      </m:oMath>
      <w:ins w:id="110" w:author="jesse" w:date="2018-04-04T12:26:00Z">
        <w:r w:rsidR="00FD598B">
          <w:rPr>
            <w:rFonts w:ascii="Times New Roman" w:hAnsi="Times New Roman" w:cs="Times New Roman"/>
            <w:sz w:val="20"/>
            <w:szCs w:val="20"/>
          </w:rPr>
          <w:t xml:space="preserve"> in the control flow graph.</w:t>
        </w:r>
      </w:ins>
      <w:ins w:id="111" w:author="jesse" w:date="2018-04-04T12:23:00Z">
        <w:r w:rsidR="009B2822">
          <w:rPr>
            <w:rFonts w:ascii="Times New Roman" w:hAnsi="Times New Roman" w:cs="Times New Roman"/>
            <w:sz w:val="20"/>
            <w:szCs w:val="20"/>
          </w:rPr>
          <w:t xml:space="preserve"> This removes </w:t>
        </w:r>
      </w:ins>
      <w:ins w:id="112" w:author="jesse" w:date="2018-04-04T12:24:00Z">
        <w:r w:rsidR="00DF08C7">
          <w:rPr>
            <w:rFonts w:ascii="Times New Roman" w:hAnsi="Times New Roman" w:cs="Times New Roman"/>
            <w:sz w:val="20"/>
            <w:szCs w:val="20"/>
          </w:rPr>
          <w:t xml:space="preserve">some </w:t>
        </w:r>
      </w:ins>
      <w:ins w:id="113" w:author="jesse" w:date="2018-04-04T12:23:00Z">
        <w:r w:rsidR="009B2822">
          <w:rPr>
            <w:rFonts w:ascii="Times New Roman" w:hAnsi="Times New Roman" w:cs="Times New Roman"/>
            <w:sz w:val="20"/>
            <w:szCs w:val="20"/>
          </w:rPr>
          <w:t>semantic</w:t>
        </w:r>
      </w:ins>
      <w:ins w:id="114" w:author="jesse" w:date="2018-04-04T14:15:00Z">
        <w:r w:rsidR="005A17E9">
          <w:rPr>
            <w:rFonts w:ascii="Times New Roman" w:hAnsi="Times New Roman" w:cs="Times New Roman"/>
            <w:sz w:val="20"/>
            <w:szCs w:val="20"/>
          </w:rPr>
          <w:t xml:space="preserve"> transition</w:t>
        </w:r>
      </w:ins>
      <w:ins w:id="115" w:author="jesse" w:date="2018-04-04T12:23:00Z">
        <w:r w:rsidR="009B2822">
          <w:rPr>
            <w:rFonts w:ascii="Times New Roman" w:hAnsi="Times New Roman" w:cs="Times New Roman"/>
            <w:sz w:val="20"/>
            <w:szCs w:val="20"/>
          </w:rPr>
          <w:t xml:space="preserve"> information from the model but is sufficient to model and detect</w:t>
        </w:r>
      </w:ins>
      <w:ins w:id="116" w:author="jesse" w:date="2018-04-04T12:24:00Z">
        <w:r w:rsidR="009B2822">
          <w:rPr>
            <w:rFonts w:ascii="Times New Roman" w:hAnsi="Times New Roman" w:cs="Times New Roman"/>
            <w:sz w:val="20"/>
            <w:szCs w:val="20"/>
          </w:rPr>
          <w:t xml:space="preserve"> structural regularity and anomalies.</w:t>
        </w:r>
      </w:ins>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641A3258" w:rsidR="000018CC" w:rsidRPr="001732C3" w:rsidRDefault="00D83E30" w:rsidP="009824DE">
      <w:pPr>
        <w:pStyle w:val="Caption"/>
        <w:jc w:val="center"/>
        <w:outlineLvl w:val="0"/>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xml:space="preserve">: </w:t>
      </w:r>
      <w:ins w:id="117" w:author="jesse" w:date="2018-04-04T14:14:00Z">
        <w:r w:rsidR="005A17E9">
          <w:rPr>
            <w:color w:val="auto"/>
          </w:rPr>
          <w:t xml:space="preserve">A </w:t>
        </w:r>
      </w:ins>
      <w:r w:rsidRPr="001732C3">
        <w:rPr>
          <w:color w:val="auto"/>
        </w:rPr>
        <w:t>Petri</w:t>
      </w:r>
      <w:ins w:id="118" w:author="jesse" w:date="2018-04-04T14:14:00Z">
        <w:r w:rsidR="005A17E9">
          <w:rPr>
            <w:color w:val="auto"/>
          </w:rPr>
          <w:t xml:space="preserve"> net process</w:t>
        </w:r>
      </w:ins>
      <w:r w:rsidRPr="001732C3">
        <w:rPr>
          <w:color w:val="auto"/>
        </w:rPr>
        <w:t xml:space="preserve"> model (left) and its simpler control flow counterpart (right).</w:t>
      </w:r>
    </w:p>
    <w:p w14:paraId="7F798DF6" w14:textId="5846D8DA"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Workflow trace: A single execution of a process as a partially-ordered sequence of activities, following any valid path from a START/BEGIN to an END/EXIT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traversing activities in parallel before synchronizing at some later </w:t>
      </w:r>
      <w:r w:rsidRPr="001732C3">
        <w:rPr>
          <w:rFonts w:ascii="Times New Roman" w:hAnsi="Times New Roman" w:cs="Times New Roman"/>
          <w:sz w:val="20"/>
          <w:szCs w:val="20"/>
        </w:rPr>
        <w:lastRenderedPageBreak/>
        <w:t xml:space="preserve">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31594C49"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w:t>
      </w:r>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59DFB58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SUBDUE: Short for “</w:t>
      </w:r>
      <w:proofErr w:type="spellStart"/>
      <w:r w:rsidRPr="001732C3">
        <w:rPr>
          <w:rFonts w:ascii="Times New Roman" w:hAnsi="Times New Roman" w:cs="Times New Roman"/>
          <w:sz w:val="20"/>
          <w:szCs w:val="20"/>
        </w:rPr>
        <w:t>S</w:t>
      </w:r>
      <w:r w:rsidR="00657587">
        <w:rPr>
          <w:rFonts w:ascii="Times New Roman" w:hAnsi="Times New Roman" w:cs="Times New Roman"/>
          <w:sz w:val="20"/>
          <w:szCs w:val="20"/>
        </w:rPr>
        <w:t>UB</w:t>
      </w:r>
      <w:r w:rsidRPr="001732C3">
        <w:rPr>
          <w:rFonts w:ascii="Times New Roman" w:hAnsi="Times New Roman" w:cs="Times New Roman"/>
          <w:sz w:val="20"/>
          <w:szCs w:val="20"/>
        </w:rPr>
        <w:t>structure</w:t>
      </w:r>
      <w:proofErr w:type="spellEnd"/>
      <w:r w:rsidRPr="001732C3">
        <w:rPr>
          <w:rFonts w:ascii="Times New Roman" w:hAnsi="Times New Roman" w:cs="Times New Roman"/>
          <w:sz w:val="20"/>
          <w:szCs w:val="20"/>
        </w:rPr>
        <w:t xml:space="preserve"> Discovery</w:t>
      </w:r>
      <w:r w:rsidR="00657587">
        <w:rPr>
          <w:rFonts w:ascii="Times New Roman" w:hAnsi="Times New Roman" w:cs="Times New Roman"/>
          <w:sz w:val="20"/>
          <w:szCs w:val="20"/>
        </w:rPr>
        <w:t xml:space="preserve"> Using Examples</w:t>
      </w:r>
      <w:r w:rsidRPr="001732C3">
        <w:rPr>
          <w:rFonts w:ascii="Times New Roman" w:hAnsi="Times New Roman" w:cs="Times New Roman"/>
          <w:sz w:val="20"/>
          <w:szCs w:val="20"/>
        </w:rPr>
        <w:t>”,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387FDE3E" w:rsidR="00624574"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3.</w:t>
      </w:r>
      <w:ins w:id="119" w:author="jesse" w:date="2018-04-04T14:21:00Z">
        <w:r w:rsidR="002F5451">
          <w:rPr>
            <w:rFonts w:ascii="Times New Roman" w:hAnsi="Times New Roman" w:cs="Times New Roman"/>
            <w:b/>
            <w:sz w:val="20"/>
            <w:szCs w:val="20"/>
          </w:rPr>
          <w:t>2</w:t>
        </w:r>
      </w:ins>
      <w:del w:id="120" w:author="jesse" w:date="2018-04-04T14:21:00Z">
        <w:r w:rsidDel="002F5451">
          <w:rPr>
            <w:rFonts w:ascii="Times New Roman" w:hAnsi="Times New Roman" w:cs="Times New Roman"/>
            <w:b/>
            <w:sz w:val="20"/>
            <w:szCs w:val="20"/>
          </w:rPr>
          <w:delText>1</w:delText>
        </w:r>
      </w:del>
      <w:r>
        <w:rPr>
          <w:rFonts w:ascii="Times New Roman" w:hAnsi="Times New Roman" w:cs="Times New Roman"/>
          <w:b/>
          <w:sz w:val="20"/>
          <w:szCs w:val="20"/>
        </w:rPr>
        <w:t xml:space="preserve"> </w:t>
      </w:r>
      <w:r w:rsidR="00D040E3"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5324A11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w:t>
      </w:r>
      <w:r w:rsidR="001E3A6A">
        <w:rPr>
          <w:rFonts w:ascii="Times New Roman" w:eastAsiaTheme="minorEastAsia" w:hAnsi="Times New Roman" w:cs="Times New Roman"/>
          <w:sz w:val="20"/>
          <w:szCs w:val="20"/>
        </w:rPr>
        <w:t xml:space="preserve">iteratively </w:t>
      </w:r>
      <w:r w:rsidRPr="001732C3">
        <w:rPr>
          <w:rFonts w:ascii="Times New Roman" w:eastAsiaTheme="minorEastAsia" w:hAnsi="Times New Roman" w:cs="Times New Roman"/>
          <w:sz w:val="20"/>
          <w:szCs w:val="20"/>
        </w:rPr>
        <w:t xml:space="preserve">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7643219A" w:rsidR="00E43CAE" w:rsidRPr="001732C3" w:rsidRDefault="00022312"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022312"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w:t>
      </w:r>
      <w:proofErr w:type="spellStart"/>
      <w:r w:rsidR="00630CA8" w:rsidRPr="001732C3">
        <w:rPr>
          <w:rFonts w:ascii="Times New Roman" w:eastAsiaTheme="minorEastAsia" w:hAnsi="Times New Roman" w:cs="Times New Roman"/>
          <w:sz w:val="20"/>
          <w:szCs w:val="20"/>
        </w:rPr>
        <w:t>traceGraphs</w:t>
      </w:r>
      <w:proofErr w:type="spellEnd"/>
      <w:r w:rsidR="00630CA8" w:rsidRPr="001732C3">
        <w:rPr>
          <w:rFonts w:ascii="Times New Roman" w:eastAsiaTheme="minorEastAsia" w:hAnsi="Times New Roman" w:cs="Times New Roman"/>
          <w:sz w:val="20"/>
          <w:szCs w:val="20"/>
        </w:rPr>
        <w:t>)</w:t>
      </w:r>
    </w:p>
    <w:p w14:paraId="5D0EC200" w14:textId="5BAFD697" w:rsidR="00630CA8" w:rsidRPr="001732C3" w:rsidRDefault="00022312"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1C7DB8FB" w:rsidR="009621F0" w:rsidRPr="001732C3" w:rsidRDefault="009C6B75" w:rsidP="009824DE">
      <w:pPr>
        <w:spacing w:after="0"/>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3.</w:t>
      </w:r>
      <w:ins w:id="121" w:author="jesse" w:date="2018-04-04T14:21:00Z">
        <w:r w:rsidR="002F5451">
          <w:rPr>
            <w:rFonts w:ascii="Times New Roman" w:eastAsiaTheme="minorEastAsia" w:hAnsi="Times New Roman" w:cs="Times New Roman"/>
            <w:b/>
            <w:sz w:val="20"/>
            <w:szCs w:val="20"/>
          </w:rPr>
          <w:t>3</w:t>
        </w:r>
      </w:ins>
      <w:del w:id="122" w:author="jesse" w:date="2018-04-04T14:21:00Z">
        <w:r w:rsidDel="002F5451">
          <w:rPr>
            <w:rFonts w:ascii="Times New Roman" w:eastAsiaTheme="minorEastAsia" w:hAnsi="Times New Roman" w:cs="Times New Roman"/>
            <w:b/>
            <w:sz w:val="20"/>
            <w:szCs w:val="20"/>
          </w:rPr>
          <w:delText>2</w:delText>
        </w:r>
      </w:del>
      <w:r>
        <w:rPr>
          <w:rFonts w:ascii="Times New Roman" w:eastAsiaTheme="minorEastAsia" w:hAnsi="Times New Roman" w:cs="Times New Roman"/>
          <w:b/>
          <w:sz w:val="20"/>
          <w:szCs w:val="20"/>
        </w:rPr>
        <w:t xml:space="preserve"> </w:t>
      </w:r>
      <w:r w:rsidR="009621F0" w:rsidRPr="001732C3">
        <w:rPr>
          <w:rFonts w:ascii="Times New Roman" w:eastAsiaTheme="minorEastAsia" w:hAnsi="Times New Roman" w:cs="Times New Roman"/>
          <w:b/>
          <w:sz w:val="20"/>
          <w:szCs w:val="20"/>
        </w:rPr>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300FCCF9"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xml:space="preserve">. </w:t>
      </w:r>
      <w:commentRangeStart w:id="123"/>
      <w:commentRangeStart w:id="124"/>
      <w:proofErr w:type="gramStart"/>
      <w:r w:rsidR="00A86DAA" w:rsidRPr="001732C3">
        <w:rPr>
          <w:rFonts w:ascii="Times New Roman" w:eastAsiaTheme="minorEastAsia" w:hAnsi="Times New Roman" w:cs="Times New Roman"/>
          <w:sz w:val="20"/>
          <w:szCs w:val="20"/>
        </w:rPr>
        <w:t>Alternativel</w:t>
      </w:r>
      <w:r w:rsidR="0009362E" w:rsidRPr="001732C3">
        <w:rPr>
          <w:rFonts w:ascii="Times New Roman" w:eastAsiaTheme="minorEastAsia" w:hAnsi="Times New Roman" w:cs="Times New Roman"/>
          <w:sz w:val="20"/>
          <w:szCs w:val="20"/>
        </w:rPr>
        <w:t>y</w:t>
      </w:r>
      <w:commentRangeEnd w:id="123"/>
      <w:proofErr w:type="gramEnd"/>
      <w:r w:rsidR="00657587">
        <w:rPr>
          <w:rStyle w:val="CommentReference"/>
        </w:rPr>
        <w:commentReference w:id="123"/>
      </w:r>
      <w:commentRangeEnd w:id="124"/>
      <w:r w:rsidR="003854F8">
        <w:rPr>
          <w:rStyle w:val="CommentReference"/>
        </w:rPr>
        <w:commentReference w:id="124"/>
      </w:r>
      <w:r w:rsidR="0009362E" w:rsidRPr="001732C3">
        <w:rPr>
          <w:rFonts w:ascii="Times New Roman" w:eastAsiaTheme="minorEastAsia" w:hAnsi="Times New Roman" w:cs="Times New Roman"/>
          <w:sz w:val="20"/>
          <w:szCs w:val="20"/>
        </w:rPr>
        <w:t>,</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r w:rsidR="004E2846">
        <w:rPr>
          <w:rFonts w:ascii="Times New Roman" w:eastAsiaTheme="minorEastAsia" w:hAnsi="Times New Roman" w:cs="Times New Roman"/>
          <w:sz w:val="20"/>
          <w:szCs w:val="20"/>
        </w:rPr>
        <w:t xml:space="preserve"> with respect to a known model </w:t>
      </w:r>
      <w:r w:rsidR="00AF7671">
        <w:rPr>
          <w:rFonts w:ascii="Times New Roman" w:eastAsiaTheme="minorEastAsia" w:hAnsi="Times New Roman" w:cs="Times New Roman"/>
          <w:sz w:val="20"/>
          <w:szCs w:val="20"/>
        </w:rPr>
        <w:t>describing the</w:t>
      </w:r>
      <w:r w:rsidR="004E2846">
        <w:rPr>
          <w:rFonts w:ascii="Times New Roman" w:eastAsiaTheme="minorEastAsia" w:hAnsi="Times New Roman" w:cs="Times New Roman"/>
          <w:sz w:val="20"/>
          <w:szCs w:val="20"/>
        </w:rPr>
        <w:t xml:space="preserve"> </w:t>
      </w:r>
      <w:r w:rsidR="00AF7671">
        <w:rPr>
          <w:rFonts w:ascii="Times New Roman" w:eastAsiaTheme="minorEastAsia" w:hAnsi="Times New Roman" w:cs="Times New Roman"/>
          <w:sz w:val="20"/>
          <w:szCs w:val="20"/>
        </w:rPr>
        <w:t>distribution of structures</w:t>
      </w:r>
      <w:r w:rsidR="003610BF" w:rsidRPr="001732C3">
        <w:rPr>
          <w:rFonts w:ascii="Times New Roman" w:eastAsiaTheme="minorEastAsia" w:hAnsi="Times New Roman" w:cs="Times New Roman"/>
          <w:sz w:val="20"/>
          <w:szCs w:val="20"/>
        </w:rPr>
        <w:t>.</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038"/>
        <w:gridCol w:w="2070"/>
        <w:gridCol w:w="2070"/>
        <w:gridCol w:w="2457"/>
      </w:tblGrid>
      <w:tr w:rsidR="001732C3" w:rsidRPr="001732C3"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400A2" w:rsidRDefault="001732C3" w:rsidP="00E400A2">
            <w:pPr>
              <w:pStyle w:val="Caption"/>
              <w:jc w:val="center"/>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1732C3" w:rsidRDefault="00967654" w:rsidP="00967654">
            <w:pPr>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4527" w:type="dxa"/>
            <w:gridSpan w:val="2"/>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E16CB3" w:rsidRPr="001732C3"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2070" w:type="dxa"/>
          </w:tcPr>
          <w:p w14:paraId="00FC5509" w14:textId="476BD73E"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457" w:type="dxa"/>
          </w:tcPr>
          <w:p w14:paraId="6B56DBAF" w14:textId="707EEE6C"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r>
      <w:tr w:rsidR="00E16CB3" w:rsidRPr="001732C3"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1732C3" w:rsidRDefault="007A7FB3" w:rsidP="003E21E7">
            <w:pPr>
              <w:jc w:val="center"/>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540" w:type="dxa"/>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070" w:type="dxa"/>
          </w:tcPr>
          <w:p w14:paraId="23C9EE83" w14:textId="086D07EF" w:rsidR="007A7FB3" w:rsidRPr="001732C3"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Positive</w:t>
            </w:r>
            <w:r w:rsidR="00E16CB3">
              <w:rPr>
                <w:rFonts w:ascii="Times New Roman" w:hAnsi="Times New Roman" w:cs="Times New Roman"/>
                <w:sz w:val="20"/>
                <w:szCs w:val="20"/>
              </w:rPr>
              <w:t xml:space="preserve"> (TP)</w:t>
            </w:r>
          </w:p>
        </w:tc>
        <w:tc>
          <w:tcPr>
            <w:tcW w:w="2457" w:type="dxa"/>
          </w:tcPr>
          <w:p w14:paraId="14CFE957" w14:textId="67B7F1E7"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Type I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FP</w:t>
            </w:r>
            <w:r w:rsidR="00E16CB3">
              <w:rPr>
                <w:rFonts w:ascii="Times New Roman" w:hAnsi="Times New Roman" w:cs="Times New Roman"/>
                <w:sz w:val="20"/>
                <w:szCs w:val="20"/>
              </w:rPr>
              <w:t>)</w:t>
            </w:r>
          </w:p>
        </w:tc>
      </w:tr>
      <w:tr w:rsidR="00E16CB3" w:rsidRPr="001732C3"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1732C3" w:rsidRDefault="007A7FB3" w:rsidP="00A86DAA">
            <w:pPr>
              <w:rPr>
                <w:rFonts w:ascii="Times New Roman" w:hAnsi="Times New Roman" w:cs="Times New Roman"/>
                <w:sz w:val="20"/>
                <w:szCs w:val="20"/>
              </w:rPr>
            </w:pPr>
          </w:p>
        </w:tc>
        <w:tc>
          <w:tcPr>
            <w:tcW w:w="540" w:type="dxa"/>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2070" w:type="dxa"/>
          </w:tcPr>
          <w:p w14:paraId="3120CFA7" w14:textId="16C8285A"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FN</w:t>
            </w:r>
            <w:r w:rsidR="00E16CB3">
              <w:rPr>
                <w:rFonts w:ascii="Times New Roman" w:hAnsi="Times New Roman" w:cs="Times New Roman"/>
                <w:sz w:val="20"/>
                <w:szCs w:val="20"/>
              </w:rPr>
              <w:t>)</w:t>
            </w:r>
          </w:p>
        </w:tc>
        <w:tc>
          <w:tcPr>
            <w:tcW w:w="2457" w:type="dxa"/>
          </w:tcPr>
          <w:p w14:paraId="52CB0605" w14:textId="0A5BB868" w:rsidR="007A7FB3" w:rsidRPr="001732C3"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Negative</w:t>
            </w:r>
            <w:r w:rsidR="00E16CB3">
              <w:rPr>
                <w:rFonts w:ascii="Times New Roman" w:hAnsi="Times New Roman" w:cs="Times New Roman"/>
                <w:sz w:val="20"/>
                <w:szCs w:val="20"/>
              </w:rPr>
              <w:t xml:space="preserve"> (TN)</w:t>
            </w:r>
          </w:p>
        </w:tc>
      </w:tr>
    </w:tbl>
    <w:p w14:paraId="426E96AF" w14:textId="77777777" w:rsidR="008E3950" w:rsidRDefault="008E3950" w:rsidP="00A86DAA">
      <w:pPr>
        <w:spacing w:after="0"/>
        <w:rPr>
          <w:rFonts w:ascii="Times New Roman" w:hAnsi="Times New Roman" w:cs="Times New Roman"/>
          <w:sz w:val="20"/>
          <w:szCs w:val="20"/>
        </w:rPr>
      </w:pPr>
    </w:p>
    <w:p w14:paraId="5211FF84" w14:textId="479E97B1"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3DE4A093" w14:textId="5FA9D466" w:rsidR="008153BC" w:rsidRPr="001732C3" w:rsidRDefault="008153BC" w:rsidP="008153BC">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TP</m:t>
              </m:r>
            </m:e>
          </m:d>
          <m:r>
            <w:rPr>
              <w:rFonts w:ascii="Cambria Math" w:hAnsi="Cambria Math" w:cs="Times New Roman"/>
              <w:sz w:val="20"/>
              <w:szCs w:val="20"/>
            </w:rPr>
            <m:t>P(TP)+V</m:t>
          </m:r>
          <m:d>
            <m:dPr>
              <m:ctrlPr>
                <w:rPr>
                  <w:rFonts w:ascii="Cambria Math" w:hAnsi="Cambria Math" w:cs="Times New Roman"/>
                  <w:i/>
                  <w:sz w:val="20"/>
                  <w:szCs w:val="20"/>
                </w:rPr>
              </m:ctrlPr>
            </m:dPr>
            <m:e>
              <m:r>
                <w:rPr>
                  <w:rFonts w:ascii="Cambria Math" w:hAnsi="Cambria Math" w:cs="Times New Roman"/>
                  <w:sz w:val="20"/>
                  <w:szCs w:val="20"/>
                </w:rPr>
                <m:t>FP</m:t>
              </m:r>
            </m:e>
          </m:d>
          <m:r>
            <w:rPr>
              <w:rFonts w:ascii="Cambria Math" w:hAnsi="Cambria Math" w:cs="Times New Roman"/>
              <w:sz w:val="20"/>
              <w:szCs w:val="20"/>
            </w:rPr>
            <m:t>P(FP)+V(FN)P(FN)+V(TN)P(TN</m:t>
          </m:r>
          <m:r>
            <m:rPr>
              <m:sty m:val="p"/>
            </m:rPr>
            <w:rPr>
              <w:rStyle w:val="CommentReference"/>
              <w:rFonts w:ascii="Cambria Math" w:hAnsi="Cambria Math"/>
            </w:rPr>
            <w:commentReference w:id="125"/>
          </m:r>
          <m:r>
            <m:rPr>
              <m:sty m:val="p"/>
            </m:rPr>
            <w:rPr>
              <w:rStyle w:val="CommentReference"/>
              <w:rFonts w:ascii="Cambria Math" w:hAnsi="Cambria Math"/>
            </w:rPr>
            <w:commentReference w:id="126"/>
          </m:r>
          <m:r>
            <w:rPr>
              <w:rFonts w:ascii="Cambria Math" w:hAnsi="Cambria Math" w:cs="Times New Roman"/>
              <w:sz w:val="20"/>
              <w:szCs w:val="20"/>
            </w:rPr>
            <m:t>)</m:t>
          </m:r>
        </m:oMath>
      </m:oMathPara>
    </w:p>
    <w:p w14:paraId="1F348BD1" w14:textId="77777777" w:rsidR="008153BC" w:rsidRPr="001732C3" w:rsidRDefault="008153BC" w:rsidP="00A86DAA">
      <w:pPr>
        <w:spacing w:after="0"/>
        <w:rPr>
          <w:rFonts w:ascii="Times New Roman" w:hAnsi="Times New Roman" w:cs="Times New Roman"/>
          <w:sz w:val="20"/>
          <w:szCs w:val="20"/>
        </w:rPr>
      </w:pPr>
    </w:p>
    <w:p w14:paraId="23E1EFA9" w14:textId="77777777" w:rsidR="002476B8" w:rsidRPr="001732C3" w:rsidRDefault="002476B8" w:rsidP="00A86DAA">
      <w:pPr>
        <w:spacing w:after="0"/>
        <w:rPr>
          <w:rFonts w:ascii="Times New Roman" w:hAnsi="Times New Roman" w:cs="Times New Roman"/>
          <w:sz w:val="20"/>
          <w:szCs w:val="20"/>
        </w:rPr>
      </w:pPr>
    </w:p>
    <w:p w14:paraId="1AAD3266" w14:textId="4EEF7D9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27790C">
        <w:rPr>
          <w:rFonts w:ascii="Times New Roman" w:hAnsi="Times New Roman" w:cs="Times New Roman"/>
          <w:sz w:val="20"/>
          <w:szCs w:val="20"/>
        </w:rPr>
        <w:t>simply</w:t>
      </w:r>
      <w:r w:rsidR="008F4F4A"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w:t>
      </w:r>
      <w:r w:rsidR="00AA3E77" w:rsidRPr="001732C3">
        <w:rPr>
          <w:rFonts w:ascii="Times New Roman" w:hAnsi="Times New Roman" w:cs="Times New Roman"/>
          <w:sz w:val="20"/>
          <w:szCs w:val="20"/>
        </w:rPr>
        <w:lastRenderedPageBreak/>
        <w:t>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1E2E4177" w:rsidR="00916C56" w:rsidRPr="001732C3" w:rsidRDefault="009C6B75" w:rsidP="009824DE">
      <w:pPr>
        <w:spacing w:after="0"/>
        <w:outlineLvl w:val="0"/>
        <w:rPr>
          <w:rFonts w:ascii="Times New Roman" w:hAnsi="Times New Roman" w:cs="Times New Roman"/>
          <w:b/>
          <w:sz w:val="20"/>
          <w:szCs w:val="20"/>
        </w:rPr>
      </w:pPr>
      <w:r>
        <w:rPr>
          <w:rFonts w:ascii="Times New Roman" w:hAnsi="Times New Roman" w:cs="Times New Roman"/>
          <w:b/>
          <w:sz w:val="20"/>
          <w:szCs w:val="20"/>
        </w:rPr>
        <w:t>3.</w:t>
      </w:r>
      <w:ins w:id="127" w:author="jesse" w:date="2018-04-04T14:21:00Z">
        <w:r w:rsidR="002F5451">
          <w:rPr>
            <w:rFonts w:ascii="Times New Roman" w:hAnsi="Times New Roman" w:cs="Times New Roman"/>
            <w:b/>
            <w:sz w:val="20"/>
            <w:szCs w:val="20"/>
          </w:rPr>
          <w:t>4</w:t>
        </w:r>
      </w:ins>
      <w:del w:id="128" w:author="jesse" w:date="2018-04-04T14:21:00Z">
        <w:r w:rsidDel="002F5451">
          <w:rPr>
            <w:rFonts w:ascii="Times New Roman" w:hAnsi="Times New Roman" w:cs="Times New Roman"/>
            <w:b/>
            <w:sz w:val="20"/>
            <w:szCs w:val="20"/>
          </w:rPr>
          <w:delText>3</w:delText>
        </w:r>
      </w:del>
      <w:r>
        <w:rPr>
          <w:rFonts w:ascii="Times New Roman" w:hAnsi="Times New Roman" w:cs="Times New Roman"/>
          <w:b/>
          <w:sz w:val="20"/>
          <w:szCs w:val="20"/>
        </w:rPr>
        <w:t xml:space="preserve"> </w:t>
      </w:r>
      <w:r w:rsidR="00916C56"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2A2E4209"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Pr>
          <w:rFonts w:ascii="Times New Roman" w:hAnsi="Times New Roman" w:cs="Times New Roman"/>
          <w:sz w:val="20"/>
          <w:szCs w:val="20"/>
        </w:rPr>
        <w:t>is typically dominated by the complexity of</w:t>
      </w:r>
      <w:r w:rsidRPr="001732C3">
        <w:rPr>
          <w:rFonts w:ascii="Times New Roman" w:hAnsi="Times New Roman" w:cs="Times New Roman"/>
          <w:sz w:val="20"/>
          <w:szCs w:val="20"/>
        </w:rPr>
        <w:t xml:space="preserve"> finding normative graphical patterns, </w:t>
      </w:r>
      <w:r w:rsidR="00063388" w:rsidRPr="001732C3">
        <w:rPr>
          <w:rFonts w:ascii="Times New Roman" w:hAnsi="Times New Roman" w:cs="Times New Roman"/>
          <w:sz w:val="20"/>
          <w:szCs w:val="20"/>
        </w:rPr>
        <w:t xml:space="preserve">which was 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That is, even for the case of 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4BA819DA"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w:t>
      </w:r>
      <w:r w:rsidR="00700C12">
        <w:rPr>
          <w:rFonts w:ascii="Times New Roman" w:eastAsiaTheme="minorEastAsia" w:hAnsi="Times New Roman" w:cs="Times New Roman"/>
          <w:sz w:val="20"/>
          <w:szCs w:val="20"/>
        </w:rPr>
        <w:t>bound</w:t>
      </w:r>
      <w:r w:rsidR="00700C1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0AF49E16"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0355BD3E" w:rsidR="00486812" w:rsidRDefault="001F5AF5"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CHAPTER FOUR: PROPOSED </w:t>
      </w:r>
      <w:commentRangeStart w:id="129"/>
      <w:commentRangeStart w:id="130"/>
      <w:r w:rsidRPr="001732C3">
        <w:rPr>
          <w:rFonts w:ascii="Times New Roman" w:hAnsi="Times New Roman" w:cs="Times New Roman"/>
          <w:sz w:val="24"/>
          <w:szCs w:val="24"/>
        </w:rPr>
        <w:t>ALGORITHM</w:t>
      </w:r>
      <w:commentRangeEnd w:id="129"/>
      <w:r w:rsidR="00700C12">
        <w:rPr>
          <w:rStyle w:val="CommentReference"/>
        </w:rPr>
        <w:commentReference w:id="129"/>
      </w:r>
      <w:commentRangeEnd w:id="130"/>
      <w:r w:rsidR="00C8240B">
        <w:rPr>
          <w:rStyle w:val="CommentReference"/>
        </w:rPr>
        <w:commentReference w:id="130"/>
      </w:r>
    </w:p>
    <w:p w14:paraId="0B49B4A4" w14:textId="626D9BDF" w:rsidR="009C6B75" w:rsidRPr="001732C3" w:rsidRDefault="00D03F94" w:rsidP="00A3242E">
      <w:pPr>
        <w:outlineLvl w:val="0"/>
        <w:rPr>
          <w:rFonts w:ascii="Times New Roman" w:hAnsi="Times New Roman" w:cs="Times New Roman"/>
          <w:sz w:val="20"/>
          <w:szCs w:val="20"/>
        </w:rPr>
      </w:pPr>
      <w:r>
        <w:rPr>
          <w:rFonts w:ascii="Times New Roman" w:hAnsi="Times New Roman" w:cs="Times New Roman"/>
          <w:sz w:val="20"/>
          <w:szCs w:val="20"/>
        </w:rPr>
        <w:t xml:space="preserve">The previous chapter </w:t>
      </w:r>
      <w:r w:rsidR="00206ED9">
        <w:rPr>
          <w:rFonts w:ascii="Times New Roman" w:hAnsi="Times New Roman" w:cs="Times New Roman"/>
          <w:sz w:val="20"/>
          <w:szCs w:val="20"/>
        </w:rPr>
        <w:t>specifi</w:t>
      </w:r>
      <w:r>
        <w:rPr>
          <w:rFonts w:ascii="Times New Roman" w:hAnsi="Times New Roman" w:cs="Times New Roman"/>
          <w:sz w:val="20"/>
          <w:szCs w:val="20"/>
        </w:rPr>
        <w:t xml:space="preserve">ed the problem definition of anomaly graphical anomaly detection </w:t>
      </w:r>
      <w:r w:rsidR="00A95317">
        <w:rPr>
          <w:rFonts w:ascii="Times New Roman" w:hAnsi="Times New Roman" w:cs="Times New Roman"/>
          <w:sz w:val="20"/>
          <w:szCs w:val="20"/>
        </w:rPr>
        <w:t xml:space="preserve">within process data, detailing its performance evaluation and complexity. This chapter is implementation specific and </w:t>
      </w:r>
      <w:r w:rsidR="00C8240B">
        <w:rPr>
          <w:rFonts w:ascii="Times New Roman" w:hAnsi="Times New Roman" w:cs="Times New Roman"/>
          <w:sz w:val="20"/>
          <w:szCs w:val="20"/>
        </w:rPr>
        <w:t xml:space="preserve">explicitly </w:t>
      </w:r>
      <w:r w:rsidR="00A95317">
        <w:rPr>
          <w:rFonts w:ascii="Times New Roman" w:hAnsi="Times New Roman" w:cs="Times New Roman"/>
          <w:sz w:val="20"/>
          <w:szCs w:val="20"/>
        </w:rPr>
        <w:t>defines the proposed approach. This requires detailing the generation of the dendrogram, a hierarchical description of the distribution of substructures within some process data, and likewise deriving an anomaly detection metric, as follows.</w:t>
      </w:r>
    </w:p>
    <w:p w14:paraId="51C45114" w14:textId="7E015CE6"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4.</w:t>
      </w:r>
      <w:r w:rsidR="002F5451">
        <w:rPr>
          <w:rFonts w:ascii="Times New Roman" w:hAnsi="Times New Roman" w:cs="Times New Roman"/>
          <w:b/>
          <w:sz w:val="20"/>
          <w:szCs w:val="20"/>
        </w:rPr>
        <w:t>1</w:t>
      </w:r>
      <w:r>
        <w:rPr>
          <w:rFonts w:ascii="Times New Roman" w:hAnsi="Times New Roman" w:cs="Times New Roman"/>
          <w:b/>
          <w:sz w:val="20"/>
          <w:szCs w:val="20"/>
        </w:rPr>
        <w:t xml:space="preserve"> </w:t>
      </w:r>
      <w:r w:rsidR="00A06162">
        <w:rPr>
          <w:rFonts w:ascii="Times New Roman" w:hAnsi="Times New Roman" w:cs="Times New Roman"/>
          <w:b/>
          <w:sz w:val="20"/>
          <w:szCs w:val="20"/>
        </w:rPr>
        <w:t xml:space="preserve">Proposed </w:t>
      </w:r>
      <w:r w:rsidR="00730465" w:rsidRPr="001732C3">
        <w:rPr>
          <w:rFonts w:ascii="Times New Roman" w:hAnsi="Times New Roman" w:cs="Times New Roman"/>
          <w:b/>
          <w:sz w:val="20"/>
          <w:szCs w:val="20"/>
        </w:rPr>
        <w:t>Method Overview</w:t>
      </w:r>
    </w:p>
    <w:p w14:paraId="73674221" w14:textId="7B90B52A" w:rsidR="000018CC" w:rsidRPr="001732C3" w:rsidRDefault="00700C12" w:rsidP="000018CC">
      <w:pPr>
        <w:rPr>
          <w:rFonts w:ascii="Times New Roman" w:hAnsi="Times New Roman" w:cs="Times New Roman"/>
          <w:sz w:val="20"/>
          <w:szCs w:val="20"/>
        </w:rPr>
      </w:pPr>
      <w:r>
        <w:rPr>
          <w:rFonts w:ascii="Times New Roman" w:hAnsi="Times New Roman" w:cs="Times New Roman"/>
          <w:sz w:val="20"/>
          <w:szCs w:val="20"/>
        </w:rPr>
        <w:t>Our method for anomaly detection in processes</w:t>
      </w:r>
      <w:r w:rsidR="000018CC" w:rsidRPr="001732C3">
        <w:rPr>
          <w:rFonts w:ascii="Times New Roman" w:hAnsi="Times New Roman" w:cs="Times New Roman"/>
          <w:sz w:val="20"/>
          <w:szCs w:val="20"/>
        </w:rPr>
        <w:t xml:space="preserve"> decomposes to </w:t>
      </w:r>
      <w:r>
        <w:rPr>
          <w:rFonts w:ascii="Times New Roman" w:hAnsi="Times New Roman" w:cs="Times New Roman"/>
          <w:sz w:val="20"/>
          <w:szCs w:val="20"/>
        </w:rPr>
        <w:t>four</w:t>
      </w:r>
      <w:r w:rsidRPr="001732C3">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000018CC" w:rsidRPr="001732C3">
        <w:rPr>
          <w:rFonts w:ascii="Times New Roman" w:hAnsi="Times New Roman" w:cs="Times New Roman"/>
          <w:sz w:val="20"/>
          <w:szCs w:val="20"/>
        </w:rPr>
        <w:t xml:space="preserve"> approach is shown in figure </w:t>
      </w:r>
      <w:r w:rsidR="00F462E3">
        <w:rPr>
          <w:rFonts w:ascii="Times New Roman" w:hAnsi="Times New Roman" w:cs="Times New Roman"/>
          <w:sz w:val="20"/>
          <w:szCs w:val="20"/>
        </w:rPr>
        <w:t>4.1</w:t>
      </w:r>
      <w:r w:rsidR="000018CC" w:rsidRPr="001732C3">
        <w:rPr>
          <w:rFonts w:ascii="Times New Roman" w:hAnsi="Times New Roman" w:cs="Times New Roman"/>
          <w:sz w:val="20"/>
          <w:szCs w:val="20"/>
        </w:rPr>
        <w:t>.</w:t>
      </w:r>
    </w:p>
    <w:p w14:paraId="6BA7C616" w14:textId="2A560A50" w:rsidR="00723B8F" w:rsidRPr="001732C3" w:rsidRDefault="00EB52C6" w:rsidP="00723B8F">
      <w:pPr>
        <w:keepNext/>
        <w:jc w:val="center"/>
        <w:rPr>
          <w:rFonts w:ascii="Times New Roman" w:hAnsi="Times New Roman" w:cs="Times New Roman"/>
        </w:rPr>
      </w:pPr>
      <w:r w:rsidRPr="00EB52C6">
        <w:t xml:space="preserve"> </w:t>
      </w:r>
      <w:r>
        <w:rPr>
          <w:noProof/>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1732C3" w:rsidRDefault="00723B8F" w:rsidP="009824DE">
      <w:pPr>
        <w:pStyle w:val="Caption"/>
        <w:jc w:val="center"/>
        <w:outlineLvl w:val="0"/>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xml:space="preserve">: Data-flow model of the </w:t>
      </w:r>
      <w:commentRangeStart w:id="131"/>
      <w:commentRangeStart w:id="132"/>
      <w:r w:rsidRPr="001732C3">
        <w:rPr>
          <w:rFonts w:ascii="Times New Roman" w:hAnsi="Times New Roman" w:cs="Times New Roman"/>
          <w:color w:val="auto"/>
        </w:rPr>
        <w:t>approach</w:t>
      </w:r>
      <w:commentRangeEnd w:id="131"/>
      <w:r w:rsidR="00700C12">
        <w:rPr>
          <w:rStyle w:val="CommentReference"/>
          <w:i w:val="0"/>
          <w:iCs w:val="0"/>
          <w:color w:val="auto"/>
        </w:rPr>
        <w:commentReference w:id="131"/>
      </w:r>
      <w:commentRangeEnd w:id="132"/>
      <w:r w:rsidR="002D1AE0">
        <w:rPr>
          <w:rStyle w:val="CommentReference"/>
          <w:i w:val="0"/>
          <w:iCs w:val="0"/>
          <w:color w:val="auto"/>
        </w:rPr>
        <w:commentReference w:id="132"/>
      </w:r>
      <w:r w:rsidR="00FC6732" w:rsidRPr="001732C3">
        <w:rPr>
          <w:rFonts w:ascii="Times New Roman" w:hAnsi="Times New Roman" w:cs="Times New Roman"/>
          <w:color w:val="auto"/>
        </w:rPr>
        <w:t>.</w:t>
      </w:r>
    </w:p>
    <w:p w14:paraId="236DF741" w14:textId="7DC416C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For the first task, the </w:t>
      </w:r>
      <w:commentRangeStart w:id="133"/>
      <w:commentRangeStart w:id="134"/>
      <w:r w:rsidRPr="001732C3">
        <w:rPr>
          <w:rFonts w:ascii="Times New Roman" w:hAnsi="Times New Roman" w:cs="Times New Roman"/>
          <w:sz w:val="20"/>
          <w:szCs w:val="20"/>
        </w:rPr>
        <w:t>Inductive Miner</w:t>
      </w:r>
      <w:r w:rsidR="007E57BF">
        <w:rPr>
          <w:rFonts w:ascii="Times New Roman" w:hAnsi="Times New Roman" w:cs="Times New Roman"/>
          <w:sz w:val="20"/>
          <w:szCs w:val="20"/>
        </w:rPr>
        <w:t xml:space="preserve"> (</w:t>
      </w:r>
      <w:proofErr w:type="spellStart"/>
      <w:r w:rsidR="007E57BF">
        <w:rPr>
          <w:rFonts w:ascii="Times New Roman" w:hAnsi="Times New Roman" w:cs="Times New Roman"/>
          <w:sz w:val="20"/>
          <w:szCs w:val="20"/>
        </w:rPr>
        <w:t>Leemans</w:t>
      </w:r>
      <w:proofErr w:type="spellEnd"/>
      <w:r w:rsidR="007E57BF">
        <w:rPr>
          <w:rFonts w:ascii="Times New Roman" w:hAnsi="Times New Roman" w:cs="Times New Roman"/>
          <w:sz w:val="20"/>
          <w:szCs w:val="20"/>
        </w:rPr>
        <w:t xml:space="preserve"> et al., 2013)</w:t>
      </w:r>
      <w:r w:rsidRPr="001732C3">
        <w:rPr>
          <w:rFonts w:ascii="Times New Roman" w:hAnsi="Times New Roman" w:cs="Times New Roman"/>
          <w:sz w:val="20"/>
          <w:szCs w:val="20"/>
        </w:rPr>
        <w:t xml:space="preserve"> </w:t>
      </w:r>
      <w:commentRangeEnd w:id="133"/>
      <w:r w:rsidR="0059223A">
        <w:rPr>
          <w:rStyle w:val="CommentReference"/>
        </w:rPr>
        <w:commentReference w:id="133"/>
      </w:r>
      <w:commentRangeEnd w:id="134"/>
      <w:r w:rsidR="00AA0643">
        <w:rPr>
          <w:rStyle w:val="CommentReference"/>
        </w:rPr>
        <w:commentReference w:id="134"/>
      </w:r>
      <w:r w:rsidRPr="001732C3">
        <w:rPr>
          <w:rFonts w:ascii="Times New Roman" w:hAnsi="Times New Roman" w:cs="Times New Roman"/>
          <w:sz w:val="20"/>
          <w:szCs w:val="20"/>
        </w:rPr>
        <w:t>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commentRangeStart w:id="135"/>
      <w:commentRangeStart w:id="136"/>
      <w:r w:rsidRPr="001732C3">
        <w:rPr>
          <w:rFonts w:ascii="Times New Roman" w:hAnsi="Times New Roman" w:cs="Times New Roman"/>
          <w:sz w:val="20"/>
          <w:szCs w:val="20"/>
        </w:rPr>
        <w:t>SUBDUE graph-compression method</w:t>
      </w:r>
      <w:r w:rsidR="00AA0643">
        <w:rPr>
          <w:rFonts w:ascii="Times New Roman" w:hAnsi="Times New Roman" w:cs="Times New Roman"/>
          <w:sz w:val="20"/>
          <w:szCs w:val="20"/>
        </w:rPr>
        <w:t xml:space="preserve"> (Holder, 1989)</w:t>
      </w:r>
      <w:r w:rsidR="00005D72" w:rsidRPr="001732C3">
        <w:rPr>
          <w:rFonts w:ascii="Times New Roman" w:hAnsi="Times New Roman" w:cs="Times New Roman"/>
          <w:sz w:val="20"/>
          <w:szCs w:val="20"/>
        </w:rPr>
        <w:t xml:space="preserve"> </w:t>
      </w:r>
      <w:commentRangeEnd w:id="135"/>
      <w:r w:rsidR="0059223A">
        <w:rPr>
          <w:rStyle w:val="CommentReference"/>
        </w:rPr>
        <w:commentReference w:id="135"/>
      </w:r>
      <w:commentRangeEnd w:id="136"/>
      <w:r w:rsidR="00AA0643">
        <w:rPr>
          <w:rStyle w:val="CommentReference"/>
        </w:rPr>
        <w:commentReference w:id="136"/>
      </w:r>
      <w:r w:rsidR="00005D72" w:rsidRPr="001732C3">
        <w:rPr>
          <w:rFonts w:ascii="Times New Roman" w:hAnsi="Times New Roman" w:cs="Times New Roman"/>
          <w:sz w:val="20"/>
          <w:szCs w:val="20"/>
        </w:rPr>
        <w:t>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54392860"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4.</w:t>
      </w:r>
      <w:ins w:id="137" w:author="jesse" w:date="2018-04-04T14:21:00Z">
        <w:r w:rsidR="002F5451">
          <w:rPr>
            <w:rFonts w:ascii="Times New Roman" w:hAnsi="Times New Roman" w:cs="Times New Roman"/>
            <w:b/>
            <w:sz w:val="20"/>
            <w:szCs w:val="20"/>
          </w:rPr>
          <w:t>2</w:t>
        </w:r>
      </w:ins>
      <w:del w:id="138" w:author="jesse" w:date="2018-04-04T14:21:00Z">
        <w:r w:rsidDel="002F5451">
          <w:rPr>
            <w:rFonts w:ascii="Times New Roman" w:hAnsi="Times New Roman" w:cs="Times New Roman"/>
            <w:b/>
            <w:sz w:val="20"/>
            <w:szCs w:val="20"/>
          </w:rPr>
          <w:delText>1</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46F78EC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w:t>
      </w:r>
      <w:r w:rsidR="00960767">
        <w:rPr>
          <w:rFonts w:ascii="Times New Roman" w:hAnsi="Times New Roman" w:cs="Times New Roman"/>
          <w:sz w:val="20"/>
          <w:szCs w:val="20"/>
        </w:rPr>
        <w:t>vertex</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w:t>
      </w:r>
      <w:r w:rsidR="00960767">
        <w:rPr>
          <w:rFonts w:ascii="Times New Roman" w:hAnsi="Times New Roman" w:cs="Times New Roman"/>
          <w:sz w:val="20"/>
          <w:szCs w:val="20"/>
        </w:rPr>
        <w:t>vertex</w:t>
      </w:r>
      <w:r w:rsidR="004576DC" w:rsidRPr="001732C3">
        <w:rPr>
          <w:rFonts w:ascii="Times New Roman" w:hAnsi="Times New Roman" w:cs="Times New Roman"/>
          <w:sz w:val="20"/>
          <w:szCs w:val="20"/>
        </w:rPr>
        <w:t xml:space="preserve"> prototypes</w:t>
      </w:r>
      <w:r w:rsidR="00C208AE" w:rsidRPr="001732C3">
        <w:rPr>
          <w:rFonts w:ascii="Times New Roman" w:hAnsi="Times New Roman" w:cs="Times New Roman"/>
          <w:sz w:val="20"/>
          <w:szCs w:val="20"/>
        </w:rPr>
        <w:t xml:space="preserve"> to generate a hierarchical decomposition of graphical data.</w:t>
      </w:r>
    </w:p>
    <w:p w14:paraId="3960D046" w14:textId="222D93BB"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w:t>
      </w:r>
      <w:commentRangeStart w:id="139"/>
      <w:commentRangeStart w:id="140"/>
      <w:r w:rsidR="000018CC" w:rsidRPr="001732C3">
        <w:rPr>
          <w:rFonts w:ascii="Times New Roman" w:hAnsi="Times New Roman" w:cs="Times New Roman"/>
          <w:sz w:val="20"/>
          <w:szCs w:val="20"/>
        </w:rPr>
        <w:t>GBAD</w:t>
      </w:r>
      <w:commentRangeEnd w:id="139"/>
      <w:r w:rsidR="0059223A">
        <w:rPr>
          <w:rStyle w:val="CommentReference"/>
        </w:rPr>
        <w:commentReference w:id="139"/>
      </w:r>
      <w:commentRangeEnd w:id="140"/>
      <w:r w:rsidR="00B23E93">
        <w:rPr>
          <w:rStyle w:val="CommentReference"/>
        </w:rPr>
        <w:commentReference w:id="140"/>
      </w:r>
      <w:r w:rsidRPr="001732C3">
        <w:rPr>
          <w:rFonts w:ascii="Times New Roman" w:hAnsi="Times New Roman" w:cs="Times New Roman"/>
          <w:sz w:val="20"/>
          <w:szCs w:val="20"/>
        </w:rPr>
        <w:t xml:space="preserve"> </w:t>
      </w:r>
      <w:r w:rsidR="00B23E93">
        <w:rPr>
          <w:rFonts w:ascii="Times New Roman" w:hAnsi="Times New Roman" w:cs="Times New Roman"/>
          <w:sz w:val="20"/>
          <w:szCs w:val="20"/>
        </w:rPr>
        <w:t xml:space="preserve"> (Eberle and Holder, 2007) </w:t>
      </w:r>
      <w:r w:rsidRPr="001732C3">
        <w:rPr>
          <w:rFonts w:ascii="Times New Roman" w:hAnsi="Times New Roman" w:cs="Times New Roman"/>
          <w:sz w:val="20"/>
          <w:szCs w:val="20"/>
        </w:rPr>
        <w:t>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Pr>
          <w:rFonts w:ascii="Times New Roman" w:hAnsi="Times New Roman" w:cs="Times New Roman"/>
          <w:sz w:val="20"/>
          <w:szCs w:val="20"/>
        </w:rPr>
        <w:t>vertex</w:t>
      </w:r>
      <w:r w:rsidR="000018CC" w:rsidRPr="001732C3">
        <w:rPr>
          <w:rFonts w:ascii="Times New Roman" w:hAnsi="Times New Roman" w:cs="Times New Roman"/>
          <w:sz w:val="20"/>
          <w:szCs w:val="20"/>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3259C9D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35BC9EB2" w:rsidR="000018CC" w:rsidRPr="001732C3" w:rsidRDefault="005578F0" w:rsidP="009677BB">
      <w:pPr>
        <w:keepNext/>
        <w:jc w:val="center"/>
        <w:rPr>
          <w:rFonts w:ascii="Times New Roman" w:hAnsi="Times New Roman" w:cs="Times New Roman"/>
        </w:rPr>
      </w:pPr>
      <w:r>
        <w:rPr>
          <w:rFonts w:ascii="Times New Roman" w:hAnsi="Times New Roman" w:cs="Times New Roman"/>
          <w:noProof/>
        </w:rPr>
        <w:lastRenderedPageBreak/>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1732C3" w:rsidRDefault="000018CC" w:rsidP="009824DE">
      <w:pPr>
        <w:pStyle w:val="Caption"/>
        <w:jc w:val="center"/>
        <w:outlineLvl w:val="0"/>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xml:space="preserve">: Constructing a dendrogram of graphical features from graphical process </w:t>
      </w:r>
      <w:commentRangeStart w:id="141"/>
      <w:commentRangeStart w:id="142"/>
      <w:r w:rsidRPr="001732C3">
        <w:rPr>
          <w:rFonts w:ascii="Times New Roman" w:hAnsi="Times New Roman" w:cs="Times New Roman"/>
          <w:color w:val="auto"/>
        </w:rPr>
        <w:t>data</w:t>
      </w:r>
      <w:commentRangeEnd w:id="141"/>
      <w:r w:rsidR="008D2E64">
        <w:rPr>
          <w:rStyle w:val="CommentReference"/>
          <w:i w:val="0"/>
          <w:iCs w:val="0"/>
          <w:color w:val="auto"/>
        </w:rPr>
        <w:commentReference w:id="141"/>
      </w:r>
      <w:commentRangeEnd w:id="142"/>
      <w:r w:rsidR="00E11164">
        <w:rPr>
          <w:rStyle w:val="CommentReference"/>
          <w:i w:val="0"/>
          <w:iCs w:val="0"/>
          <w:color w:val="auto"/>
        </w:rPr>
        <w:commentReference w:id="142"/>
      </w:r>
      <w:r w:rsidR="00FC6732" w:rsidRPr="001732C3">
        <w:rPr>
          <w:rFonts w:ascii="Times New Roman" w:hAnsi="Times New Roman" w:cs="Times New Roman"/>
          <w:color w:val="auto"/>
        </w:rPr>
        <w:t>.</w:t>
      </w:r>
    </w:p>
    <w:p w14:paraId="7D7F6E74" w14:textId="62A6E574" w:rsidR="000018CC" w:rsidRDefault="0059223A" w:rsidP="00312086">
      <w:pPr>
        <w:spacing w:after="0"/>
        <w:rPr>
          <w:rFonts w:ascii="Times New Roman" w:hAnsi="Times New Roman" w:cs="Times New Roman"/>
          <w:sz w:val="20"/>
          <w:szCs w:val="20"/>
        </w:rPr>
      </w:pPr>
      <w:r>
        <w:rPr>
          <w:rFonts w:ascii="Times New Roman" w:hAnsi="Times New Roman" w:cs="Times New Roman"/>
          <w:sz w:val="20"/>
          <w:szCs w:val="20"/>
        </w:rPr>
        <w:t>In figure 4.2</w:t>
      </w:r>
      <w:r w:rsidR="000018CC" w:rsidRPr="001732C3">
        <w:rPr>
          <w:rFonts w:ascii="Times New Roman" w:hAnsi="Times New Roman" w:cs="Times New Roman"/>
          <w:sz w:val="20"/>
          <w:szCs w:val="20"/>
        </w:rPr>
        <w:t>,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000018CC"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000018CC" w:rsidRPr="001732C3">
        <w:rPr>
          <w:rFonts w:ascii="Times New Roman" w:hAnsi="Times New Roman" w:cs="Times New Roman"/>
          <w:sz w:val="20"/>
          <w:szCs w:val="20"/>
        </w:rPr>
        <w:t xml:space="preserve">, a graph of four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w:t>
      </w:r>
      <w:r w:rsidR="006A53B0">
        <w:rPr>
          <w:rFonts w:ascii="Times New Roman" w:hAnsi="Times New Roman" w:cs="Times New Roman"/>
          <w:sz w:val="20"/>
          <w:szCs w:val="20"/>
        </w:rPr>
        <w:t xml:space="preserve"> T</w:t>
      </w:r>
      <w:r w:rsidR="000018CC"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000018CC"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notably, along with any incident or outgoing edges. Next, S2, a substructure of two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 xml:space="preserve">, is discovered and deleted. In this fashion the entire log is compressed away, building a hierarchical dendrogram of substructures as a directed acyclic graph, as shown rightmost in green with some hypothetical frequency labels. </w:t>
      </w:r>
      <w:r w:rsidR="000018CC" w:rsidRPr="00973147">
        <w:rPr>
          <w:rFonts w:ascii="Times New Roman" w:hAnsi="Times New Roman" w:cs="Times New Roman"/>
          <w:sz w:val="20"/>
          <w:szCs w:val="20"/>
        </w:rPr>
        <w:t xml:space="preserve">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143"/>
      <w:commentRangeStart w:id="144"/>
      <w:r w:rsidR="000018CC" w:rsidRPr="00973147">
        <w:rPr>
          <w:rFonts w:ascii="Times New Roman" w:hAnsi="Times New Roman" w:cs="Times New Roman"/>
          <w:sz w:val="20"/>
          <w:szCs w:val="20"/>
        </w:rPr>
        <w:t>edges</w:t>
      </w:r>
      <w:commentRangeEnd w:id="143"/>
      <w:r w:rsidR="008D2E64" w:rsidRPr="000F1033">
        <w:rPr>
          <w:rStyle w:val="CommentReference"/>
          <w:sz w:val="20"/>
          <w:szCs w:val="20"/>
        </w:rPr>
        <w:commentReference w:id="143"/>
      </w:r>
      <w:commentRangeEnd w:id="144"/>
      <w:r w:rsidR="009538B5" w:rsidRPr="000F1033">
        <w:rPr>
          <w:rStyle w:val="CommentReference"/>
          <w:sz w:val="20"/>
          <w:szCs w:val="20"/>
        </w:rPr>
        <w:commentReference w:id="144"/>
      </w:r>
      <w:r w:rsidR="000018CC" w:rsidRPr="003754C7">
        <w:rPr>
          <w:rFonts w:ascii="Times New Roman" w:hAnsi="Times New Roman" w:cs="Times New Roman"/>
          <w:sz w:val="20"/>
          <w:szCs w:val="20"/>
        </w:rPr>
        <w:t>.</w:t>
      </w:r>
    </w:p>
    <w:p w14:paraId="5CE910B8" w14:textId="77777777" w:rsidR="003754C7" w:rsidRPr="003754C7" w:rsidRDefault="003754C7" w:rsidP="000F1033">
      <w:pPr>
        <w:spacing w:after="0"/>
        <w:rPr>
          <w:rFonts w:ascii="Times New Roman" w:hAnsi="Times New Roman" w:cs="Times New Roman"/>
          <w:sz w:val="20"/>
          <w:szCs w:val="20"/>
        </w:rPr>
      </w:pPr>
    </w:p>
    <w:p w14:paraId="40C66AB1" w14:textId="2453474F" w:rsidR="00A21C5F" w:rsidRPr="003754C7" w:rsidRDefault="00751DD9" w:rsidP="000F1033">
      <w:pPr>
        <w:spacing w:after="0"/>
        <w:rPr>
          <w:rFonts w:ascii="Times New Roman" w:hAnsi="Times New Roman" w:cs="Times New Roman"/>
          <w:sz w:val="20"/>
          <w:szCs w:val="20"/>
        </w:rPr>
      </w:pPr>
      <w:r w:rsidRPr="003754C7">
        <w:rPr>
          <w:rFonts w:ascii="Times New Roman" w:hAnsi="Times New Roman" w:cs="Times New Roman"/>
          <w:sz w:val="20"/>
          <w:szCs w:val="20"/>
        </w:rPr>
        <w:t>Edges and their weights are defined by three</w:t>
      </w:r>
      <w:r w:rsidR="00522BE2" w:rsidRPr="003754C7">
        <w:rPr>
          <w:rFonts w:ascii="Times New Roman" w:hAnsi="Times New Roman" w:cs="Times New Roman"/>
          <w:sz w:val="20"/>
          <w:szCs w:val="20"/>
        </w:rPr>
        <w:t xml:space="preserve"> </w:t>
      </w:r>
      <w:commentRangeStart w:id="145"/>
      <w:r w:rsidRPr="003754C7">
        <w:rPr>
          <w:rFonts w:ascii="Times New Roman" w:hAnsi="Times New Roman" w:cs="Times New Roman"/>
          <w:sz w:val="20"/>
          <w:szCs w:val="20"/>
        </w:rPr>
        <w:t>functions</w:t>
      </w:r>
      <w:commentRangeEnd w:id="145"/>
      <w:r w:rsidR="00B23E93" w:rsidRPr="000F1033">
        <w:rPr>
          <w:rStyle w:val="CommentReference"/>
          <w:sz w:val="20"/>
          <w:szCs w:val="20"/>
        </w:rPr>
        <w:commentReference w:id="145"/>
      </w:r>
      <w:r w:rsidRPr="003754C7">
        <w:rPr>
          <w:rFonts w:ascii="Times New Roman" w:hAnsi="Times New Roman" w:cs="Times New Roman"/>
          <w:sz w:val="20"/>
          <w:szCs w:val="20"/>
        </w:rPr>
        <w:t>:</w:t>
      </w:r>
    </w:p>
    <w:p w14:paraId="6C5B6EB1" w14:textId="77777777" w:rsidR="00D0615C" w:rsidRPr="000F1033" w:rsidRDefault="00D0615C" w:rsidP="00D0615C">
      <w:pPr>
        <w:rPr>
          <w:rFonts w:eastAsiaTheme="minorEastAsia"/>
          <w:sz w:val="20"/>
          <w:szCs w:val="20"/>
        </w:rPr>
      </w:pPr>
      <w:bookmarkStart w:id="146" w:name="_Hlk510526994"/>
      <m:oMathPara>
        <m:oMath>
          <m:r>
            <w:rPr>
              <w:rFonts w:ascii="Cambria Math" w:hAnsi="Cambria Math"/>
              <w:sz w:val="20"/>
              <w:szCs w:val="20"/>
            </w:rPr>
            <m:t>p(i,j)</m:t>
          </m:r>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r>
            <w:rPr>
              <w:rFonts w:ascii="Cambria Math" w:eastAsiaTheme="minorEastAsia" w:hAnsi="Cambria Math"/>
              <w:sz w:val="20"/>
              <w:szCs w:val="20"/>
            </w:rPr>
            <m:t>⋂ 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r>
            <w:rPr>
              <w:rFonts w:ascii="Cambria Math" w:eastAsiaTheme="minorEastAsia" w:hAnsi="Cambria Math"/>
              <w:sz w:val="20"/>
              <w:szCs w:val="20"/>
            </w:rPr>
            <m:t>|&gt;0∧(i&gt;j)</m:t>
          </m:r>
        </m:oMath>
      </m:oMathPara>
    </w:p>
    <w:p w14:paraId="35D6EC64" w14:textId="77777777" w:rsidR="00B837E9" w:rsidRPr="000F1033" w:rsidRDefault="00B837E9" w:rsidP="00B837E9">
      <w:pPr>
        <w:rPr>
          <w:sz w:val="20"/>
          <w:szCs w:val="20"/>
        </w:rPr>
      </w:pPr>
      <w:bookmarkStart w:id="147" w:name="_Hlk510529337"/>
      <m:oMathPara>
        <m:oMath>
          <m:r>
            <w:rPr>
              <w:rFonts w:ascii="Cambria Math" w:eastAsiaTheme="minorEastAsia" w:hAnsi="Cambria Math"/>
              <w:sz w:val="20"/>
              <w:szCs w:val="20"/>
            </w:rPr>
            <m:t>e</m:t>
          </m:r>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j==argmax</m:t>
              </m:r>
            </m:e>
            <m:sub>
              <m:r>
                <w:rPr>
                  <w:rFonts w:ascii="Cambria Math" w:eastAsiaTheme="minorEastAsia" w:hAnsi="Cambria Math"/>
                  <w:sz w:val="20"/>
                  <w:szCs w:val="20"/>
                </w:rPr>
                <m:t>k</m:t>
              </m:r>
            </m:sub>
          </m:sSub>
          <m:r>
            <w:rPr>
              <w:rFonts w:ascii="Cambria Math" w:eastAsiaTheme="minorEastAsia" w:hAnsi="Cambria Math"/>
              <w:sz w:val="20"/>
              <w:szCs w:val="20"/>
            </w:rPr>
            <m:t>(p(i,k))</m:t>
          </m:r>
        </m:oMath>
      </m:oMathPara>
    </w:p>
    <w:p w14:paraId="6CB1135C" w14:textId="0FA44B08" w:rsidR="00B837E9" w:rsidRPr="000F1033" w:rsidRDefault="00B837E9" w:rsidP="00B837E9">
      <w:pPr>
        <w:rPr>
          <w:sz w:val="20"/>
          <w:szCs w:val="20"/>
        </w:rPr>
      </w:pPr>
      <m:oMathPara>
        <m:oMath>
          <m:r>
            <w:rPr>
              <w:rFonts w:ascii="Cambria Math" w:eastAsiaTheme="minorEastAsia" w:hAnsi="Cambria Math"/>
              <w:sz w:val="20"/>
              <w:szCs w:val="20"/>
            </w:rPr>
            <m:t>w</m:t>
          </m:r>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r>
            <w:rPr>
              <w:rFonts w:ascii="Cambria Math" w:eastAsiaTheme="minorEastAsia" w:hAnsi="Cambria Math"/>
              <w:sz w:val="20"/>
              <w:szCs w:val="20"/>
            </w:rPr>
            <m:t>⋂ t∈</m:t>
          </m:r>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r>
            <w:rPr>
              <w:rFonts w:ascii="Cambria Math" w:eastAsiaTheme="minorEastAsia" w:hAnsi="Cambria Math"/>
              <w:sz w:val="20"/>
              <w:szCs w:val="20"/>
            </w:rPr>
            <m:t>| if e</m:t>
          </m:r>
          <m:d>
            <m:dPr>
              <m:ctrlPr>
                <w:rPr>
                  <w:rFonts w:ascii="Cambria Math" w:eastAsiaTheme="minorEastAsia" w:hAnsi="Cambria Math"/>
                  <w:i/>
                  <w:sz w:val="20"/>
                  <w:szCs w:val="20"/>
                </w:rPr>
              </m:ctrlPr>
            </m:dPr>
            <m:e>
              <m:r>
                <w:rPr>
                  <w:rFonts w:ascii="Cambria Math" w:eastAsiaTheme="minorEastAsia" w:hAnsi="Cambria Math"/>
                  <w:sz w:val="20"/>
                  <w:szCs w:val="20"/>
                </w:rPr>
                <m:t>i,j</m:t>
              </m:r>
            </m:e>
          </m:d>
          <m:r>
            <w:rPr>
              <w:rFonts w:ascii="Cambria Math" w:eastAsiaTheme="minorEastAsia" w:hAnsi="Cambria Math"/>
              <w:sz w:val="20"/>
              <w:szCs w:val="20"/>
            </w:rPr>
            <m:t>,  else ∅</m:t>
          </m:r>
        </m:oMath>
      </m:oMathPara>
    </w:p>
    <w:p w14:paraId="12C69692" w14:textId="65DAEF6D" w:rsidR="00D0615C" w:rsidRPr="000F1033" w:rsidRDefault="00D0615C" w:rsidP="000F1033">
      <w:pPr>
        <w:spacing w:after="0"/>
        <w:rPr>
          <w:rFonts w:ascii="Times New Roman" w:eastAsiaTheme="minorEastAsia" w:hAnsi="Times New Roman" w:cs="Times New Roman"/>
          <w:sz w:val="20"/>
          <w:szCs w:val="20"/>
        </w:rPr>
      </w:pPr>
      <w:bookmarkStart w:id="148" w:name="_Hlk510527367"/>
      <w:bookmarkEnd w:id="146"/>
      <w:bookmarkEnd w:id="147"/>
      <w:r w:rsidRPr="000F1033">
        <w:rPr>
          <w:rFonts w:ascii="Times New Roman" w:hAnsi="Times New Roman" w:cs="Times New Roman"/>
          <w:sz w:val="20"/>
          <w:szCs w:val="20"/>
        </w:rPr>
        <w:t xml:space="preserve">Unpacking these opaque statements is straightforward, and a concrete example is given as well. Firstly, let </w:t>
      </w:r>
      <w:proofErr w:type="spellStart"/>
      <w:r w:rsidRPr="000F1033">
        <w:rPr>
          <w:rFonts w:ascii="Times New Roman" w:hAnsi="Times New Roman" w:cs="Times New Roman"/>
          <w:i/>
          <w:sz w:val="20"/>
          <w:szCs w:val="20"/>
        </w:rPr>
        <w:t>i</w:t>
      </w:r>
      <w:proofErr w:type="spellEnd"/>
      <w:r w:rsidRPr="000F1033">
        <w:rPr>
          <w:rFonts w:ascii="Times New Roman" w:hAnsi="Times New Roman" w:cs="Times New Roman"/>
          <w:i/>
          <w:sz w:val="20"/>
          <w:szCs w:val="20"/>
        </w:rPr>
        <w:t xml:space="preserve"> </w:t>
      </w:r>
      <w:r w:rsidRPr="000F1033">
        <w:rPr>
          <w:rFonts w:ascii="Times New Roman" w:hAnsi="Times New Roman" w:cs="Times New Roman"/>
          <w:sz w:val="20"/>
          <w:szCs w:val="20"/>
        </w:rPr>
        <w:t xml:space="preserve">and </w:t>
      </w:r>
      <w:r w:rsidRPr="000F1033">
        <w:rPr>
          <w:rFonts w:ascii="Times New Roman" w:hAnsi="Times New Roman" w:cs="Times New Roman"/>
          <w:i/>
          <w:sz w:val="20"/>
          <w:szCs w:val="20"/>
        </w:rPr>
        <w:t>j</w:t>
      </w:r>
      <w:r w:rsidRPr="000F1033">
        <w:rPr>
          <w:rFonts w:ascii="Times New Roman" w:hAnsi="Times New Roman" w:cs="Times New Roman"/>
          <w:sz w:val="20"/>
          <w:szCs w:val="20"/>
        </w:rPr>
        <w:t xml:space="preserve"> be the indices of two compressing substructures,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oMath>
      <w:r w:rsidRPr="000F1033">
        <w:rPr>
          <w:rFonts w:ascii="Times New Roman" w:eastAsiaTheme="minorEastAsia" w:hAnsi="Times New Roman" w:cs="Times New Roman"/>
          <w:sz w:val="20"/>
          <w:szCs w:val="20"/>
        </w:rPr>
        <w:t xml:space="preserve"> and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oMath>
      <w:r w:rsidRPr="000F1033">
        <w:rPr>
          <w:rFonts w:ascii="Times New Roman" w:eastAsiaTheme="minorEastAsia" w:hAnsi="Times New Roman" w:cs="Times New Roman"/>
          <w:sz w:val="20"/>
          <w:szCs w:val="20"/>
        </w:rPr>
        <w:t>,</w:t>
      </w:r>
      <w:r w:rsidRPr="000F1033">
        <w:rPr>
          <w:rFonts w:ascii="Times New Roman" w:hAnsi="Times New Roman" w:cs="Times New Roman"/>
          <w:sz w:val="20"/>
          <w:szCs w:val="20"/>
        </w:rPr>
        <w:t xml:space="preserve"> compressed at iterations </w:t>
      </w:r>
      <w:proofErr w:type="spellStart"/>
      <w:r w:rsidRPr="000F1033">
        <w:rPr>
          <w:rFonts w:ascii="Times New Roman" w:hAnsi="Times New Roman" w:cs="Times New Roman"/>
          <w:i/>
          <w:sz w:val="20"/>
          <w:szCs w:val="20"/>
        </w:rPr>
        <w:t>i</w:t>
      </w:r>
      <w:proofErr w:type="spellEnd"/>
      <w:r w:rsidRPr="000F1033">
        <w:rPr>
          <w:rFonts w:ascii="Times New Roman" w:hAnsi="Times New Roman" w:cs="Times New Roman"/>
          <w:i/>
          <w:sz w:val="20"/>
          <w:szCs w:val="20"/>
        </w:rPr>
        <w:t xml:space="preserve"> </w:t>
      </w:r>
      <w:r w:rsidRPr="000F1033">
        <w:rPr>
          <w:rFonts w:ascii="Times New Roman" w:hAnsi="Times New Roman" w:cs="Times New Roman"/>
          <w:sz w:val="20"/>
          <w:szCs w:val="20"/>
        </w:rPr>
        <w:t xml:space="preserve">and </w:t>
      </w:r>
      <w:r w:rsidRPr="000F1033">
        <w:rPr>
          <w:rFonts w:ascii="Times New Roman" w:hAnsi="Times New Roman" w:cs="Times New Roman"/>
          <w:i/>
          <w:sz w:val="20"/>
          <w:szCs w:val="20"/>
        </w:rPr>
        <w:t>j</w:t>
      </w:r>
      <w:r w:rsidRPr="000F1033">
        <w:rPr>
          <w:rFonts w:ascii="Times New Roman" w:hAnsi="Times New Roman" w:cs="Times New Roman"/>
          <w:sz w:val="20"/>
          <w:szCs w:val="20"/>
        </w:rPr>
        <w:t xml:space="preserve"> where </w:t>
      </w:r>
      <w:proofErr w:type="spellStart"/>
      <w:r w:rsidRPr="000F1033">
        <w:rPr>
          <w:rFonts w:ascii="Times New Roman" w:hAnsi="Times New Roman" w:cs="Times New Roman"/>
          <w:i/>
          <w:sz w:val="20"/>
          <w:szCs w:val="20"/>
        </w:rPr>
        <w:t>i</w:t>
      </w:r>
      <w:proofErr w:type="spellEnd"/>
      <w:r w:rsidRPr="000F1033">
        <w:rPr>
          <w:rFonts w:ascii="Times New Roman" w:hAnsi="Times New Roman" w:cs="Times New Roman"/>
          <w:i/>
          <w:sz w:val="20"/>
          <w:szCs w:val="20"/>
        </w:rPr>
        <w:t xml:space="preserve"> &gt; j</w:t>
      </w:r>
      <w:r w:rsidRPr="000F1033">
        <w:rPr>
          <w:rFonts w:ascii="Times New Roman" w:hAnsi="Times New Roman" w:cs="Times New Roman"/>
          <w:sz w:val="20"/>
          <w:szCs w:val="20"/>
        </w:rPr>
        <w:t xml:space="preserve">. Each substructure contains a set of trace id’s that it compresses, e.g. </w:t>
      </w:r>
      <m:oMath>
        <m:r>
          <w:rPr>
            <w:rFonts w:ascii="Cambria Math" w:eastAsiaTheme="minorEastAsia" w:hAnsi="Cambria Math"/>
            <w:sz w:val="20"/>
            <w:szCs w:val="20"/>
          </w:rPr>
          <m:t>t∈s</m:t>
        </m:r>
      </m:oMath>
      <w:r w:rsidRPr="000F1033">
        <w:rPr>
          <w:rFonts w:ascii="Times New Roman" w:eastAsiaTheme="minorEastAsia" w:hAnsi="Times New Roman" w:cs="Times New Roman"/>
          <w:sz w:val="20"/>
          <w:szCs w:val="20"/>
        </w:rPr>
        <w:t xml:space="preserve">, some of which may </w:t>
      </w:r>
      <w:r w:rsidR="009A1B5A" w:rsidRPr="000F1033">
        <w:rPr>
          <w:rFonts w:ascii="Times New Roman" w:eastAsiaTheme="minorEastAsia" w:hAnsi="Times New Roman" w:cs="Times New Roman"/>
          <w:sz w:val="20"/>
          <w:szCs w:val="20"/>
        </w:rPr>
        <w:t>also be included</w:t>
      </w:r>
      <w:r w:rsidRPr="000F1033">
        <w:rPr>
          <w:rFonts w:ascii="Times New Roman" w:eastAsiaTheme="minorEastAsia" w:hAnsi="Times New Roman" w:cs="Times New Roman"/>
          <w:sz w:val="20"/>
          <w:szCs w:val="20"/>
        </w:rPr>
        <w:t xml:space="preserve"> in previous substructures.</w:t>
      </w:r>
      <w:r w:rsidRPr="000F1033">
        <w:rPr>
          <w:rFonts w:ascii="Times New Roman" w:hAnsi="Times New Roman" w:cs="Times New Roman"/>
          <w:sz w:val="20"/>
          <w:szCs w:val="20"/>
        </w:rPr>
        <w:t xml:space="preserve"> Then </w:t>
      </w:r>
      <m:oMath>
        <m:r>
          <w:rPr>
            <w:rFonts w:ascii="Cambria Math" w:hAnsi="Cambria Math"/>
            <w:sz w:val="20"/>
            <w:szCs w:val="20"/>
          </w:rPr>
          <m:t>p(i,j)</m:t>
        </m:r>
      </m:oMath>
      <w:r w:rsidRPr="000F1033">
        <w:rPr>
          <w:rFonts w:ascii="Times New Roman" w:eastAsiaTheme="minorEastAsia" w:hAnsi="Times New Roman" w:cs="Times New Roman"/>
          <w:sz w:val="20"/>
          <w:szCs w:val="20"/>
        </w:rPr>
        <w:t xml:space="preserve"> is a Boolean-valued ‘predecessor’ function indicating that substructure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oMath>
      <w:r w:rsidRPr="000F1033">
        <w:rPr>
          <w:rFonts w:ascii="Times New Roman" w:eastAsiaTheme="minorEastAsia" w:hAnsi="Times New Roman" w:cs="Times New Roman"/>
          <w:sz w:val="20"/>
          <w:szCs w:val="20"/>
        </w:rPr>
        <w:t xml:space="preserve"> and one from some previous iteration,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oMath>
      <w:r w:rsidRPr="000F1033">
        <w:rPr>
          <w:rFonts w:ascii="Times New Roman" w:eastAsiaTheme="minorEastAsia" w:hAnsi="Times New Roman" w:cs="Times New Roman"/>
          <w:sz w:val="20"/>
          <w:szCs w:val="20"/>
        </w:rPr>
        <w:t xml:space="preserve">, share one or more trace ids. The Boolean-valued function </w:t>
      </w:r>
      <m:oMath>
        <m:r>
          <w:rPr>
            <w:rFonts w:ascii="Cambria Math" w:eastAsiaTheme="minorEastAsia" w:hAnsi="Cambria Math"/>
            <w:sz w:val="20"/>
            <w:szCs w:val="20"/>
          </w:rPr>
          <m:t>e</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simply adds the constraint that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oMath>
      <w:r w:rsidRPr="000F1033">
        <w:rPr>
          <w:rFonts w:ascii="Times New Roman" w:eastAsiaTheme="minorEastAsia" w:hAnsi="Times New Roman" w:cs="Times New Roman"/>
          <w:sz w:val="20"/>
          <w:szCs w:val="20"/>
        </w:rPr>
        <w:t xml:space="preserve"> is the most recently compressed substructure for which </w:t>
      </w: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is true, hence defining parent-child ancestry. Finally, if </w:t>
      </w:r>
      <m:oMath>
        <m:r>
          <w:rPr>
            <w:rFonts w:ascii="Cambria Math" w:eastAsiaTheme="minorEastAsia" w:hAnsi="Cambria Math"/>
            <w:sz w:val="20"/>
            <w:szCs w:val="20"/>
          </w:rPr>
          <m:t>e</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is true, then </w:t>
      </w:r>
      <m:oMath>
        <m:r>
          <w:rPr>
            <w:rFonts w:ascii="Cambria Math" w:eastAsiaTheme="minorEastAsia" w:hAnsi="Cambria Math"/>
            <w:sz w:val="20"/>
            <w:szCs w:val="20"/>
          </w:rPr>
          <m:t>w</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just quantifies the number of trace ids shared between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oMath>
      <w:r w:rsidRPr="000F1033">
        <w:rPr>
          <w:rFonts w:ascii="Times New Roman" w:eastAsiaTheme="minorEastAsia" w:hAnsi="Times New Roman" w:cs="Times New Roman"/>
          <w:sz w:val="20"/>
          <w:szCs w:val="20"/>
        </w:rPr>
        <w:t xml:space="preserve"> and </w:t>
      </w:r>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j</m:t>
            </m:r>
          </m:sub>
        </m:sSub>
      </m:oMath>
      <w:r w:rsidRPr="000F1033">
        <w:rPr>
          <w:rFonts w:ascii="Times New Roman" w:eastAsiaTheme="minorEastAsia" w:hAnsi="Times New Roman" w:cs="Times New Roman"/>
          <w:sz w:val="20"/>
          <w:szCs w:val="20"/>
        </w:rPr>
        <w:t xml:space="preserve">. In </w:t>
      </w:r>
      <w:r w:rsidR="007E411D" w:rsidRPr="000F1033">
        <w:rPr>
          <w:rFonts w:ascii="Times New Roman" w:eastAsiaTheme="minorEastAsia" w:hAnsi="Times New Roman" w:cs="Times New Roman"/>
          <w:sz w:val="20"/>
          <w:szCs w:val="20"/>
        </w:rPr>
        <w:t>sum</w:t>
      </w:r>
      <w:r w:rsidRPr="000F1033">
        <w:rPr>
          <w:rFonts w:ascii="Times New Roman" w:eastAsiaTheme="minorEastAsia" w:hAnsi="Times New Roman" w:cs="Times New Roman"/>
          <w:sz w:val="20"/>
          <w:szCs w:val="20"/>
        </w:rPr>
        <w:t xml:space="preserve">, </w:t>
      </w: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w:t>
      </w:r>
      <w:r w:rsidR="007E411D" w:rsidRPr="000F1033">
        <w:rPr>
          <w:rFonts w:ascii="Times New Roman" w:eastAsiaTheme="minorEastAsia" w:hAnsi="Times New Roman" w:cs="Times New Roman"/>
          <w:sz w:val="20"/>
          <w:szCs w:val="20"/>
        </w:rPr>
        <w:t xml:space="preserve">detects </w:t>
      </w:r>
      <w:r w:rsidRPr="000F1033">
        <w:rPr>
          <w:rFonts w:ascii="Times New Roman" w:eastAsiaTheme="minorEastAsia" w:hAnsi="Times New Roman" w:cs="Times New Roman"/>
          <w:sz w:val="20"/>
          <w:szCs w:val="20"/>
        </w:rPr>
        <w:t xml:space="preserve">shared trace ids between substructures, </w:t>
      </w:r>
      <m:oMath>
        <m:r>
          <w:rPr>
            <w:rFonts w:ascii="Cambria Math" w:eastAsiaTheme="minorEastAsia" w:hAnsi="Cambria Math"/>
            <w:sz w:val="20"/>
            <w:szCs w:val="20"/>
          </w:rPr>
          <m:t>e</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defines the parent-child relationships (edges) given </w:t>
      </w:r>
      <m:oMath>
        <m:r>
          <w:rPr>
            <w:rFonts w:ascii="Cambria Math" w:eastAsiaTheme="minorEastAsia" w:hAnsi="Cambria Math"/>
            <w:sz w:val="20"/>
            <w:szCs w:val="20"/>
          </w:rPr>
          <m:t>p</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and </w:t>
      </w:r>
      <m:oMath>
        <m:r>
          <w:rPr>
            <w:rFonts w:ascii="Cambria Math" w:eastAsiaTheme="minorEastAsia" w:hAnsi="Cambria Math"/>
            <w:sz w:val="20"/>
            <w:szCs w:val="20"/>
          </w:rPr>
          <m:t>w</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defines edge weights based on their </w:t>
      </w:r>
      <w:r w:rsidR="007E411D" w:rsidRPr="000F1033">
        <w:rPr>
          <w:rFonts w:ascii="Times New Roman" w:eastAsiaTheme="minorEastAsia" w:hAnsi="Times New Roman" w:cs="Times New Roman"/>
          <w:sz w:val="20"/>
          <w:szCs w:val="20"/>
        </w:rPr>
        <w:t xml:space="preserve">frequency </w:t>
      </w:r>
      <w:r w:rsidRPr="000F1033">
        <w:rPr>
          <w:rFonts w:ascii="Times New Roman" w:eastAsiaTheme="minorEastAsia" w:hAnsi="Times New Roman" w:cs="Times New Roman"/>
          <w:sz w:val="20"/>
          <w:szCs w:val="20"/>
        </w:rPr>
        <w:t>of connection.</w:t>
      </w:r>
    </w:p>
    <w:p w14:paraId="678B1CB4" w14:textId="743352B5" w:rsidR="00D0615C" w:rsidRDefault="00D0615C" w:rsidP="003754C7">
      <w:pPr>
        <w:spacing w:after="0"/>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The logic statements may still not be clear, so a simple example is also provided. Compression is applied iteratively to a log, generating a record table as shown.</w:t>
      </w:r>
    </w:p>
    <w:p w14:paraId="6FF8F139" w14:textId="77777777" w:rsidR="003754C7" w:rsidRPr="000F1033" w:rsidRDefault="003754C7" w:rsidP="000F1033">
      <w:pPr>
        <w:spacing w:after="0"/>
        <w:rPr>
          <w:rFonts w:ascii="Times New Roman" w:eastAsiaTheme="minorEastAsia" w:hAnsi="Times New Roman" w:cs="Times New Roman"/>
          <w:sz w:val="20"/>
          <w:szCs w:val="20"/>
        </w:rPr>
      </w:pPr>
    </w:p>
    <w:tbl>
      <w:tblPr>
        <w:tblStyle w:val="TableGrid"/>
        <w:tblW w:w="0" w:type="auto"/>
        <w:jc w:val="center"/>
        <w:tblLook w:val="04A0" w:firstRow="1" w:lastRow="0" w:firstColumn="1" w:lastColumn="0" w:noHBand="0" w:noVBand="1"/>
      </w:tblPr>
      <w:tblGrid>
        <w:gridCol w:w="1704"/>
        <w:gridCol w:w="1254"/>
        <w:gridCol w:w="2168"/>
      </w:tblGrid>
      <w:tr w:rsidR="00D0615C" w:rsidRPr="00973147" w14:paraId="4895CBA5" w14:textId="77777777" w:rsidTr="0092562F">
        <w:trPr>
          <w:trHeight w:val="274"/>
          <w:jc w:val="center"/>
        </w:trPr>
        <w:tc>
          <w:tcPr>
            <w:tcW w:w="5126" w:type="dxa"/>
            <w:gridSpan w:val="3"/>
          </w:tcPr>
          <w:p w14:paraId="5ED91209" w14:textId="1A6036B6" w:rsidR="00D0615C" w:rsidRPr="000F1033" w:rsidRDefault="00D0615C" w:rsidP="0092562F">
            <w:pPr>
              <w:jc w:val="center"/>
              <w:rPr>
                <w:rFonts w:ascii="Times New Roman" w:eastAsiaTheme="minorEastAsia" w:hAnsi="Times New Roman" w:cs="Times New Roman"/>
                <w:b/>
                <w:sz w:val="20"/>
                <w:szCs w:val="20"/>
              </w:rPr>
            </w:pPr>
            <w:r w:rsidRPr="000F1033">
              <w:rPr>
                <w:rFonts w:ascii="Times New Roman" w:eastAsiaTheme="minorEastAsia" w:hAnsi="Times New Roman" w:cs="Times New Roman"/>
                <w:b/>
                <w:sz w:val="20"/>
                <w:szCs w:val="20"/>
              </w:rPr>
              <w:t>Table 4.</w:t>
            </w:r>
            <w:r w:rsidR="00C71198" w:rsidRPr="000F1033">
              <w:rPr>
                <w:rFonts w:ascii="Times New Roman" w:eastAsiaTheme="minorEastAsia" w:hAnsi="Times New Roman" w:cs="Times New Roman"/>
                <w:b/>
                <w:sz w:val="20"/>
                <w:szCs w:val="20"/>
              </w:rPr>
              <w:t>0</w:t>
            </w:r>
            <w:r w:rsidRPr="000F1033">
              <w:rPr>
                <w:rFonts w:ascii="Times New Roman" w:eastAsiaTheme="minorEastAsia" w:hAnsi="Times New Roman" w:cs="Times New Roman"/>
                <w:b/>
                <w:sz w:val="20"/>
                <w:szCs w:val="20"/>
              </w:rPr>
              <w:t>: Substructure relation example</w:t>
            </w:r>
          </w:p>
        </w:tc>
      </w:tr>
      <w:tr w:rsidR="00D0615C" w:rsidRPr="00973147" w14:paraId="790D2C24" w14:textId="77777777" w:rsidTr="0092562F">
        <w:trPr>
          <w:trHeight w:val="285"/>
          <w:jc w:val="center"/>
        </w:trPr>
        <w:tc>
          <w:tcPr>
            <w:tcW w:w="1704" w:type="dxa"/>
          </w:tcPr>
          <w:p w14:paraId="35B253C1"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Substructure</w:t>
            </w:r>
          </w:p>
        </w:tc>
        <w:tc>
          <w:tcPr>
            <w:tcW w:w="1254" w:type="dxa"/>
          </w:tcPr>
          <w:p w14:paraId="1543F2A6"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Iteration</w:t>
            </w:r>
          </w:p>
        </w:tc>
        <w:tc>
          <w:tcPr>
            <w:tcW w:w="2167" w:type="dxa"/>
          </w:tcPr>
          <w:p w14:paraId="6AC0947B"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Trace-ids</w:t>
            </w:r>
          </w:p>
        </w:tc>
      </w:tr>
      <w:tr w:rsidR="00D0615C" w:rsidRPr="00973147" w14:paraId="04E877D1" w14:textId="77777777" w:rsidTr="0092562F">
        <w:trPr>
          <w:trHeight w:val="274"/>
          <w:jc w:val="center"/>
        </w:trPr>
        <w:tc>
          <w:tcPr>
            <w:tcW w:w="1704" w:type="dxa"/>
          </w:tcPr>
          <w:p w14:paraId="09634BC8" w14:textId="77777777" w:rsidR="00D0615C" w:rsidRPr="000F1033" w:rsidRDefault="00022312" w:rsidP="0092562F">
            <w:pPr>
              <w:jc w:val="center"/>
              <w:rPr>
                <w:rFonts w:ascii="Times New Roman" w:eastAsiaTheme="minorEastAsia" w:hAnsi="Times New Roman" w:cs="Times New Roman"/>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i-2</m:t>
                    </m:r>
                  </m:sub>
                </m:sSub>
              </m:oMath>
            </m:oMathPara>
          </w:p>
        </w:tc>
        <w:tc>
          <w:tcPr>
            <w:tcW w:w="1254" w:type="dxa"/>
          </w:tcPr>
          <w:p w14:paraId="415EDDF2" w14:textId="77777777" w:rsidR="00D0615C" w:rsidRPr="000F1033" w:rsidRDefault="00D0615C" w:rsidP="0092562F">
            <w:pPr>
              <w:jc w:val="center"/>
              <w:rPr>
                <w:rFonts w:ascii="Times New Roman" w:eastAsiaTheme="minorEastAsia" w:hAnsi="Times New Roman" w:cs="Times New Roman"/>
                <w:i/>
                <w:sz w:val="20"/>
                <w:szCs w:val="20"/>
              </w:rPr>
            </w:pPr>
            <m:oMathPara>
              <m:oMath>
                <m:r>
                  <w:rPr>
                    <w:rFonts w:ascii="Cambria Math" w:eastAsiaTheme="minorEastAsia" w:hAnsi="Cambria Math"/>
                    <w:sz w:val="20"/>
                    <w:szCs w:val="20"/>
                  </w:rPr>
                  <m:t>i-2</m:t>
                </m:r>
              </m:oMath>
            </m:oMathPara>
          </w:p>
        </w:tc>
        <w:tc>
          <w:tcPr>
            <w:tcW w:w="2167" w:type="dxa"/>
          </w:tcPr>
          <w:p w14:paraId="6F755FC8"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{4,5,6}</w:t>
            </w:r>
          </w:p>
        </w:tc>
      </w:tr>
      <w:tr w:rsidR="00D0615C" w:rsidRPr="00973147" w14:paraId="52D5D395" w14:textId="77777777" w:rsidTr="0092562F">
        <w:trPr>
          <w:trHeight w:val="285"/>
          <w:jc w:val="center"/>
        </w:trPr>
        <w:tc>
          <w:tcPr>
            <w:tcW w:w="1704" w:type="dxa"/>
          </w:tcPr>
          <w:p w14:paraId="65493FA6" w14:textId="77777777" w:rsidR="00D0615C" w:rsidRPr="000F1033" w:rsidRDefault="00022312" w:rsidP="0092562F">
            <w:pPr>
              <w:jc w:val="center"/>
              <w:rPr>
                <w:rFonts w:ascii="Times New Roman" w:eastAsiaTheme="minorEastAsia" w:hAnsi="Times New Roman" w:cs="Times New Roman"/>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i-1</m:t>
                    </m:r>
                  </m:sub>
                </m:sSub>
              </m:oMath>
            </m:oMathPara>
          </w:p>
        </w:tc>
        <w:tc>
          <w:tcPr>
            <w:tcW w:w="1254" w:type="dxa"/>
          </w:tcPr>
          <w:p w14:paraId="461BC262" w14:textId="77777777" w:rsidR="00D0615C" w:rsidRPr="000F1033" w:rsidRDefault="00D0615C" w:rsidP="0092562F">
            <w:pPr>
              <w:jc w:val="center"/>
              <w:rPr>
                <w:rFonts w:ascii="Times New Roman" w:eastAsiaTheme="minorEastAsia" w:hAnsi="Times New Roman" w:cs="Times New Roman"/>
                <w:sz w:val="20"/>
                <w:szCs w:val="20"/>
              </w:rPr>
            </w:pPr>
            <m:oMathPara>
              <m:oMath>
                <m:r>
                  <w:rPr>
                    <w:rFonts w:ascii="Cambria Math" w:eastAsiaTheme="minorEastAsia" w:hAnsi="Cambria Math"/>
                    <w:sz w:val="20"/>
                    <w:szCs w:val="20"/>
                  </w:rPr>
                  <m:t>i-1</m:t>
                </m:r>
              </m:oMath>
            </m:oMathPara>
          </w:p>
        </w:tc>
        <w:tc>
          <w:tcPr>
            <w:tcW w:w="2167" w:type="dxa"/>
          </w:tcPr>
          <w:p w14:paraId="31FD05D7"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{1,2,3,4,5,6}</w:t>
            </w:r>
          </w:p>
        </w:tc>
      </w:tr>
      <w:tr w:rsidR="00D0615C" w:rsidRPr="00973147" w14:paraId="07B57DA1" w14:textId="77777777" w:rsidTr="0092562F">
        <w:trPr>
          <w:trHeight w:val="285"/>
          <w:jc w:val="center"/>
        </w:trPr>
        <w:tc>
          <w:tcPr>
            <w:tcW w:w="1704" w:type="dxa"/>
          </w:tcPr>
          <w:p w14:paraId="7022EA18" w14:textId="77777777" w:rsidR="00D0615C" w:rsidRPr="000F1033" w:rsidRDefault="00022312" w:rsidP="0092562F">
            <w:pPr>
              <w:jc w:val="center"/>
              <w:rPr>
                <w:rFonts w:ascii="Times New Roman" w:eastAsiaTheme="minorEastAsia" w:hAnsi="Times New Roman" w:cs="Times New Roman"/>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s</m:t>
                    </m:r>
                  </m:e>
                  <m:sub>
                    <m:r>
                      <w:rPr>
                        <w:rFonts w:ascii="Cambria Math" w:eastAsiaTheme="minorEastAsia" w:hAnsi="Cambria Math"/>
                        <w:sz w:val="20"/>
                        <w:szCs w:val="20"/>
                      </w:rPr>
                      <m:t>i</m:t>
                    </m:r>
                  </m:sub>
                </m:sSub>
              </m:oMath>
            </m:oMathPara>
          </w:p>
        </w:tc>
        <w:tc>
          <w:tcPr>
            <w:tcW w:w="1254" w:type="dxa"/>
          </w:tcPr>
          <w:p w14:paraId="067B9B4D" w14:textId="77777777" w:rsidR="00D0615C" w:rsidRPr="000F1033" w:rsidRDefault="00D0615C" w:rsidP="0092562F">
            <w:pPr>
              <w:jc w:val="center"/>
              <w:rPr>
                <w:rFonts w:ascii="Times New Roman" w:eastAsiaTheme="minorEastAsia" w:hAnsi="Times New Roman" w:cs="Times New Roman"/>
                <w:sz w:val="20"/>
                <w:szCs w:val="20"/>
              </w:rPr>
            </w:pPr>
            <m:oMathPara>
              <m:oMath>
                <m:r>
                  <w:rPr>
                    <w:rFonts w:ascii="Cambria Math" w:eastAsiaTheme="minorEastAsia" w:hAnsi="Cambria Math"/>
                    <w:sz w:val="20"/>
                    <w:szCs w:val="20"/>
                  </w:rPr>
                  <m:t>i</m:t>
                </m:r>
              </m:oMath>
            </m:oMathPara>
          </w:p>
        </w:tc>
        <w:tc>
          <w:tcPr>
            <w:tcW w:w="2167" w:type="dxa"/>
          </w:tcPr>
          <w:p w14:paraId="4F0180C2"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{6}</w:t>
            </w:r>
          </w:p>
        </w:tc>
      </w:tr>
      <w:tr w:rsidR="00D0615C" w:rsidRPr="00973147" w14:paraId="2FC8AA11" w14:textId="77777777" w:rsidTr="0092562F">
        <w:trPr>
          <w:trHeight w:val="285"/>
          <w:jc w:val="center"/>
        </w:trPr>
        <w:tc>
          <w:tcPr>
            <w:tcW w:w="1704" w:type="dxa"/>
          </w:tcPr>
          <w:p w14:paraId="58A13339" w14:textId="77777777" w:rsidR="00D0615C" w:rsidRPr="000F1033" w:rsidRDefault="00D0615C" w:rsidP="0092562F">
            <w:pPr>
              <w:jc w:val="center"/>
              <w:rPr>
                <w:rFonts w:ascii="Times New Roman" w:eastAsia="Times New Roman" w:hAnsi="Times New Roman" w:cs="Times New Roman"/>
                <w:sz w:val="20"/>
                <w:szCs w:val="20"/>
              </w:rPr>
            </w:pPr>
            <w:r w:rsidRPr="000F1033">
              <w:rPr>
                <w:rFonts w:ascii="Times New Roman" w:eastAsia="Times New Roman" w:hAnsi="Times New Roman" w:cs="Times New Roman"/>
                <w:sz w:val="20"/>
                <w:szCs w:val="20"/>
              </w:rPr>
              <w:t>…</w:t>
            </w:r>
          </w:p>
        </w:tc>
        <w:tc>
          <w:tcPr>
            <w:tcW w:w="1254" w:type="dxa"/>
          </w:tcPr>
          <w:p w14:paraId="3B36F237" w14:textId="77777777" w:rsidR="00D0615C" w:rsidRPr="000F1033" w:rsidRDefault="00D0615C" w:rsidP="0092562F">
            <w:pPr>
              <w:jc w:val="center"/>
              <w:rPr>
                <w:rFonts w:ascii="Times New Roman" w:eastAsia="Times New Roman" w:hAnsi="Times New Roman" w:cs="Times New Roman"/>
                <w:sz w:val="20"/>
                <w:szCs w:val="20"/>
              </w:rPr>
            </w:pPr>
            <w:r w:rsidRPr="000F1033">
              <w:rPr>
                <w:rFonts w:ascii="Times New Roman" w:eastAsia="Times New Roman" w:hAnsi="Times New Roman" w:cs="Times New Roman"/>
                <w:sz w:val="20"/>
                <w:szCs w:val="20"/>
              </w:rPr>
              <w:t>…</w:t>
            </w:r>
          </w:p>
        </w:tc>
        <w:tc>
          <w:tcPr>
            <w:tcW w:w="2167" w:type="dxa"/>
          </w:tcPr>
          <w:p w14:paraId="45F70005" w14:textId="77777777" w:rsidR="00D0615C" w:rsidRPr="000F1033" w:rsidRDefault="00D0615C" w:rsidP="0092562F">
            <w:pPr>
              <w:jc w:val="center"/>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w:t>
            </w:r>
          </w:p>
        </w:tc>
      </w:tr>
    </w:tbl>
    <w:p w14:paraId="24773EB5" w14:textId="77777777" w:rsidR="003754C7" w:rsidRDefault="003754C7" w:rsidP="00D0615C">
      <w:pPr>
        <w:rPr>
          <w:rFonts w:ascii="Times New Roman" w:eastAsiaTheme="minorEastAsia" w:hAnsi="Times New Roman" w:cs="Times New Roman"/>
          <w:sz w:val="20"/>
          <w:szCs w:val="20"/>
        </w:rPr>
      </w:pPr>
    </w:p>
    <w:p w14:paraId="40311762" w14:textId="32769609" w:rsidR="00D0615C" w:rsidRDefault="00D0615C" w:rsidP="003754C7">
      <w:pPr>
        <w:spacing w:after="0"/>
        <w:rPr>
          <w:rFonts w:ascii="Times New Roman" w:eastAsiaTheme="minorEastAsia" w:hAnsi="Times New Roman" w:cs="Times New Roman"/>
          <w:sz w:val="20"/>
          <w:szCs w:val="20"/>
        </w:rPr>
      </w:pPr>
      <w:r w:rsidRPr="000F1033">
        <w:rPr>
          <w:rFonts w:ascii="Times New Roman" w:eastAsiaTheme="minorEastAsia" w:hAnsi="Times New Roman" w:cs="Times New Roman"/>
          <w:sz w:val="20"/>
          <w:szCs w:val="20"/>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0"/>
            <w:szCs w:val="20"/>
          </w:rPr>
          <m:t>p</m:t>
        </m:r>
        <m:d>
          <m:dPr>
            <m:ctrlPr>
              <w:rPr>
                <w:rFonts w:ascii="Cambria Math" w:hAnsi="Cambria Math"/>
                <w:i/>
                <w:sz w:val="20"/>
                <w:szCs w:val="20"/>
              </w:rPr>
            </m:ctrlPr>
          </m:dPr>
          <m:e>
            <m:r>
              <w:rPr>
                <w:rFonts w:ascii="Cambria Math" w:hAnsi="Cambria Math"/>
                <w:sz w:val="20"/>
                <w:szCs w:val="20"/>
              </w:rPr>
              <m:t>i,i-2</m:t>
            </m:r>
          </m:e>
        </m:d>
      </m:oMath>
      <w:r w:rsidRPr="000F1033">
        <w:rPr>
          <w:rFonts w:ascii="Times New Roman" w:eastAsiaTheme="minorEastAsia" w:hAnsi="Times New Roman" w:cs="Times New Roman"/>
          <w:sz w:val="20"/>
          <w:szCs w:val="20"/>
        </w:rPr>
        <w:t xml:space="preserve"> and </w:t>
      </w:r>
      <m:oMath>
        <m:r>
          <w:rPr>
            <w:rFonts w:ascii="Cambria Math" w:hAnsi="Cambria Math"/>
            <w:sz w:val="20"/>
            <w:szCs w:val="20"/>
          </w:rPr>
          <m:t>p(i,i-1)</m:t>
        </m:r>
      </m:oMath>
      <w:r w:rsidRPr="000F1033">
        <w:rPr>
          <w:rFonts w:ascii="Times New Roman" w:eastAsiaTheme="minorEastAsia" w:hAnsi="Times New Roman" w:cs="Times New Roman"/>
          <w:sz w:val="20"/>
          <w:szCs w:val="20"/>
        </w:rPr>
        <w:t xml:space="preserve"> both evaluate to true, since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m:t>
            </m:r>
          </m:sub>
        </m:sSub>
      </m:oMath>
      <w:r w:rsidRPr="000F1033">
        <w:rPr>
          <w:rFonts w:ascii="Times New Roman" w:eastAsiaTheme="minorEastAsia" w:hAnsi="Times New Roman" w:cs="Times New Roman"/>
          <w:sz w:val="20"/>
          <w:szCs w:val="20"/>
        </w:rPr>
        <w:t xml:space="preserve">,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i-1</m:t>
            </m:r>
          </m:sub>
        </m:sSub>
      </m:oMath>
      <w:r w:rsidRPr="000F1033">
        <w:rPr>
          <w:rFonts w:ascii="Times New Roman" w:eastAsiaTheme="minorEastAsia" w:hAnsi="Times New Roman" w:cs="Times New Roman"/>
          <w:sz w:val="20"/>
          <w:szCs w:val="20"/>
        </w:rPr>
        <w:t xml:space="preserve">, and </w:t>
      </w:r>
      <m:oMath>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i-2</m:t>
            </m:r>
          </m:sub>
        </m:sSub>
      </m:oMath>
      <w:r w:rsidRPr="000F1033">
        <w:rPr>
          <w:rFonts w:ascii="Times New Roman" w:eastAsiaTheme="minorEastAsia" w:hAnsi="Times New Roman" w:cs="Times New Roman"/>
          <w:sz w:val="20"/>
          <w:szCs w:val="20"/>
        </w:rPr>
        <w:t xml:space="preserve"> all contain id number 6. However, </w:t>
      </w:r>
      <m:oMath>
        <m:r>
          <w:rPr>
            <w:rFonts w:ascii="Cambria Math" w:hAnsi="Cambria Math"/>
            <w:sz w:val="20"/>
            <w:szCs w:val="20"/>
          </w:rPr>
          <m:t>e(i,j)</m:t>
        </m:r>
      </m:oMath>
      <w:r w:rsidRPr="000F1033">
        <w:rPr>
          <w:rFonts w:ascii="Times New Roman" w:eastAsiaTheme="minorEastAsia" w:hAnsi="Times New Roman" w:cs="Times New Roman"/>
          <w:sz w:val="20"/>
          <w:szCs w:val="20"/>
        </w:rPr>
        <w:t xml:space="preserve"> is only true for </w:t>
      </w:r>
      <m:oMath>
        <m:r>
          <w:rPr>
            <w:rFonts w:ascii="Cambria Math" w:hAnsi="Cambria Math"/>
            <w:sz w:val="20"/>
            <w:szCs w:val="20"/>
          </w:rPr>
          <m:t>e</m:t>
        </m:r>
        <m:d>
          <m:dPr>
            <m:ctrlPr>
              <w:rPr>
                <w:rFonts w:ascii="Cambria Math" w:hAnsi="Cambria Math"/>
                <w:i/>
                <w:sz w:val="20"/>
                <w:szCs w:val="20"/>
              </w:rPr>
            </m:ctrlPr>
          </m:dPr>
          <m:e>
            <m:r>
              <w:rPr>
                <w:rFonts w:ascii="Cambria Math" w:hAnsi="Cambria Math"/>
                <w:sz w:val="20"/>
                <w:szCs w:val="20"/>
              </w:rPr>
              <m:t>i,i-1</m:t>
            </m:r>
          </m:e>
        </m:d>
        <m:r>
          <w:rPr>
            <w:rFonts w:ascii="Cambria Math" w:hAnsi="Cambria Math"/>
            <w:sz w:val="20"/>
            <w:szCs w:val="20"/>
          </w:rPr>
          <m:t xml:space="preserve">, </m:t>
        </m:r>
      </m:oMath>
      <w:r w:rsidRPr="000F1033">
        <w:rPr>
          <w:rFonts w:ascii="Times New Roman" w:eastAsiaTheme="minorEastAsia" w:hAnsi="Times New Roman" w:cs="Times New Roman"/>
          <w:sz w:val="20"/>
          <w:szCs w:val="20"/>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0F1033">
        <w:rPr>
          <w:rFonts w:ascii="Times New Roman" w:eastAsiaTheme="minorEastAsia" w:hAnsi="Times New Roman" w:cs="Times New Roman"/>
          <w:sz w:val="20"/>
          <w:szCs w:val="20"/>
        </w:rPr>
        <w:t xml:space="preserve"> </w:t>
      </w:r>
      <w:r w:rsidR="00795A3D">
        <w:rPr>
          <w:rFonts w:ascii="Times New Roman" w:eastAsiaTheme="minorEastAsia" w:hAnsi="Times New Roman" w:cs="Times New Roman"/>
          <w:sz w:val="20"/>
          <w:szCs w:val="20"/>
        </w:rPr>
        <w:t>Incorporating the edge relation functions</w:t>
      </w:r>
      <w:r w:rsidR="0042452B">
        <w:rPr>
          <w:rFonts w:ascii="Times New Roman" w:eastAsiaTheme="minorEastAsia" w:hAnsi="Times New Roman" w:cs="Times New Roman"/>
          <w:sz w:val="20"/>
          <w:szCs w:val="20"/>
        </w:rPr>
        <w:t xml:space="preserve"> </w:t>
      </w:r>
      <m:oMath>
        <m:r>
          <w:rPr>
            <w:rFonts w:ascii="Cambria Math" w:hAnsi="Cambria Math" w:cs="Times New Roman"/>
            <w:sz w:val="20"/>
            <w:szCs w:val="20"/>
          </w:rPr>
          <m:t>e(i,j)</m:t>
        </m:r>
      </m:oMath>
      <w:r w:rsidR="0042452B">
        <w:rPr>
          <w:rFonts w:ascii="Times New Roman" w:eastAsiaTheme="minorEastAsia" w:hAnsi="Times New Roman" w:cs="Times New Roman"/>
          <w:sz w:val="20"/>
          <w:szCs w:val="20"/>
        </w:rPr>
        <w:t xml:space="preserve"> and </w:t>
      </w:r>
      <m:oMath>
        <m:r>
          <w:rPr>
            <w:rFonts w:ascii="Cambria Math" w:hAnsi="Cambria Math" w:cs="Times New Roman"/>
            <w:sz w:val="20"/>
            <w:szCs w:val="20"/>
          </w:rPr>
          <m:t>w(i,j)</m:t>
        </m:r>
      </m:oMath>
      <w:r w:rsidR="00795A3D">
        <w:rPr>
          <w:rFonts w:ascii="Times New Roman" w:eastAsiaTheme="minorEastAsia" w:hAnsi="Times New Roman" w:cs="Times New Roman"/>
          <w:sz w:val="20"/>
          <w:szCs w:val="20"/>
        </w:rPr>
        <w:t xml:space="preserve"> from prior, t</w:t>
      </w:r>
      <w:r w:rsidR="00D54492" w:rsidRPr="000F1033">
        <w:rPr>
          <w:rFonts w:ascii="Times New Roman" w:eastAsiaTheme="minorEastAsia" w:hAnsi="Times New Roman" w:cs="Times New Roman"/>
          <w:sz w:val="20"/>
          <w:szCs w:val="20"/>
        </w:rPr>
        <w:t>he algorithm for adding a substructure to the dendrogram is th</w:t>
      </w:r>
      <w:r w:rsidR="003754C7">
        <w:rPr>
          <w:rFonts w:ascii="Times New Roman" w:eastAsiaTheme="minorEastAsia" w:hAnsi="Times New Roman" w:cs="Times New Roman"/>
          <w:sz w:val="20"/>
          <w:szCs w:val="20"/>
        </w:rPr>
        <w:t>erefore</w:t>
      </w:r>
      <w:r w:rsidR="00D54492" w:rsidRPr="000F1033">
        <w:rPr>
          <w:rFonts w:ascii="Times New Roman" w:eastAsiaTheme="minorEastAsia" w:hAnsi="Times New Roman" w:cs="Times New Roman"/>
          <w:sz w:val="20"/>
          <w:szCs w:val="20"/>
        </w:rPr>
        <w:t>:</w:t>
      </w:r>
    </w:p>
    <w:p w14:paraId="5304E766" w14:textId="77777777" w:rsidR="003754C7" w:rsidRPr="000F1033" w:rsidRDefault="003754C7" w:rsidP="000F1033">
      <w:pPr>
        <w:spacing w:after="0"/>
        <w:rPr>
          <w:rFonts w:ascii="Times New Roman" w:eastAsiaTheme="minorEastAsia" w:hAnsi="Times New Roman" w:cs="Times New Roman"/>
          <w:sz w:val="20"/>
          <w:szCs w:val="20"/>
        </w:rPr>
      </w:pPr>
    </w:p>
    <w:p w14:paraId="1FB18B76" w14:textId="4684AA45" w:rsidR="006A2DB5" w:rsidRPr="003754C7" w:rsidRDefault="006A2DB5" w:rsidP="006A2DB5">
      <w:pPr>
        <w:pBdr>
          <w:top w:val="single" w:sz="6" w:space="1" w:color="auto"/>
          <w:bottom w:val="single" w:sz="6" w:space="1" w:color="auto"/>
        </w:pBdr>
        <w:spacing w:after="0"/>
        <w:ind w:left="720"/>
        <w:outlineLvl w:val="0"/>
        <w:rPr>
          <w:rFonts w:ascii="Times New Roman" w:hAnsi="Times New Roman" w:cs="Times New Roman"/>
          <w:b/>
          <w:sz w:val="20"/>
          <w:szCs w:val="20"/>
        </w:rPr>
      </w:pPr>
      <w:r w:rsidRPr="003754C7">
        <w:rPr>
          <w:rFonts w:ascii="Times New Roman" w:hAnsi="Times New Roman" w:cs="Times New Roman"/>
          <w:b/>
          <w:sz w:val="20"/>
          <w:szCs w:val="20"/>
        </w:rPr>
        <w:t>AddSubstructure Pseudocode Definition</w:t>
      </w:r>
    </w:p>
    <w:p w14:paraId="793FE443"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Input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The current dendrogram object of connected substructures</w:t>
      </w:r>
    </w:p>
    <w:p w14:paraId="2324D999"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i/>
          <w:sz w:val="20"/>
          <w:szCs w:val="20"/>
        </w:rPr>
        <w:t>newSubstructure</w:t>
      </w:r>
      <w:r w:rsidRPr="003754C7">
        <w:rPr>
          <w:rFonts w:ascii="Times New Roman" w:hAnsi="Times New Roman" w:cs="Times New Roman"/>
          <w:sz w:val="20"/>
          <w:szCs w:val="20"/>
        </w:rPr>
        <w:t>: A substructure object, also containing its associated trace id’s</w:t>
      </w:r>
    </w:p>
    <w:p w14:paraId="57BC94C7"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Output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 The updated dendrogram, with </w:t>
      </w:r>
      <w:r w:rsidRPr="003754C7">
        <w:rPr>
          <w:rFonts w:ascii="Times New Roman" w:hAnsi="Times New Roman" w:cs="Times New Roman"/>
          <w:i/>
          <w:sz w:val="20"/>
          <w:szCs w:val="20"/>
        </w:rPr>
        <w:t>substructure</w:t>
      </w:r>
      <w:r w:rsidRPr="003754C7">
        <w:rPr>
          <w:rFonts w:ascii="Times New Roman" w:hAnsi="Times New Roman" w:cs="Times New Roman"/>
          <w:sz w:val="20"/>
          <w:szCs w:val="20"/>
        </w:rPr>
        <w:t xml:space="preserve"> added to it</w:t>
      </w:r>
    </w:p>
    <w:p w14:paraId="78A47A18"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the new substructure as a vertex</w:t>
      </w:r>
    </w:p>
    <w:p w14:paraId="58ECE8D2"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.vertices</w:t>
      </w:r>
      <w:proofErr w:type="gramEnd"/>
      <w:r w:rsidRPr="003754C7">
        <w:rPr>
          <w:rFonts w:ascii="Times New Roman" w:hAnsi="Times New Roman" w:cs="Times New Roman"/>
          <w:sz w:val="20"/>
          <w:szCs w:val="20"/>
        </w:rPr>
        <w:t xml:space="preserve"> = </w:t>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.vertices </w:t>
      </w:r>
      <m:oMath>
        <m:r>
          <w:rPr>
            <w:rFonts w:ascii="Cambria Math" w:hAnsi="Cambria Math" w:cs="Times New Roman"/>
            <w:sz w:val="20"/>
            <w:szCs w:val="20"/>
          </w:rPr>
          <m:t xml:space="preserve">∪ </m:t>
        </m:r>
      </m:oMath>
      <w:r w:rsidRPr="003754C7">
        <w:rPr>
          <w:rFonts w:ascii="Times New Roman" w:eastAsiaTheme="minorEastAsia" w:hAnsi="Times New Roman" w:cs="Times New Roman"/>
          <w:sz w:val="20"/>
          <w:szCs w:val="20"/>
        </w:rPr>
        <w:t>newSubstucture</w:t>
      </w:r>
    </w:p>
    <w:p w14:paraId="13ACB51B"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i = newSubstructure.index</w:t>
      </w:r>
    </w:p>
    <w:p w14:paraId="63AC871A"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any edges as described previously</w:t>
      </w:r>
    </w:p>
    <w:p w14:paraId="6CC7D66C"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for existingSubstructure in </w:t>
      </w: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.substructures</w:t>
      </w:r>
      <w:proofErr w:type="gramEnd"/>
      <w:r w:rsidRPr="003754C7">
        <w:rPr>
          <w:rFonts w:ascii="Times New Roman" w:hAnsi="Times New Roman" w:cs="Times New Roman"/>
          <w:sz w:val="20"/>
          <w:szCs w:val="20"/>
        </w:rPr>
        <w:t xml:space="preserve">: </w:t>
      </w:r>
    </w:p>
    <w:p w14:paraId="4979CF3E"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j = existingSubstructure.index</w:t>
      </w:r>
    </w:p>
    <w:p w14:paraId="6110477A"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 xml:space="preserve">if </w:t>
      </w:r>
      <m:oMath>
        <m:r>
          <w:rPr>
            <w:rFonts w:ascii="Cambria Math" w:hAnsi="Cambria Math" w:cs="Times New Roman"/>
            <w:sz w:val="20"/>
            <w:szCs w:val="20"/>
          </w:rPr>
          <m:t>e(i,j)</m:t>
        </m:r>
      </m:oMath>
      <w:r w:rsidRPr="003754C7">
        <w:rPr>
          <w:rFonts w:ascii="Times New Roman" w:eastAsiaTheme="minorEastAsia" w:hAnsi="Times New Roman" w:cs="Times New Roman"/>
          <w:sz w:val="20"/>
          <w:szCs w:val="20"/>
        </w:rPr>
        <w:t>:</w:t>
      </w:r>
    </w:p>
    <w:p w14:paraId="4892F7E0"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sz w:val="20"/>
          <w:szCs w:val="20"/>
        </w:rPr>
        <w:tab/>
        <w:t>edge = newEdge(</w:t>
      </w:r>
      <w:proofErr w:type="gramStart"/>
      <w:r w:rsidRPr="003754C7">
        <w:rPr>
          <w:rFonts w:ascii="Times New Roman" w:hAnsi="Times New Roman" w:cs="Times New Roman"/>
          <w:sz w:val="20"/>
          <w:szCs w:val="20"/>
        </w:rPr>
        <w:t>i,j</w:t>
      </w:r>
      <w:proofErr w:type="gramEnd"/>
      <w:r w:rsidRPr="003754C7">
        <w:rPr>
          <w:rFonts w:ascii="Times New Roman" w:hAnsi="Times New Roman" w:cs="Times New Roman"/>
          <w:sz w:val="20"/>
          <w:szCs w:val="20"/>
        </w:rPr>
        <w:t>)</w:t>
      </w:r>
    </w:p>
    <w:p w14:paraId="493C1D13"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sz w:val="20"/>
          <w:szCs w:val="20"/>
        </w:rPr>
        <w:tab/>
      </w:r>
      <w:proofErr w:type="gramStart"/>
      <w:r w:rsidRPr="003754C7">
        <w:rPr>
          <w:rFonts w:ascii="Times New Roman" w:hAnsi="Times New Roman" w:cs="Times New Roman"/>
          <w:sz w:val="20"/>
          <w:szCs w:val="20"/>
        </w:rPr>
        <w:t>edge.weight</w:t>
      </w:r>
      <w:proofErr w:type="gramEnd"/>
      <w:r w:rsidRPr="003754C7">
        <w:rPr>
          <w:rFonts w:ascii="Times New Roman" w:hAnsi="Times New Roman" w:cs="Times New Roman"/>
          <w:sz w:val="20"/>
          <w:szCs w:val="20"/>
        </w:rPr>
        <w:t xml:space="preserve"> = </w:t>
      </w:r>
      <m:oMath>
        <m:r>
          <w:rPr>
            <w:rFonts w:ascii="Cambria Math" w:hAnsi="Cambria Math" w:cs="Times New Roman"/>
            <w:sz w:val="20"/>
            <w:szCs w:val="20"/>
          </w:rPr>
          <m:t>w</m:t>
        </m:r>
        <m:d>
          <m:dPr>
            <m:ctrlPr>
              <w:rPr>
                <w:rFonts w:ascii="Cambria Math" w:hAnsi="Cambria Math" w:cs="Times New Roman"/>
                <w:i/>
                <w:sz w:val="20"/>
                <w:szCs w:val="20"/>
              </w:rPr>
            </m:ctrlPr>
          </m:dPr>
          <m:e>
            <m:r>
              <w:rPr>
                <w:rFonts w:ascii="Cambria Math" w:hAnsi="Cambria Math" w:cs="Times New Roman"/>
                <w:sz w:val="20"/>
                <w:szCs w:val="20"/>
              </w:rPr>
              <m:t>i,j</m:t>
            </m:r>
          </m:e>
        </m:d>
      </m:oMath>
    </w:p>
    <w:p w14:paraId="22342D6F"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eastAsiaTheme="minorEastAsia" w:hAnsi="Times New Roman" w:cs="Times New Roman"/>
          <w:sz w:val="20"/>
          <w:szCs w:val="20"/>
        </w:rPr>
        <w:tab/>
      </w:r>
      <w:r w:rsidRPr="003754C7">
        <w:rPr>
          <w:rFonts w:ascii="Times New Roman" w:eastAsiaTheme="minorEastAsia" w:hAnsi="Times New Roman" w:cs="Times New Roman"/>
          <w:sz w:val="20"/>
          <w:szCs w:val="20"/>
        </w:rPr>
        <w:tab/>
      </w:r>
      <w:proofErr w:type="gramStart"/>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.edges</w:t>
      </w:r>
      <w:proofErr w:type="gramEnd"/>
      <w:r w:rsidRPr="003754C7">
        <w:rPr>
          <w:rFonts w:ascii="Times New Roman" w:eastAsiaTheme="minorEastAsia" w:hAnsi="Times New Roman" w:cs="Times New Roman"/>
          <w:sz w:val="20"/>
          <w:szCs w:val="20"/>
        </w:rPr>
        <w:t xml:space="preserve"> = </w:t>
      </w:r>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 xml:space="preserve">.edges </w:t>
      </w:r>
      <m:oMath>
        <m:r>
          <w:rPr>
            <w:rFonts w:ascii="Cambria Math" w:hAnsi="Cambria Math" w:cs="Times New Roman"/>
            <w:sz w:val="20"/>
            <w:szCs w:val="20"/>
          </w:rPr>
          <m:t>∪</m:t>
        </m:r>
      </m:oMath>
      <w:r w:rsidRPr="003754C7">
        <w:rPr>
          <w:rFonts w:ascii="Times New Roman" w:eastAsiaTheme="minorEastAsia" w:hAnsi="Times New Roman" w:cs="Times New Roman"/>
          <w:sz w:val="20"/>
          <w:szCs w:val="20"/>
        </w:rPr>
        <w:t xml:space="preserve"> newEdge</w:t>
      </w:r>
    </w:p>
    <w:p w14:paraId="46BFB265"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return </w:t>
      </w:r>
      <w:r w:rsidRPr="003754C7">
        <w:rPr>
          <w:rFonts w:ascii="Times New Roman" w:hAnsi="Times New Roman" w:cs="Times New Roman"/>
          <w:i/>
          <w:sz w:val="20"/>
          <w:szCs w:val="20"/>
        </w:rPr>
        <w:t>dendrogram</w:t>
      </w:r>
    </w:p>
    <w:p w14:paraId="77A91040" w14:textId="77777777" w:rsidR="00795A3D" w:rsidRDefault="00795A3D" w:rsidP="00D0615C">
      <w:pPr>
        <w:rPr>
          <w:rFonts w:ascii="Times New Roman" w:hAnsi="Times New Roman" w:cs="Times New Roman"/>
          <w:sz w:val="20"/>
          <w:szCs w:val="20"/>
        </w:rPr>
      </w:pPr>
    </w:p>
    <w:p w14:paraId="5D05F6AE" w14:textId="606989BE" w:rsidR="00A21C5F" w:rsidRPr="00197207" w:rsidRDefault="00D0615C" w:rsidP="000018CC">
      <w:pPr>
        <w:rPr>
          <w:rFonts w:ascii="Times New Roman" w:hAnsi="Times New Roman" w:cs="Times New Roman"/>
          <w:sz w:val="20"/>
          <w:szCs w:val="20"/>
        </w:rPr>
      </w:pPr>
      <w:r w:rsidRPr="000F1033">
        <w:rPr>
          <w:rFonts w:ascii="Times New Roman" w:hAnsi="Times New Roman" w:cs="Times New Roman"/>
          <w:sz w:val="20"/>
          <w:szCs w:val="20"/>
        </w:rPr>
        <w:t xml:space="preserve">One can criticize this construction based on </w:t>
      </w:r>
      <m:oMath>
        <m:r>
          <w:rPr>
            <w:rFonts w:ascii="Cambria Math" w:eastAsiaTheme="minorEastAsia" w:hAnsi="Cambria Math"/>
            <w:sz w:val="20"/>
            <w:szCs w:val="20"/>
          </w:rPr>
          <m:t>e</m:t>
        </m:r>
        <m:d>
          <m:dPr>
            <m:ctrlPr>
              <w:rPr>
                <w:rFonts w:ascii="Cambria Math" w:eastAsiaTheme="minorEastAsia" w:hAnsi="Cambria Math"/>
                <w:i/>
                <w:sz w:val="20"/>
                <w:szCs w:val="20"/>
              </w:rPr>
            </m:ctrlPr>
          </m:dPr>
          <m:e>
            <m:r>
              <w:rPr>
                <w:rFonts w:ascii="Cambria Math" w:eastAsiaTheme="minorEastAsia" w:hAnsi="Cambria Math"/>
                <w:sz w:val="20"/>
                <w:szCs w:val="20"/>
              </w:rPr>
              <m:t>i,j</m:t>
            </m:r>
          </m:e>
        </m:d>
      </m:oMath>
      <w:r w:rsidRPr="000F1033">
        <w:rPr>
          <w:rFonts w:ascii="Times New Roman" w:eastAsiaTheme="minorEastAsia" w:hAnsi="Times New Roman" w:cs="Times New Roman"/>
          <w:sz w:val="20"/>
          <w:szCs w:val="20"/>
        </w:rPr>
        <w:t xml:space="preserve">.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w:t>
      </w:r>
      <w:r w:rsidRPr="00197207">
        <w:rPr>
          <w:rFonts w:ascii="Times New Roman" w:eastAsiaTheme="minorEastAsia" w:hAnsi="Times New Roman" w:cs="Times New Roman"/>
          <w:sz w:val="20"/>
          <w:szCs w:val="20"/>
        </w:rPr>
        <w:t>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197207">
        <w:rPr>
          <w:rFonts w:ascii="Times New Roman" w:eastAsiaTheme="minorEastAsia" w:hAnsi="Times New Roman" w:cs="Times New Roman"/>
          <w:sz w:val="20"/>
          <w:szCs w:val="20"/>
        </w:rPr>
        <w:t xml:space="preserve"> F</w:t>
      </w:r>
      <w:r w:rsidRPr="00197207">
        <w:rPr>
          <w:rFonts w:ascii="Times New Roman" w:eastAsiaTheme="minorEastAsia" w:hAnsi="Times New Roman" w:cs="Times New Roman"/>
          <w:sz w:val="20"/>
          <w:szCs w:val="20"/>
        </w:rPr>
        <w:t xml:space="preserve">rom the trace perspective, </w:t>
      </w:r>
      <w:r w:rsidR="009538B5" w:rsidRPr="00197207">
        <w:rPr>
          <w:rFonts w:ascii="Times New Roman" w:eastAsiaTheme="minorEastAsia" w:hAnsi="Times New Roman" w:cs="Times New Roman"/>
          <w:sz w:val="20"/>
          <w:szCs w:val="20"/>
        </w:rPr>
        <w:t xml:space="preserve">this possesses a local property such that </w:t>
      </w:r>
      <w:r w:rsidRPr="00197207">
        <w:rPr>
          <w:rFonts w:ascii="Times New Roman" w:eastAsiaTheme="minorEastAsia" w:hAnsi="Times New Roman" w:cs="Times New Roman"/>
          <w:sz w:val="20"/>
          <w:szCs w:val="20"/>
        </w:rPr>
        <w:t xml:space="preserve">the ordered removal of substructures relates them in some way, obviously because those structures represent tasks that were executed </w:t>
      </w:r>
      <w:r w:rsidR="00305D8F">
        <w:rPr>
          <w:rFonts w:ascii="Times New Roman" w:eastAsiaTheme="minorEastAsia" w:hAnsi="Times New Roman" w:cs="Times New Roman"/>
          <w:sz w:val="20"/>
          <w:szCs w:val="20"/>
        </w:rPr>
        <w:t>within</w:t>
      </w:r>
      <w:r w:rsidRPr="00197207">
        <w:rPr>
          <w:rFonts w:ascii="Times New Roman" w:eastAsiaTheme="minorEastAsia" w:hAnsi="Times New Roman" w:cs="Times New Roman"/>
          <w:sz w:val="20"/>
          <w:szCs w:val="20"/>
        </w:rPr>
        <w:t xml:space="preserve"> that trace. Hence, there is a local dependency between substructures, which relates through the traces via their id’s.</w:t>
      </w:r>
      <w:r w:rsidR="00853D6E">
        <w:rPr>
          <w:rFonts w:ascii="Times New Roman" w:eastAsiaTheme="minorEastAsia" w:hAnsi="Times New Roman" w:cs="Times New Roman"/>
          <w:sz w:val="20"/>
          <w:szCs w:val="20"/>
        </w:rPr>
        <w:t xml:space="preserve"> </w:t>
      </w:r>
      <w:r w:rsidRPr="00197207">
        <w:rPr>
          <w:rFonts w:ascii="Times New Roman" w:eastAsiaTheme="minorEastAsia" w:hAnsi="Times New Roman" w:cs="Times New Roman"/>
          <w:sz w:val="20"/>
          <w:szCs w:val="20"/>
        </w:rPr>
        <w:t xml:space="preserve">But again, </w:t>
      </w:r>
      <w:r w:rsidR="009538B5" w:rsidRPr="00197207">
        <w:rPr>
          <w:rFonts w:ascii="Times New Roman" w:eastAsiaTheme="minorEastAsia" w:hAnsi="Times New Roman" w:cs="Times New Roman"/>
          <w:sz w:val="20"/>
          <w:szCs w:val="20"/>
        </w:rPr>
        <w:t>this</w:t>
      </w:r>
      <w:r w:rsidRPr="00197207">
        <w:rPr>
          <w:rFonts w:ascii="Times New Roman" w:eastAsiaTheme="minorEastAsia" w:hAnsi="Times New Roman" w:cs="Times New Roman"/>
          <w:sz w:val="20"/>
          <w:szCs w:val="20"/>
        </w:rPr>
        <w:t xml:space="preserve"> dendrogram is a representation suited to a specific objective and happens to be suitable for anomaly detection. Alternative dendrogram semantics could be conceived for other objectives.</w:t>
      </w:r>
    </w:p>
    <w:bookmarkEnd w:id="148"/>
    <w:p w14:paraId="1CBD42FE" w14:textId="22324C80" w:rsidR="000018CC" w:rsidRPr="003754C7" w:rsidRDefault="009538B5" w:rsidP="000018CC">
      <w:pPr>
        <w:rPr>
          <w:rFonts w:ascii="Times New Roman" w:hAnsi="Times New Roman" w:cs="Times New Roman"/>
          <w:sz w:val="20"/>
          <w:szCs w:val="20"/>
        </w:rPr>
      </w:pPr>
      <w:r w:rsidRPr="003754C7">
        <w:rPr>
          <w:rFonts w:ascii="Times New Roman" w:hAnsi="Times New Roman" w:cs="Times New Roman"/>
          <w:sz w:val="20"/>
          <w:szCs w:val="20"/>
        </w:rPr>
        <w:t>Overall, t</w:t>
      </w:r>
      <w:r w:rsidR="000018CC" w:rsidRPr="003754C7">
        <w:rPr>
          <w:rFonts w:ascii="Times New Roman" w:hAnsi="Times New Roman" w:cs="Times New Roman"/>
          <w:sz w:val="20"/>
          <w:szCs w:val="20"/>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3754C7">
        <w:rPr>
          <w:rFonts w:ascii="Times New Roman" w:hAnsi="Times New Roman" w:cs="Times New Roman"/>
          <w:sz w:val="20"/>
          <w:szCs w:val="20"/>
        </w:rPr>
        <w:t>on</w:t>
      </w:r>
      <w:r w:rsidR="000018CC" w:rsidRPr="003754C7">
        <w:rPr>
          <w:rFonts w:ascii="Times New Roman" w:hAnsi="Times New Roman" w:cs="Times New Roman"/>
          <w:sz w:val="20"/>
          <w:szCs w:val="20"/>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w:t>
      </w:r>
      <w:r w:rsidR="000018CC" w:rsidRPr="003754C7">
        <w:rPr>
          <w:rFonts w:ascii="Times New Roman" w:hAnsi="Times New Roman" w:cs="Times New Roman"/>
          <w:sz w:val="20"/>
          <w:szCs w:val="20"/>
        </w:rPr>
        <w:lastRenderedPageBreak/>
        <w:t>compressing a feature is, the greater its deviation from normative patterns and normal overall behavior, and hence it will be located “deeper” in the dendrogram and with lower frequency.</w:t>
      </w:r>
    </w:p>
    <w:p w14:paraId="23BFBEA6" w14:textId="08405DB8" w:rsidR="000018CC" w:rsidRPr="001732C3" w:rsidRDefault="000018CC" w:rsidP="000018CC">
      <w:pPr>
        <w:rPr>
          <w:rFonts w:ascii="Times New Roman" w:hAnsi="Times New Roman" w:cs="Times New Roman"/>
          <w:sz w:val="20"/>
          <w:szCs w:val="20"/>
        </w:rPr>
      </w:pPr>
      <w:r w:rsidRPr="003754C7">
        <w:rPr>
          <w:rFonts w:ascii="Times New Roman" w:hAnsi="Times New Roman" w:cs="Times New Roman"/>
          <w:sz w:val="20"/>
          <w:szCs w:val="20"/>
        </w:rPr>
        <w:t>This gives the following process-oriented</w:t>
      </w:r>
      <w:r w:rsidRPr="001732C3">
        <w:rPr>
          <w:rFonts w:ascii="Times New Roman" w:hAnsi="Times New Roman" w:cs="Times New Roman"/>
          <w:sz w:val="20"/>
          <w:szCs w:val="20"/>
        </w:rPr>
        <w:t xml:space="preserve"> pattern-mining algorithm</w:t>
      </w:r>
      <w:r w:rsidR="004C20B1">
        <w:rPr>
          <w:rFonts w:ascii="Times New Roman" w:hAnsi="Times New Roman" w:cs="Times New Roman"/>
          <w:sz w:val="20"/>
          <w:szCs w:val="20"/>
        </w:rPr>
        <w:t xml:space="preserve">, where </w:t>
      </w:r>
      <w:proofErr w:type="spellStart"/>
      <w:r w:rsidR="004C20B1">
        <w:rPr>
          <w:rFonts w:ascii="Times New Roman" w:hAnsi="Times New Roman" w:cs="Times New Roman"/>
          <w:sz w:val="20"/>
          <w:szCs w:val="20"/>
        </w:rPr>
        <w:t>AddSubstructure</w:t>
      </w:r>
      <w:proofErr w:type="spellEnd"/>
      <w:r w:rsidR="004C20B1">
        <w:rPr>
          <w:rFonts w:ascii="Times New Roman" w:hAnsi="Times New Roman" w:cs="Times New Roman"/>
          <w:sz w:val="20"/>
          <w:szCs w:val="20"/>
        </w:rPr>
        <w:t xml:space="preserve"> was defined previously</w:t>
      </w:r>
      <w:r w:rsidRPr="001732C3">
        <w:rPr>
          <w:rFonts w:ascii="Times New Roman" w:hAnsi="Times New Roman" w:cs="Times New Roman"/>
          <w:sz w:val="20"/>
          <w:szCs w:val="20"/>
        </w:rPr>
        <w:t>:</w:t>
      </w:r>
    </w:p>
    <w:p w14:paraId="0E01BEE0" w14:textId="68298566" w:rsidR="000018CC" w:rsidRPr="001732C3" w:rsidRDefault="00EA0315" w:rsidP="009824DE">
      <w:pPr>
        <w:pBdr>
          <w:top w:val="single" w:sz="6" w:space="1" w:color="auto"/>
          <w:bottom w:val="single" w:sz="6" w:space="1" w:color="auto"/>
        </w:pBdr>
        <w:spacing w:after="0"/>
        <w:ind w:left="720"/>
        <w:outlineLvl w:val="0"/>
        <w:rPr>
          <w:rFonts w:ascii="Times New Roman" w:hAnsi="Times New Roman" w:cs="Times New Roman"/>
          <w:b/>
          <w:sz w:val="20"/>
          <w:szCs w:val="20"/>
        </w:rPr>
      </w:pPr>
      <w:bookmarkStart w:id="149" w:name="_Hlk510529525"/>
      <w:r>
        <w:rPr>
          <w:rFonts w:ascii="Times New Roman" w:hAnsi="Times New Roman" w:cs="Times New Roman"/>
          <w:b/>
          <w:sz w:val="20"/>
          <w:szCs w:val="20"/>
        </w:rPr>
        <w:t>Algorithm 1</w:t>
      </w:r>
      <w:r w:rsidR="000018CC" w:rsidRPr="001732C3">
        <w:rPr>
          <w:rFonts w:ascii="Times New Roman" w:hAnsi="Times New Roman" w:cs="Times New Roman"/>
          <w:b/>
          <w:sz w:val="20"/>
          <w:szCs w:val="20"/>
        </w:rPr>
        <w:t>: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SUBDUE, </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commentRangeStart w:id="150"/>
      <w:commentRangeStart w:id="151"/>
      <w:proofErr w:type="spellStart"/>
      <w:r w:rsidRPr="001732C3">
        <w:rPr>
          <w:rFonts w:ascii="Times New Roman" w:hAnsi="Times New Roman" w:cs="Times New Roman"/>
          <w:sz w:val="20"/>
          <w:szCs w:val="20"/>
        </w:rPr>
        <w:t>AddSubstructure</w:t>
      </w:r>
      <w:commentRangeEnd w:id="150"/>
      <w:proofErr w:type="spellEnd"/>
      <w:r w:rsidR="008D2E64">
        <w:rPr>
          <w:rStyle w:val="CommentReference"/>
        </w:rPr>
        <w:commentReference w:id="150"/>
      </w:r>
      <w:commentRangeEnd w:id="151"/>
      <w:r w:rsidR="00EB6733">
        <w:rPr>
          <w:rStyle w:val="CommentReference"/>
        </w:rPr>
        <w:commentReference w:id="151"/>
      </w:r>
      <w:r w:rsidRPr="001732C3">
        <w:rPr>
          <w:rFonts w:ascii="Times New Roman" w:hAnsi="Times New Roman" w:cs="Times New Roman"/>
          <w:sz w:val="20"/>
          <w:szCs w:val="20"/>
        </w:rPr>
        <w:t>(</w:t>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spellStart"/>
      <w:proofErr w:type="gramEnd"/>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bookmarkEnd w:id="149"/>
    <w:p w14:paraId="5B44C7FF" w14:textId="77777777" w:rsidR="000018CC" w:rsidRPr="001732C3" w:rsidRDefault="000018CC" w:rsidP="000018CC">
      <w:pPr>
        <w:spacing w:after="0"/>
        <w:rPr>
          <w:rFonts w:ascii="Times New Roman" w:hAnsi="Times New Roman" w:cs="Times New Roman"/>
          <w:sz w:val="20"/>
          <w:szCs w:val="20"/>
        </w:rPr>
      </w:pPr>
    </w:p>
    <w:p w14:paraId="3C5B7F43" w14:textId="3734A947" w:rsidR="004C20B1" w:rsidRDefault="004C20B1" w:rsidP="000018CC">
      <w:pPr>
        <w:rPr>
          <w:rFonts w:ascii="Times New Roman" w:hAnsi="Times New Roman" w:cs="Times New Roman"/>
          <w:sz w:val="20"/>
          <w:szCs w:val="20"/>
        </w:rPr>
      </w:pPr>
      <w:r>
        <w:rPr>
          <w:rFonts w:ascii="Times New Roman" w:hAnsi="Times New Roman" w:cs="Times New Roman"/>
          <w:sz w:val="20"/>
          <w:szCs w:val="20"/>
        </w:rPr>
        <w:t xml:space="preserve">The </w:t>
      </w:r>
      <w:proofErr w:type="spellStart"/>
      <w:r>
        <w:rPr>
          <w:rFonts w:ascii="Times New Roman" w:hAnsi="Times New Roman" w:cs="Times New Roman"/>
          <w:sz w:val="20"/>
          <w:szCs w:val="20"/>
        </w:rPr>
        <w:t>DeleteSubstructures</w:t>
      </w:r>
      <w:proofErr w:type="spellEnd"/>
      <w:r>
        <w:rPr>
          <w:rFonts w:ascii="Times New Roman" w:hAnsi="Times New Roman" w:cs="Times New Roman"/>
          <w:sz w:val="20"/>
          <w:szCs w:val="20"/>
        </w:rPr>
        <w:t xml:space="preserve"> method is straightforward removal of a substructure from the set of remaining trace graphs at each iteration, and is defined here explicitly for reproduction:</w:t>
      </w:r>
    </w:p>
    <w:p w14:paraId="0145DBAB" w14:textId="77777777" w:rsidR="004C20B1" w:rsidRPr="001732C3" w:rsidRDefault="004C20B1" w:rsidP="004C20B1">
      <w:pPr>
        <w:pBdr>
          <w:top w:val="single" w:sz="6" w:space="1" w:color="auto"/>
          <w:bottom w:val="single" w:sz="6" w:space="1" w:color="auto"/>
        </w:pBdr>
        <w:spacing w:after="0"/>
        <w:ind w:left="720"/>
        <w:outlineLvl w:val="0"/>
        <w:rPr>
          <w:rFonts w:ascii="Times New Roman" w:hAnsi="Times New Roman" w:cs="Times New Roman"/>
          <w:b/>
          <w:sz w:val="20"/>
          <w:szCs w:val="20"/>
        </w:rPr>
      </w:pPr>
      <w:proofErr w:type="spellStart"/>
      <w:r>
        <w:rPr>
          <w:rFonts w:ascii="Times New Roman" w:hAnsi="Times New Roman" w:cs="Times New Roman"/>
          <w:b/>
          <w:sz w:val="20"/>
          <w:szCs w:val="20"/>
        </w:rPr>
        <w:t>DeleteSubstructure</w:t>
      </w:r>
      <w:proofErr w:type="spellEnd"/>
      <w:r>
        <w:rPr>
          <w:rFonts w:ascii="Times New Roman" w:hAnsi="Times New Roman" w:cs="Times New Roman"/>
          <w:b/>
          <w:sz w:val="20"/>
          <w:szCs w:val="20"/>
        </w:rPr>
        <w:t xml:space="preserve"> Definition</w:t>
      </w:r>
    </w:p>
    <w:p w14:paraId="7008E2F8"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The set of remaining trace graphs</w:t>
      </w:r>
    </w:p>
    <w:p w14:paraId="1FF8389C"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Pr>
          <w:rFonts w:ascii="Times New Roman" w:hAnsi="Times New Roman" w:cs="Times New Roman"/>
          <w:i/>
          <w:sz w:val="20"/>
          <w:szCs w:val="20"/>
        </w:rPr>
        <w:t>substructure</w:t>
      </w:r>
      <w:r w:rsidRPr="001732C3">
        <w:rPr>
          <w:rFonts w:ascii="Times New Roman" w:hAnsi="Times New Roman" w:cs="Times New Roman"/>
          <w:sz w:val="20"/>
          <w:szCs w:val="20"/>
        </w:rPr>
        <w:t>:</w:t>
      </w:r>
      <w:r>
        <w:rPr>
          <w:rFonts w:ascii="Times New Roman" w:hAnsi="Times New Roman" w:cs="Times New Roman"/>
          <w:sz w:val="20"/>
          <w:szCs w:val="20"/>
        </w:rPr>
        <w:t xml:space="preserve"> A substructure (graph) to be deleted from all trace subgraphs</w:t>
      </w:r>
    </w:p>
    <w:p w14:paraId="10A08913" w14:textId="77777777" w:rsidR="004C20B1" w:rsidRPr="0026423F" w:rsidRDefault="004C20B1" w:rsidP="004C20B1">
      <w:pPr>
        <w:spacing w:after="0"/>
        <w:ind w:left="720"/>
        <w:rPr>
          <w:rFonts w:ascii="Times New Roman" w:hAnsi="Times New Roman" w:cs="Times New Roman"/>
          <w:i/>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set of remaining trace graphs are removing </w:t>
      </w:r>
      <w:r>
        <w:rPr>
          <w:rFonts w:ascii="Times New Roman" w:hAnsi="Times New Roman" w:cs="Times New Roman"/>
          <w:i/>
          <w:sz w:val="20"/>
          <w:szCs w:val="20"/>
        </w:rPr>
        <w:t>substructure</w:t>
      </w:r>
    </w:p>
    <w:p w14:paraId="79B74D8E"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 xml:space="preserve">for trace in </w:t>
      </w:r>
      <w:proofErr w:type="spellStart"/>
      <w:r>
        <w:rPr>
          <w:rFonts w:ascii="Times New Roman" w:hAnsi="Times New Roman" w:cs="Times New Roman"/>
          <w:sz w:val="20"/>
          <w:szCs w:val="20"/>
        </w:rPr>
        <w:t>traceGraphs</w:t>
      </w:r>
      <w:proofErr w:type="spellEnd"/>
      <w:r>
        <w:rPr>
          <w:rFonts w:ascii="Times New Roman" w:hAnsi="Times New Roman" w:cs="Times New Roman"/>
          <w:sz w:val="20"/>
          <w:szCs w:val="20"/>
        </w:rPr>
        <w:t>:</w:t>
      </w:r>
    </w:p>
    <w:p w14:paraId="08272E82" w14:textId="77777777" w:rsidR="004C20B1" w:rsidRPr="0026423F" w:rsidRDefault="004C20B1" w:rsidP="004C20B1">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//delete substructure from this graph</w:t>
      </w:r>
    </w:p>
    <w:p w14:paraId="622FF6AF"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trace.vertices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trace.vertices</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substructure.vertices</w:t>
      </w:r>
      <w:proofErr w:type="spellEnd"/>
    </w:p>
    <w:p w14:paraId="65178006" w14:textId="77777777" w:rsidR="004C20B1" w:rsidRPr="0026423F" w:rsidRDefault="004C20B1" w:rsidP="004C20B1">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b/>
        <w:t>//delete any edges within or incident on this substructure</w:t>
      </w:r>
    </w:p>
    <w:p w14:paraId="519747F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t xml:space="preserve">for edge in </w:t>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w:t>
      </w:r>
    </w:p>
    <w:p w14:paraId="33B083C8"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edge.destVertex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15BC5A3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75DD9930"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edge.sourceVertex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514AC2E5" w14:textId="77777777" w:rsidR="004C20B1" w:rsidRPr="0026423F"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3742305B" w14:textId="2DD26649" w:rsidR="004C20B1" w:rsidRPr="00A3242E" w:rsidRDefault="004C20B1" w:rsidP="000018CC">
      <w:pPr>
        <w:pStyle w:val="ListParagraph"/>
        <w:numPr>
          <w:ilvl w:val="0"/>
          <w:numId w:val="12"/>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proofErr w:type="spellStart"/>
      <w:r>
        <w:rPr>
          <w:rFonts w:ascii="Times New Roman" w:hAnsi="Times New Roman" w:cs="Times New Roman"/>
          <w:i/>
          <w:sz w:val="20"/>
          <w:szCs w:val="20"/>
        </w:rPr>
        <w:t>traceGraphs</w:t>
      </w:r>
      <w:proofErr w:type="spellEnd"/>
    </w:p>
    <w:p w14:paraId="7BAABD4E" w14:textId="77777777" w:rsidR="0092562F" w:rsidRPr="00A3242E" w:rsidRDefault="0092562F" w:rsidP="00A3242E">
      <w:pPr>
        <w:spacing w:after="0"/>
        <w:rPr>
          <w:rFonts w:ascii="Times New Roman" w:hAnsi="Times New Roman" w:cs="Times New Roman"/>
          <w:sz w:val="20"/>
          <w:szCs w:val="20"/>
        </w:rPr>
      </w:pPr>
    </w:p>
    <w:p w14:paraId="27941FA6" w14:textId="28D15F4A" w:rsidR="00E301B0" w:rsidRDefault="00E301B0" w:rsidP="000018CC">
      <w:pPr>
        <w:rPr>
          <w:rFonts w:ascii="Times New Roman" w:hAnsi="Times New Roman" w:cs="Times New Roman"/>
          <w:sz w:val="20"/>
          <w:szCs w:val="20"/>
        </w:rPr>
      </w:pPr>
      <w:r>
        <w:rPr>
          <w:rFonts w:ascii="Times New Roman" w:hAnsi="Times New Roman" w:cs="Times New Roman"/>
          <w:sz w:val="20"/>
          <w:szCs w:val="20"/>
        </w:rPr>
        <w:t>Lines 3-</w:t>
      </w:r>
      <w:r w:rsidR="00041161">
        <w:rPr>
          <w:rFonts w:ascii="Times New Roman" w:hAnsi="Times New Roman" w:cs="Times New Roman"/>
          <w:sz w:val="20"/>
          <w:szCs w:val="20"/>
        </w:rPr>
        <w:t xml:space="preserve">7 are the specific </w:t>
      </w:r>
      <w:r w:rsidR="00E13D00">
        <w:rPr>
          <w:rFonts w:ascii="Times New Roman" w:hAnsi="Times New Roman" w:cs="Times New Roman"/>
          <w:sz w:val="20"/>
          <w:szCs w:val="20"/>
        </w:rPr>
        <w:t>steps</w:t>
      </w:r>
      <w:r w:rsidR="00041161">
        <w:rPr>
          <w:rFonts w:ascii="Times New Roman" w:hAnsi="Times New Roman" w:cs="Times New Roman"/>
          <w:sz w:val="20"/>
          <w:szCs w:val="20"/>
        </w:rPr>
        <w:t xml:space="preserve"> </w:t>
      </w:r>
      <w:r w:rsidR="00E13D00">
        <w:rPr>
          <w:rFonts w:ascii="Times New Roman" w:hAnsi="Times New Roman" w:cs="Times New Roman"/>
          <w:sz w:val="20"/>
          <w:szCs w:val="20"/>
        </w:rPr>
        <w:t>by</w:t>
      </w:r>
      <w:r w:rsidR="00041161">
        <w:rPr>
          <w:rFonts w:ascii="Times New Roman" w:hAnsi="Times New Roman" w:cs="Times New Roman"/>
          <w:sz w:val="20"/>
          <w:szCs w:val="20"/>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2CBD594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described</w:t>
      </w:r>
      <w:r w:rsidR="0092562F">
        <w:rPr>
          <w:rFonts w:ascii="Times New Roman" w:hAnsi="Times New Roman" w:cs="Times New Roman"/>
          <w:sz w:val="20"/>
          <w:szCs w:val="20"/>
        </w:rPr>
        <w:t xml:space="preserve"> in </w:t>
      </w:r>
      <w:r w:rsidR="00EA0315">
        <w:rPr>
          <w:rFonts w:ascii="Times New Roman" w:hAnsi="Times New Roman" w:cs="Times New Roman"/>
          <w:sz w:val="20"/>
          <w:szCs w:val="20"/>
        </w:rPr>
        <w:t>Algorithm 1</w:t>
      </w:r>
      <w:r w:rsidRPr="001732C3">
        <w:rPr>
          <w:rFonts w:ascii="Times New Roman" w:hAnsi="Times New Roman" w:cs="Times New Roman"/>
          <w:sz w:val="20"/>
          <w:szCs w:val="20"/>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62FFD7E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r w:rsidR="00C31912">
        <w:rPr>
          <w:rFonts w:ascii="Times New Roman" w:hAnsi="Times New Roman" w:cs="Times New Roman"/>
          <w:sz w:val="20"/>
          <w:szCs w:val="20"/>
        </w:rPr>
        <w:t xml:space="preserve">, </w:t>
      </w:r>
      <w:r w:rsidR="00194C12">
        <w:rPr>
          <w:rFonts w:ascii="Times New Roman" w:hAnsi="Times New Roman" w:cs="Times New Roman"/>
          <w:sz w:val="20"/>
          <w:szCs w:val="20"/>
        </w:rPr>
        <w:t>using</w:t>
      </w:r>
      <w:r w:rsidR="00C31912">
        <w:rPr>
          <w:rFonts w:ascii="Times New Roman" w:hAnsi="Times New Roman" w:cs="Times New Roman"/>
          <w:sz w:val="20"/>
          <w:szCs w:val="20"/>
        </w:rPr>
        <w:t xml:space="preserve"> these </w:t>
      </w:r>
      <w:r w:rsidR="00194C12">
        <w:rPr>
          <w:rFonts w:ascii="Times New Roman" w:hAnsi="Times New Roman" w:cs="Times New Roman"/>
          <w:sz w:val="20"/>
          <w:szCs w:val="20"/>
        </w:rPr>
        <w:t>representations for visual exploration of process data in their “ESUB” tool</w:t>
      </w:r>
    </w:p>
    <w:p w14:paraId="447EB9B6" w14:textId="741009A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lastRenderedPageBreak/>
        <w:t xml:space="preserve">This method of subgraph mining of workflow logs belongs to the family of dendrogram- or tree-induction methods in </w:t>
      </w:r>
      <w:r w:rsidR="00560FE5">
        <w:rPr>
          <w:rFonts w:ascii="Times New Roman" w:hAnsi="Times New Roman" w:cs="Times New Roman"/>
          <w:sz w:val="20"/>
          <w:szCs w:val="20"/>
        </w:rPr>
        <w:t xml:space="preserve">the </w:t>
      </w:r>
      <w:r w:rsidRPr="001732C3">
        <w:rPr>
          <w:rFonts w:ascii="Times New Roman" w:hAnsi="Times New Roman" w:cs="Times New Roman"/>
          <w:sz w:val="20"/>
          <w:szCs w:val="20"/>
        </w:rPr>
        <w:t xml:space="preserve">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Pr>
          <w:rFonts w:ascii="Times New Roman" w:hAnsi="Times New Roman" w:cs="Times New Roman"/>
          <w:sz w:val="20"/>
          <w:szCs w:val="20"/>
        </w:rPr>
        <w:t>When applied to a real-world setting, t</w:t>
      </w:r>
      <w:r w:rsidRPr="001732C3">
        <w:rPr>
          <w:rFonts w:ascii="Times New Roman" w:hAnsi="Times New Roman" w:cs="Times New Roman"/>
          <w:sz w:val="20"/>
          <w:szCs w:val="20"/>
        </w:rPr>
        <w: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2FCEC205"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4.</w:t>
      </w:r>
      <w:ins w:id="152" w:author="jesse" w:date="2018-04-04T14:21:00Z">
        <w:r w:rsidR="002F5451">
          <w:rPr>
            <w:rFonts w:ascii="Times New Roman" w:hAnsi="Times New Roman" w:cs="Times New Roman"/>
            <w:b/>
            <w:sz w:val="20"/>
            <w:szCs w:val="20"/>
          </w:rPr>
          <w:t>3</w:t>
        </w:r>
      </w:ins>
      <w:del w:id="153" w:author="jesse" w:date="2018-04-04T14:21:00Z">
        <w:r w:rsidDel="002F5451">
          <w:rPr>
            <w:rFonts w:ascii="Times New Roman" w:hAnsi="Times New Roman" w:cs="Times New Roman"/>
            <w:b/>
            <w:sz w:val="20"/>
            <w:szCs w:val="20"/>
          </w:rPr>
          <w:delText>2</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Anomaly Detection Method</w:t>
      </w:r>
    </w:p>
    <w:p w14:paraId="05EAB73C" w14:textId="264E50D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w:t>
      </w:r>
      <w:r w:rsidR="00560FE5">
        <w:rPr>
          <w:rFonts w:ascii="Times New Roman" w:hAnsi="Times New Roman" w:cs="Times New Roman"/>
          <w:sz w:val="20"/>
          <w:szCs w:val="20"/>
        </w:rPr>
        <w:t>illustrates an important use of the dendrogram</w:t>
      </w:r>
      <w:r w:rsidRPr="001732C3">
        <w:rPr>
          <w:rFonts w:ascii="Times New Roman" w:hAnsi="Times New Roman" w:cs="Times New Roman"/>
          <w:sz w:val="20"/>
          <w:szCs w:val="20"/>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Pr>
          <w:rFonts w:ascii="Times New Roman" w:hAnsi="Times New Roman" w:cs="Times New Roman"/>
          <w:sz w:val="20"/>
          <w:szCs w:val="20"/>
        </w:rPr>
        <w:t>, and</w:t>
      </w:r>
      <w:r w:rsidRPr="001732C3">
        <w:rPr>
          <w:rFonts w:ascii="Times New Roman" w:hAnsi="Times New Roman" w:cs="Times New Roman"/>
          <w:sz w:val="20"/>
          <w:szCs w:val="20"/>
        </w:rPr>
        <w:t xml:space="preserve"> then drops suddenly, such that the only remaining traces/subgraphs are those representing anomalies, outliers, and noise.</w:t>
      </w:r>
    </w:p>
    <w:p w14:paraId="18842575" w14:textId="2580ED0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Pr>
          <w:rFonts w:ascii="Times New Roman" w:hAnsi="Times New Roman" w:cs="Times New Roman"/>
          <w:sz w:val="20"/>
          <w:szCs w:val="20"/>
        </w:rPr>
        <w:t>reduces</w:t>
      </w:r>
      <w:r w:rsidR="00560FE5" w:rsidRPr="001732C3">
        <w:rPr>
          <w:rFonts w:ascii="Times New Roman" w:hAnsi="Times New Roman" w:cs="Times New Roman"/>
          <w:sz w:val="20"/>
          <w:szCs w:val="20"/>
        </w:rPr>
        <w:t xml:space="preserve"> </w:t>
      </w:r>
      <w:r w:rsidRPr="001732C3">
        <w:rPr>
          <w:rFonts w:ascii="Times New Roman" w:hAnsi="Times New Roman" w:cs="Times New Roman"/>
          <w:sz w:val="20"/>
          <w:szCs w:val="20"/>
        </w:rPr>
        <w:t>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022312"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7A2A1DEB"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t>
      </w:r>
      <w:r w:rsidR="00FB42ED">
        <w:rPr>
          <w:rFonts w:ascii="Times New Roman" w:eastAsiaTheme="minorEastAsia" w:hAnsi="Times New Roman" w:cs="Times New Roman"/>
          <w:sz w:val="20"/>
          <w:szCs w:val="20"/>
        </w:rPr>
        <w:t>although</w:t>
      </w:r>
      <w:r w:rsidRPr="001732C3">
        <w:rPr>
          <w:rFonts w:ascii="Times New Roman" w:eastAsiaTheme="minorEastAsia" w:hAnsi="Times New Roman" w:cs="Times New Roman"/>
          <w:sz w:val="20"/>
          <w:szCs w:val="20"/>
        </w:rPr>
        <w:t xml:space="preserve">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0F1C5DD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Pr>
          <w:rFonts w:ascii="Times New Roman" w:eastAsiaTheme="minorEastAsia" w:hAnsi="Times New Roman" w:cs="Times New Roman"/>
          <w:sz w:val="20"/>
          <w:szCs w:val="20"/>
        </w:rPr>
        <w:t xml:space="preserve">are </w:t>
      </w:r>
      <w:r w:rsidRPr="001732C3">
        <w:rPr>
          <w:rFonts w:ascii="Times New Roman" w:eastAsiaTheme="minorEastAsia" w:hAnsi="Times New Roman" w:cs="Times New Roman"/>
          <w:sz w:val="20"/>
          <w:szCs w:val="20"/>
        </w:rPr>
        <w:t xml:space="preserve">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022312"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Pr="001732C3" w:rsidRDefault="00022312"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4ADD31DE" w:rsidR="00300AF1"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173370"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A dendrogram, as output by </w:t>
      </w:r>
      <w:r w:rsidR="00EA0315">
        <w:rPr>
          <w:rFonts w:ascii="Times New Roman" w:hAnsi="Times New Roman" w:cs="Times New Roman"/>
          <w:sz w:val="20"/>
          <w:szCs w:val="20"/>
        </w:rPr>
        <w:t>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3C4A01CC" w:rsidR="000018CC"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7E33CBB8" w14:textId="59D0AF53" w:rsidR="00095364" w:rsidRPr="001732C3" w:rsidRDefault="00095364" w:rsidP="000018CC">
      <w:pPr>
        <w:pStyle w:val="ListParagraph"/>
        <w:numPr>
          <w:ilvl w:val="0"/>
          <w:numId w:val="6"/>
        </w:numPr>
        <w:spacing w:after="0"/>
        <w:ind w:left="1080"/>
        <w:rPr>
          <w:rFonts w:ascii="Times New Roman" w:hAnsi="Times New Roman" w:cs="Times New Roman"/>
          <w:sz w:val="20"/>
          <w:szCs w:val="20"/>
        </w:rPr>
      </w:pPr>
      <w:proofErr w:type="spellStart"/>
      <w:r>
        <w:rPr>
          <w:rFonts w:ascii="Times New Roman" w:hAnsi="Times New Roman" w:cs="Times New Roman"/>
          <w:sz w:val="20"/>
          <w:szCs w:val="20"/>
        </w:rPr>
        <w:t>anomalousStructures</w:t>
      </w:r>
      <w:proofErr w:type="spellEnd"/>
      <w:r>
        <w:rPr>
          <w:rFonts w:ascii="Times New Roman" w:hAnsi="Times New Roman" w:cs="Times New Roman"/>
          <w:sz w:val="20"/>
          <w:szCs w:val="20"/>
        </w:rPr>
        <w:t xml:space="preserve"> = {}</w:t>
      </w:r>
    </w:p>
    <w:p w14:paraId="5EBD171A" w14:textId="4C3A1D81"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w:t>
      </w:r>
      <w:commentRangeStart w:id="154"/>
      <w:r w:rsidR="009F6A28">
        <w:rPr>
          <w:rFonts w:ascii="Times New Roman" w:hAnsi="Times New Roman" w:cs="Times New Roman"/>
          <w:sz w:val="20"/>
          <w:szCs w:val="20"/>
        </w:rPr>
        <w:t>vertex</w:t>
      </w:r>
      <w:r w:rsidR="00FB42ED">
        <w:rPr>
          <w:rStyle w:val="CommentReference"/>
        </w:rPr>
        <w:commentReference w:id="155"/>
      </w:r>
      <w:commentRangeEnd w:id="154"/>
      <w:r w:rsidR="00C801EF">
        <w:rPr>
          <w:rStyle w:val="CommentReference"/>
        </w:rPr>
        <w:commentReference w:id="154"/>
      </w:r>
      <w:r w:rsidR="00FB42E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 </w:t>
      </w:r>
      <w:proofErr w:type="spellStart"/>
      <w:proofErr w:type="gramStart"/>
      <w:r w:rsidRPr="001732C3">
        <w:rPr>
          <w:rFonts w:ascii="Times New Roman" w:hAnsi="Times New Roman" w:cs="Times New Roman"/>
          <w:i/>
          <w:sz w:val="20"/>
          <w:szCs w:val="20"/>
        </w:rPr>
        <w:t>dendrogram</w:t>
      </w:r>
      <w:r w:rsidR="00976347">
        <w:rPr>
          <w:rFonts w:ascii="Times New Roman" w:hAnsi="Times New Roman" w:cs="Times New Roman"/>
          <w:sz w:val="20"/>
          <w:szCs w:val="20"/>
        </w:rPr>
        <w:t>.vertices</w:t>
      </w:r>
      <w:proofErr w:type="spellEnd"/>
      <w:proofErr w:type="gramEnd"/>
      <w:r w:rsidRPr="001732C3">
        <w:rPr>
          <w:rFonts w:ascii="Times New Roman" w:hAnsi="Times New Roman" w:cs="Times New Roman"/>
          <w:sz w:val="20"/>
          <w:szCs w:val="20"/>
        </w:rPr>
        <w:t>:</w:t>
      </w:r>
    </w:p>
    <w:p w14:paraId="172C1B56" w14:textId="0C447760"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w:t>
      </w:r>
      <w:r w:rsidR="00095364">
        <w:rPr>
          <w:rFonts w:ascii="Times New Roman" w:eastAsiaTheme="minorEastAsia" w:hAnsi="Times New Roman" w:cs="Times New Roman"/>
          <w:sz w:val="20"/>
          <w:szCs w:val="20"/>
        </w:rPr>
        <w:t>vertex</w:t>
      </w:r>
      <w:r w:rsidR="00FB42ED">
        <w:rPr>
          <w:rFonts w:ascii="Times New Roman" w:eastAsiaTheme="minorEastAsia" w:hAnsi="Times New Roman" w:cs="Times New Roman"/>
          <w:sz w:val="20"/>
          <w:szCs w:val="20"/>
        </w:rPr>
        <w:t xml:space="preserve"> | parents</w:t>
      </w:r>
      <w:r w:rsidRPr="001732C3">
        <w:rPr>
          <w:rFonts w:ascii="Times New Roman" w:eastAsiaTheme="minorEastAsia" w:hAnsi="Times New Roman" w:cs="Times New Roman"/>
          <w:sz w:val="20"/>
          <w:szCs w:val="20"/>
        </w:rPr>
        <w:t>)</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39A45134"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w:t>
      </w:r>
      <w:r w:rsidR="00095364">
        <w:rPr>
          <w:rFonts w:ascii="Times New Roman" w:hAnsi="Times New Roman" w:cs="Times New Roman"/>
          <w:sz w:val="20"/>
          <w:szCs w:val="20"/>
        </w:rPr>
        <w:t>vertex</w:t>
      </w:r>
      <w:r w:rsidRPr="001732C3">
        <w:rPr>
          <w:rFonts w:ascii="Times New Roman" w:hAnsi="Times New Roman" w:cs="Times New Roman"/>
          <w:sz w:val="20"/>
          <w:szCs w:val="20"/>
        </w:rPr>
        <w:t>)</w:t>
      </w:r>
    </w:p>
    <w:p w14:paraId="02EA29DE" w14:textId="35E2E888" w:rsidR="000018CC"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5CFF7A07" w14:textId="1C47DF0B" w:rsidR="00095364" w:rsidRPr="001732C3" w:rsidRDefault="00095364" w:rsidP="000018CC">
      <w:pPr>
        <w:pStyle w:val="ListParagraph"/>
        <w:numPr>
          <w:ilvl w:val="0"/>
          <w:numId w:val="6"/>
        </w:numPr>
        <w:spacing w:after="0"/>
        <w:ind w:left="1080"/>
        <w:rPr>
          <w:rFonts w:ascii="Times New Roman" w:eastAsiaTheme="minorEastAsia" w:hAnsi="Times New Roman" w:cs="Times New Roman"/>
          <w:sz w:val="20"/>
          <w:szCs w:val="20"/>
        </w:rPr>
      </w:pP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 </w:t>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m:t>
        </m:r>
      </m:oMath>
      <w:r>
        <w:rPr>
          <w:rFonts w:ascii="Times New Roman" w:eastAsiaTheme="minorEastAsia" w:hAnsi="Times New Roman" w:cs="Times New Roman"/>
          <w:sz w:val="20"/>
          <w:szCs w:val="20"/>
        </w:rPr>
        <w:t xml:space="preserve"> vertex</w:t>
      </w:r>
    </w:p>
    <w:p w14:paraId="6C54EA76" w14:textId="7BF6290E"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commentRangeStart w:id="156"/>
      <w:commentRangeStart w:id="157"/>
      <w:proofErr w:type="spellStart"/>
      <w:r w:rsidRPr="001732C3">
        <w:rPr>
          <w:rFonts w:ascii="Times New Roman" w:eastAsiaTheme="minorEastAsia" w:hAnsi="Times New Roman" w:cs="Times New Roman"/>
          <w:i/>
          <w:sz w:val="20"/>
          <w:szCs w:val="20"/>
        </w:rPr>
        <w:t>anomalyIds</w:t>
      </w:r>
      <w:commentRangeEnd w:id="156"/>
      <w:proofErr w:type="spellEnd"/>
      <w:r w:rsidR="00BB3DB3">
        <w:rPr>
          <w:rStyle w:val="CommentReference"/>
        </w:rPr>
        <w:commentReference w:id="156"/>
      </w:r>
      <w:commentRangeEnd w:id="157"/>
      <w:r w:rsidR="004370E2">
        <w:rPr>
          <w:rStyle w:val="CommentReference"/>
        </w:rPr>
        <w:commentReference w:id="157"/>
      </w:r>
      <w:r w:rsidR="004370E2">
        <w:rPr>
          <w:rFonts w:ascii="Times New Roman" w:eastAsiaTheme="minorEastAsia" w:hAnsi="Times New Roman" w:cs="Times New Roman"/>
          <w:i/>
          <w:sz w:val="20"/>
          <w:szCs w:val="20"/>
        </w:rPr>
        <w:t xml:space="preserve">, </w:t>
      </w:r>
      <w:proofErr w:type="spellStart"/>
      <w:r w:rsidR="004370E2">
        <w:rPr>
          <w:rFonts w:ascii="Times New Roman" w:eastAsiaTheme="minorEastAsia" w:hAnsi="Times New Roman" w:cs="Times New Roman"/>
          <w:i/>
          <w:sz w:val="20"/>
          <w:szCs w:val="20"/>
        </w:rPr>
        <w:t>anomalousStructures</w:t>
      </w:r>
      <w:proofErr w:type="spellEnd"/>
    </w:p>
    <w:p w14:paraId="0E5A5607" w14:textId="77777777" w:rsidR="00E55BF7" w:rsidRDefault="00E55BF7" w:rsidP="000018CC">
      <w:pPr>
        <w:rPr>
          <w:rFonts w:ascii="Times New Roman" w:hAnsi="Times New Roman" w:cs="Times New Roman"/>
          <w:sz w:val="20"/>
          <w:szCs w:val="20"/>
        </w:rPr>
      </w:pPr>
    </w:p>
    <w:p w14:paraId="23D80883" w14:textId="3C8C4C0A" w:rsidR="00BB3DB3" w:rsidRDefault="00956BA5" w:rsidP="007C1B22">
      <w:pPr>
        <w:rPr>
          <w:rFonts w:ascii="Times New Roman" w:hAnsi="Times New Roman" w:cs="Times New Roman"/>
          <w:sz w:val="20"/>
          <w:szCs w:val="20"/>
        </w:rPr>
      </w:pPr>
      <w:r>
        <w:rPr>
          <w:rFonts w:ascii="Times New Roman" w:hAnsi="Times New Roman" w:cs="Times New Roman"/>
          <w:sz w:val="20"/>
          <w:szCs w:val="20"/>
        </w:rPr>
        <w:t xml:space="preserve">The method returns both the anomalous structures and the trace ids with which they correspond. </w:t>
      </w:r>
      <w:r w:rsidR="00BB3DB3">
        <w:rPr>
          <w:rFonts w:ascii="Times New Roman" w:hAnsi="Times New Roman" w:cs="Times New Roman"/>
          <w:sz w:val="20"/>
          <w:szCs w:val="20"/>
        </w:rPr>
        <w:t xml:space="preserve">The anomaly detection method is motivated by the properties of the dendrogram, whereby substructures that are highly-compressing and frequent tend to cluster near around the ancestor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while anomalies are attached to these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with far lower frequency. This is the core property which the Bayesian metric exploits in </w:t>
      </w:r>
      <w:ins w:id="158" w:author="jesse" w:date="2018-04-04T14:07:00Z">
        <w:r w:rsidR="00AD363B">
          <w:rPr>
            <w:rFonts w:ascii="Times New Roman" w:hAnsi="Times New Roman" w:cs="Times New Roman"/>
            <w:sz w:val="20"/>
            <w:szCs w:val="20"/>
          </w:rPr>
          <w:t>A</w:t>
        </w:r>
      </w:ins>
      <w:del w:id="159" w:author="jesse" w:date="2018-04-04T14:07:00Z">
        <w:r w:rsidR="00BB3DB3" w:rsidDel="00AD363B">
          <w:rPr>
            <w:rFonts w:ascii="Times New Roman" w:hAnsi="Times New Roman" w:cs="Times New Roman"/>
            <w:sz w:val="20"/>
            <w:szCs w:val="20"/>
          </w:rPr>
          <w:delText>a</w:delText>
        </w:r>
      </w:del>
      <w:r w:rsidR="00BB3DB3">
        <w:rPr>
          <w:rFonts w:ascii="Times New Roman" w:hAnsi="Times New Roman" w:cs="Times New Roman"/>
          <w:sz w:val="20"/>
          <w:szCs w:val="20"/>
        </w:rPr>
        <w:t>lgorithm 2 to perform anomaly detection.</w:t>
      </w:r>
    </w:p>
    <w:p w14:paraId="617310B3" w14:textId="6D4DDF84"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xml:space="preserve">, and specifically the application of SUBDUE. SUBDUE was deemed appropriate given its ability to estimate frequents substructures, by which a dendrogram of substructures can be built from process data, as detailed in </w:t>
      </w:r>
      <w:r w:rsidR="006F2B6A">
        <w:rPr>
          <w:rFonts w:ascii="Times New Roman" w:hAnsi="Times New Roman" w:cs="Times New Roman"/>
          <w:sz w:val="20"/>
          <w:szCs w:val="20"/>
        </w:rPr>
        <w:t>Algorithm 1</w:t>
      </w:r>
      <w:r w:rsidR="00BD43FE">
        <w:rPr>
          <w:rFonts w:ascii="Times New Roman" w:hAnsi="Times New Roman" w:cs="Times New Roman"/>
          <w:sz w:val="20"/>
          <w:szCs w:val="20"/>
        </w:rPr>
        <w:t xml:space="preserve">. Using this dendrogram, further analyses can be performed, and </w:t>
      </w:r>
      <w:ins w:id="160" w:author="jesse" w:date="2018-04-04T14:07:00Z">
        <w:r w:rsidR="00AD363B">
          <w:rPr>
            <w:rFonts w:ascii="Times New Roman" w:hAnsi="Times New Roman" w:cs="Times New Roman"/>
            <w:sz w:val="20"/>
            <w:szCs w:val="20"/>
          </w:rPr>
          <w:t>A</w:t>
        </w:r>
      </w:ins>
      <w:del w:id="161" w:author="jesse" w:date="2018-04-04T14:07:00Z">
        <w:r w:rsidR="00BD43FE" w:rsidDel="00AD363B">
          <w:rPr>
            <w:rFonts w:ascii="Times New Roman" w:hAnsi="Times New Roman" w:cs="Times New Roman"/>
            <w:sz w:val="20"/>
            <w:szCs w:val="20"/>
          </w:rPr>
          <w:delText>a</w:delText>
        </w:r>
      </w:del>
      <w:r w:rsidR="00BD43FE">
        <w:rPr>
          <w:rFonts w:ascii="Times New Roman" w:hAnsi="Times New Roman" w:cs="Times New Roman"/>
          <w:sz w:val="20"/>
          <w:szCs w:val="20"/>
        </w:rPr>
        <w:t xml:space="preserve">lgorithm 2 gives one such application for anomaly detection. </w:t>
      </w:r>
      <w:r w:rsidR="007C1B22">
        <w:rPr>
          <w:rFonts w:ascii="Times New Roman" w:hAnsi="Times New Roman" w:cs="Times New Roman"/>
          <w:sz w:val="20"/>
          <w:szCs w:val="20"/>
        </w:rPr>
        <w:t>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Del="00AD363B" w:rsidRDefault="00DD7AB2" w:rsidP="000018CC">
      <w:pPr>
        <w:rPr>
          <w:del w:id="162" w:author="jesse" w:date="2018-04-04T14:08:00Z"/>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 xml:space="preserve">E: ALGORITHM </w:t>
      </w:r>
      <w:commentRangeStart w:id="163"/>
      <w:commentRangeStart w:id="164"/>
      <w:r w:rsidR="000149FF" w:rsidRPr="001732C3">
        <w:rPr>
          <w:rFonts w:ascii="Times New Roman" w:hAnsi="Times New Roman" w:cs="Times New Roman"/>
          <w:sz w:val="24"/>
          <w:szCs w:val="24"/>
        </w:rPr>
        <w:t>EVALUATION</w:t>
      </w:r>
      <w:commentRangeEnd w:id="163"/>
      <w:r w:rsidR="00016F77">
        <w:rPr>
          <w:rStyle w:val="CommentReference"/>
        </w:rPr>
        <w:commentReference w:id="163"/>
      </w:r>
      <w:commentRangeEnd w:id="164"/>
      <w:r w:rsidR="009F553D">
        <w:rPr>
          <w:rStyle w:val="CommentReference"/>
        </w:rPr>
        <w:commentReference w:id="164"/>
      </w:r>
    </w:p>
    <w:p w14:paraId="66B65E0E" w14:textId="71972A3F" w:rsidR="00C801EF" w:rsidRPr="00F245FB" w:rsidRDefault="00C801EF" w:rsidP="009824DE">
      <w:pPr>
        <w:outlineLvl w:val="0"/>
        <w:rPr>
          <w:rFonts w:ascii="Times New Roman" w:hAnsi="Times New Roman" w:cs="Times New Roman"/>
          <w:sz w:val="20"/>
          <w:szCs w:val="20"/>
          <w:rPrChange w:id="165" w:author="jesse" w:date="2018-04-03T21:54:00Z">
            <w:rPr>
              <w:rFonts w:ascii="Times New Roman" w:hAnsi="Times New Roman" w:cs="Times New Roman"/>
              <w:b/>
              <w:sz w:val="20"/>
              <w:szCs w:val="20"/>
            </w:rPr>
          </w:rPrChange>
        </w:rPr>
      </w:pPr>
      <w:r w:rsidRPr="00AD363B">
        <w:rPr>
          <w:rFonts w:ascii="Times New Roman" w:hAnsi="Times New Roman" w:cs="Times New Roman"/>
          <w:sz w:val="20"/>
          <w:szCs w:val="20"/>
        </w:rPr>
        <w:t xml:space="preserve">This chapter evaluates the anomaly detection method described in the previous chapter on several datasets. This is a </w:t>
      </w:r>
      <w:r w:rsidRPr="00F245FB">
        <w:rPr>
          <w:rFonts w:ascii="Times New Roman" w:hAnsi="Times New Roman" w:cs="Times New Roman"/>
          <w:sz w:val="20"/>
          <w:szCs w:val="20"/>
          <w:rPrChange w:id="166" w:author="jesse" w:date="2018-04-03T21:54:00Z">
            <w:rPr>
              <w:rFonts w:ascii="Times New Roman" w:hAnsi="Times New Roman" w:cs="Times New Roman"/>
              <w:b/>
              <w:sz w:val="20"/>
              <w:szCs w:val="20"/>
            </w:rPr>
          </w:rPrChange>
        </w:rPr>
        <w:t>supervised evaluation setting for which data contains anomaly class labels</w:t>
      </w:r>
      <w:r w:rsidR="00317CA2" w:rsidRPr="00F245FB">
        <w:rPr>
          <w:rFonts w:ascii="Times New Roman" w:hAnsi="Times New Roman" w:cs="Times New Roman"/>
          <w:sz w:val="20"/>
          <w:szCs w:val="20"/>
          <w:rPrChange w:id="167" w:author="jesse" w:date="2018-04-03T21:54:00Z">
            <w:rPr>
              <w:rFonts w:ascii="Times New Roman" w:hAnsi="Times New Roman" w:cs="Times New Roman"/>
              <w:b/>
              <w:sz w:val="20"/>
              <w:szCs w:val="20"/>
            </w:rPr>
          </w:rPrChange>
        </w:rPr>
        <w:t xml:space="preserve">, unlike a </w:t>
      </w:r>
      <w:proofErr w:type="gramStart"/>
      <w:r w:rsidR="00317CA2" w:rsidRPr="00F245FB">
        <w:rPr>
          <w:rFonts w:ascii="Times New Roman" w:hAnsi="Times New Roman" w:cs="Times New Roman"/>
          <w:sz w:val="20"/>
          <w:szCs w:val="20"/>
          <w:rPrChange w:id="168" w:author="jesse" w:date="2018-04-03T21:54:00Z">
            <w:rPr>
              <w:rFonts w:ascii="Times New Roman" w:hAnsi="Times New Roman" w:cs="Times New Roman"/>
              <w:b/>
              <w:sz w:val="20"/>
              <w:szCs w:val="20"/>
            </w:rPr>
          </w:rPrChange>
        </w:rPr>
        <w:t>real world</w:t>
      </w:r>
      <w:proofErr w:type="gramEnd"/>
      <w:r w:rsidR="00317CA2" w:rsidRPr="00F245FB">
        <w:rPr>
          <w:rFonts w:ascii="Times New Roman" w:hAnsi="Times New Roman" w:cs="Times New Roman"/>
          <w:sz w:val="20"/>
          <w:szCs w:val="20"/>
          <w:rPrChange w:id="169" w:author="jesse" w:date="2018-04-03T21:54:00Z">
            <w:rPr>
              <w:rFonts w:ascii="Times New Roman" w:hAnsi="Times New Roman" w:cs="Times New Roman"/>
              <w:b/>
              <w:sz w:val="20"/>
              <w:szCs w:val="20"/>
            </w:rPr>
          </w:rPrChange>
        </w:rPr>
        <w:t xml:space="preserve"> setting</w:t>
      </w:r>
      <w:r w:rsidRPr="00F245FB">
        <w:rPr>
          <w:rFonts w:ascii="Times New Roman" w:hAnsi="Times New Roman" w:cs="Times New Roman"/>
          <w:sz w:val="20"/>
          <w:szCs w:val="20"/>
          <w:rPrChange w:id="170" w:author="jesse" w:date="2018-04-03T21:54:00Z">
            <w:rPr>
              <w:rFonts w:ascii="Times New Roman" w:hAnsi="Times New Roman" w:cs="Times New Roman"/>
              <w:b/>
              <w:sz w:val="20"/>
              <w:szCs w:val="20"/>
            </w:rPr>
          </w:rPrChange>
        </w:rPr>
        <w:t>. The algorithm is first tested on several synthetic datasets under controlled conditions, and then compared with an implementation of an existing method. Finally, the method is tested on real world data without anomaly class labels.</w:t>
      </w:r>
    </w:p>
    <w:p w14:paraId="538C829D" w14:textId="29F5F6CF"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5.</w:t>
      </w:r>
      <w:ins w:id="171" w:author="jesse" w:date="2018-04-04T14:22:00Z">
        <w:r w:rsidR="002F5451">
          <w:rPr>
            <w:rFonts w:ascii="Times New Roman" w:hAnsi="Times New Roman" w:cs="Times New Roman"/>
            <w:b/>
            <w:sz w:val="20"/>
            <w:szCs w:val="20"/>
          </w:rPr>
          <w:t>1</w:t>
        </w:r>
      </w:ins>
      <w:del w:id="172" w:author="jesse" w:date="2018-04-04T14:22:00Z">
        <w:r w:rsidDel="002F5451">
          <w:rPr>
            <w:rFonts w:ascii="Times New Roman" w:hAnsi="Times New Roman" w:cs="Times New Roman"/>
            <w:b/>
            <w:sz w:val="20"/>
            <w:szCs w:val="20"/>
          </w:rPr>
          <w:delText>0</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60 randomly-generated process 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5C0A377E"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5.</w:t>
      </w:r>
      <w:ins w:id="173" w:author="jesse" w:date="2018-04-04T14:22:00Z">
        <w:r w:rsidR="002F5451">
          <w:rPr>
            <w:rFonts w:ascii="Times New Roman" w:hAnsi="Times New Roman" w:cs="Times New Roman"/>
            <w:b/>
            <w:sz w:val="20"/>
            <w:szCs w:val="20"/>
          </w:rPr>
          <w:t>2</w:t>
        </w:r>
      </w:ins>
      <w:del w:id="174" w:author="jesse" w:date="2018-04-04T14:22:00Z">
        <w:r w:rsidDel="002F5451">
          <w:rPr>
            <w:rFonts w:ascii="Times New Roman" w:hAnsi="Times New Roman" w:cs="Times New Roman"/>
            <w:b/>
            <w:sz w:val="20"/>
            <w:szCs w:val="20"/>
          </w:rPr>
          <w:delText>1</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Data Generation Algorithm</w:t>
      </w:r>
    </w:p>
    <w:p w14:paraId="34FB2F6E" w14:textId="6718F58C"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Data generation consisted of two steps: generating process models and generating traces from them. The </w:t>
      </w:r>
      <w:r w:rsidR="00016F77">
        <w:rPr>
          <w:rFonts w:ascii="Times New Roman" w:hAnsi="Times New Roman" w:cs="Times New Roman"/>
          <w:sz w:val="20"/>
          <w:szCs w:val="20"/>
        </w:rPr>
        <w:t xml:space="preserve">set of </w:t>
      </w:r>
      <w:r w:rsidRPr="001732C3">
        <w:rPr>
          <w:rFonts w:ascii="Times New Roman" w:hAnsi="Times New Roman" w:cs="Times New Roman"/>
          <w:sz w:val="20"/>
          <w:szCs w:val="20"/>
        </w:rPr>
        <w:t xml:space="preserve">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AF3DF7">
      <w:pPr>
        <w:pStyle w:val="ListParagraph"/>
        <w:numPr>
          <w:ilvl w:val="0"/>
          <w:numId w:val="9"/>
        </w:numPr>
        <w:spacing w:after="0"/>
        <w:ind w:left="720"/>
        <w:rPr>
          <w:rFonts w:ascii="Times New Roman" w:eastAsiaTheme="minorEastAsia" w:hAnsi="Times New Roman" w:cs="Times New Roman"/>
          <w:sz w:val="20"/>
          <w:szCs w:val="20"/>
        </w:rPr>
        <w:pPrChange w:id="175" w:author="jesse" w:date="2018-04-04T14:09:00Z">
          <w:pPr>
            <w:pStyle w:val="ListParagraph"/>
            <w:numPr>
              <w:numId w:val="9"/>
            </w:numPr>
            <w:spacing w:after="0"/>
            <w:ind w:left="1440" w:hanging="360"/>
          </w:pPr>
        </w:pPrChange>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AF3DF7">
      <w:pPr>
        <w:pStyle w:val="ListParagraph"/>
        <w:numPr>
          <w:ilvl w:val="0"/>
          <w:numId w:val="9"/>
        </w:numPr>
        <w:spacing w:after="0"/>
        <w:ind w:left="720"/>
        <w:rPr>
          <w:rFonts w:ascii="Times New Roman" w:eastAsiaTheme="minorEastAsia" w:hAnsi="Times New Roman" w:cs="Times New Roman"/>
          <w:sz w:val="20"/>
          <w:szCs w:val="20"/>
        </w:rPr>
        <w:pPrChange w:id="176" w:author="jesse" w:date="2018-04-04T14:09:00Z">
          <w:pPr>
            <w:pStyle w:val="ListParagraph"/>
            <w:numPr>
              <w:numId w:val="9"/>
            </w:numPr>
            <w:spacing w:after="0"/>
            <w:ind w:left="1440" w:hanging="360"/>
          </w:pPr>
        </w:pPrChange>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AF3DF7">
      <w:pPr>
        <w:pStyle w:val="ListParagraph"/>
        <w:numPr>
          <w:ilvl w:val="0"/>
          <w:numId w:val="9"/>
        </w:numPr>
        <w:spacing w:after="0"/>
        <w:ind w:left="720"/>
        <w:rPr>
          <w:rFonts w:ascii="Times New Roman" w:hAnsi="Times New Roman" w:cs="Times New Roman"/>
          <w:sz w:val="20"/>
          <w:szCs w:val="20"/>
        </w:rPr>
        <w:pPrChange w:id="177" w:author="jesse" w:date="2018-04-04T14:09:00Z">
          <w:pPr>
            <w:pStyle w:val="ListParagraph"/>
            <w:numPr>
              <w:numId w:val="9"/>
            </w:numPr>
            <w:spacing w:after="0"/>
            <w:ind w:left="1440" w:hanging="360"/>
          </w:pPr>
        </w:pPrChange>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AF3DF7">
      <w:pPr>
        <w:pStyle w:val="ListParagraph"/>
        <w:numPr>
          <w:ilvl w:val="0"/>
          <w:numId w:val="9"/>
        </w:numPr>
        <w:spacing w:after="0"/>
        <w:ind w:left="720"/>
        <w:rPr>
          <w:rFonts w:ascii="Times New Roman" w:hAnsi="Times New Roman" w:cs="Times New Roman"/>
          <w:sz w:val="20"/>
          <w:szCs w:val="20"/>
        </w:rPr>
        <w:pPrChange w:id="178" w:author="jesse" w:date="2018-04-04T14:09:00Z">
          <w:pPr>
            <w:pStyle w:val="ListParagraph"/>
            <w:numPr>
              <w:numId w:val="9"/>
            </w:numPr>
            <w:spacing w:after="0"/>
            <w:ind w:left="1440" w:hanging="360"/>
          </w:pPr>
        </w:pPrChange>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3017068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all paths eventually terminate at a single END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Additional complexity results </w:t>
      </w:r>
      <w:r w:rsidR="00016F77">
        <w:rPr>
          <w:rFonts w:ascii="Times New Roman" w:hAnsi="Times New Roman" w:cs="Times New Roman"/>
          <w:sz w:val="20"/>
          <w:szCs w:val="20"/>
        </w:rPr>
        <w:t>from</w:t>
      </w:r>
      <w:r w:rsidR="00016F77"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t>
      </w:r>
      <w:commentRangeStart w:id="179"/>
      <w:commentRangeStart w:id="180"/>
      <w:r w:rsidRPr="001732C3">
        <w:rPr>
          <w:rFonts w:ascii="Times New Roman" w:eastAsiaTheme="minorEastAsia" w:hAnsi="Times New Roman" w:cs="Times New Roman"/>
          <w:sz w:val="20"/>
          <w:szCs w:val="20"/>
        </w:rPr>
        <w:t>work</w:t>
      </w:r>
      <w:commentRangeEnd w:id="179"/>
      <w:r w:rsidR="00016F77">
        <w:rPr>
          <w:rStyle w:val="CommentReference"/>
        </w:rPr>
        <w:commentReference w:id="179"/>
      </w:r>
      <w:commentRangeEnd w:id="180"/>
      <w:r w:rsidR="007831EA">
        <w:rPr>
          <w:rStyle w:val="CommentReference"/>
        </w:rPr>
        <w:commentReference w:id="180"/>
      </w:r>
      <w:r w:rsidRPr="001732C3">
        <w:rPr>
          <w:rFonts w:ascii="Times New Roman" w:eastAsiaTheme="minorEastAsia" w:hAnsi="Times New Roman" w:cs="Times New Roman"/>
          <w:sz w:val="20"/>
          <w:szCs w:val="20"/>
        </w:rPr>
        <w:t>.</w:t>
      </w:r>
    </w:p>
    <w:p w14:paraId="5E7AB4C1" w14:textId="15BAF221" w:rsidR="000018CC" w:rsidRDefault="000018CC" w:rsidP="000018CC">
      <w:pPr>
        <w:rPr>
          <w:ins w:id="181" w:author="jesse" w:date="2018-04-04T13:45:00Z"/>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182"/>
      <w:commentRangeStart w:id="183"/>
      <w:r w:rsidRPr="001732C3">
        <w:rPr>
          <w:rFonts w:ascii="Times New Roman" w:eastAsiaTheme="minorEastAsia" w:hAnsi="Times New Roman" w:cs="Times New Roman"/>
          <w:sz w:val="20"/>
          <w:szCs w:val="20"/>
        </w:rPr>
        <w:t>minimum of 10 unique paths from START to END</w:t>
      </w:r>
      <w:commentRangeEnd w:id="182"/>
      <w:r w:rsidR="00016F77">
        <w:rPr>
          <w:rStyle w:val="CommentReference"/>
        </w:rPr>
        <w:commentReference w:id="182"/>
      </w:r>
      <w:commentRangeEnd w:id="183"/>
      <w:r w:rsidR="00090498">
        <w:rPr>
          <w:rStyle w:val="CommentReference"/>
        </w:rPr>
        <w:commentReference w:id="183"/>
      </w:r>
      <w:r w:rsidRPr="001732C3">
        <w:rPr>
          <w:rFonts w:ascii="Times New Roman" w:eastAsiaTheme="minorEastAsia" w:hAnsi="Times New Roman" w:cs="Times New Roman"/>
          <w:sz w:val="20"/>
          <w:szCs w:val="20"/>
        </w:rPr>
        <w:t xml:space="preserve"> for adequate model complexity.</w:t>
      </w:r>
      <w:ins w:id="184" w:author="jesse" w:date="2018-04-04T13:45:00Z">
        <w:r w:rsidR="001E40F6">
          <w:rPr>
            <w:rFonts w:ascii="Times New Roman" w:eastAsiaTheme="minorEastAsia" w:hAnsi="Times New Roman" w:cs="Times New Roman"/>
            <w:sz w:val="20"/>
            <w:szCs w:val="20"/>
          </w:rPr>
          <w:t xml:space="preserve"> An example model</w:t>
        </w:r>
      </w:ins>
      <w:ins w:id="185" w:author="jesse" w:date="2018-04-04T13:46:00Z">
        <w:r w:rsidR="00643E1C">
          <w:rPr>
            <w:rFonts w:ascii="Times New Roman" w:eastAsiaTheme="minorEastAsia" w:hAnsi="Times New Roman" w:cs="Times New Roman"/>
            <w:sz w:val="20"/>
            <w:szCs w:val="20"/>
          </w:rPr>
          <w:t xml:space="preserve"> containing a single anomalous structure</w:t>
        </w:r>
      </w:ins>
      <w:ins w:id="186" w:author="jesse" w:date="2018-04-04T13:45:00Z">
        <w:r w:rsidR="001E40F6">
          <w:rPr>
            <w:rFonts w:ascii="Times New Roman" w:eastAsiaTheme="minorEastAsia" w:hAnsi="Times New Roman" w:cs="Times New Roman"/>
            <w:sz w:val="20"/>
            <w:szCs w:val="20"/>
          </w:rPr>
          <w:t xml:space="preserve"> is shown in figure</w:t>
        </w:r>
      </w:ins>
      <w:ins w:id="187" w:author="jesse" w:date="2018-04-04T14:09:00Z">
        <w:r w:rsidR="002A34E2">
          <w:rPr>
            <w:rFonts w:ascii="Times New Roman" w:eastAsiaTheme="minorEastAsia" w:hAnsi="Times New Roman" w:cs="Times New Roman"/>
            <w:sz w:val="20"/>
            <w:szCs w:val="20"/>
          </w:rPr>
          <w:t xml:space="preserve"> 5.1</w:t>
        </w:r>
      </w:ins>
      <w:ins w:id="188" w:author="jesse" w:date="2018-04-04T13:45:00Z">
        <w:r w:rsidR="001E40F6">
          <w:rPr>
            <w:rFonts w:ascii="Times New Roman" w:eastAsiaTheme="minorEastAsia" w:hAnsi="Times New Roman" w:cs="Times New Roman"/>
            <w:sz w:val="20"/>
            <w:szCs w:val="20"/>
          </w:rPr>
          <w:t>.</w:t>
        </w:r>
      </w:ins>
    </w:p>
    <w:p w14:paraId="21C346BF" w14:textId="77777777" w:rsidR="00643E1C" w:rsidRDefault="00643E1C" w:rsidP="00643E1C">
      <w:pPr>
        <w:keepNext/>
        <w:jc w:val="center"/>
        <w:rPr>
          <w:ins w:id="189" w:author="jesse" w:date="2018-04-04T13:46:00Z"/>
        </w:rPr>
        <w:pPrChange w:id="190" w:author="jesse" w:date="2018-04-04T13:46:00Z">
          <w:pPr>
            <w:jc w:val="center"/>
          </w:pPr>
        </w:pPrChange>
      </w:pPr>
      <w:ins w:id="191" w:author="jesse" w:date="2018-04-04T13:46:00Z">
        <w:r>
          <w:rPr>
            <w:noProof/>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ins>
    </w:p>
    <w:p w14:paraId="60D7A8CB" w14:textId="73BAF8F2" w:rsidR="001E40F6" w:rsidRPr="001732C3" w:rsidRDefault="00643E1C" w:rsidP="00643E1C">
      <w:pPr>
        <w:pStyle w:val="Caption"/>
        <w:jc w:val="center"/>
        <w:rPr>
          <w:rFonts w:ascii="Times New Roman" w:eastAsiaTheme="minorEastAsia" w:hAnsi="Times New Roman" w:cs="Times New Roman"/>
          <w:sz w:val="20"/>
          <w:szCs w:val="20"/>
        </w:rPr>
        <w:pPrChange w:id="192" w:author="jesse" w:date="2018-04-04T13:46:00Z">
          <w:pPr/>
        </w:pPrChange>
      </w:pPr>
      <w:ins w:id="193" w:author="jesse" w:date="2018-04-04T13:46:00Z">
        <w:r>
          <w:t xml:space="preserve">Figure </w:t>
        </w:r>
      </w:ins>
      <w:ins w:id="194" w:author="jesse" w:date="2018-04-04T14:01:00Z">
        <w:r w:rsidR="006E408B">
          <w:t>5.1</w:t>
        </w:r>
      </w:ins>
      <w:ins w:id="195" w:author="jesse" w:date="2018-04-04T13:46:00Z">
        <w:r>
          <w:t>: A stochastically generated model with a single anomaly</w:t>
        </w:r>
      </w:ins>
      <w:ins w:id="196" w:author="jesse" w:date="2018-04-04T13:47:00Z">
        <w:r>
          <w:t xml:space="preserve">, given by the yellow edges at top center-left, starting from vertex </w:t>
        </w:r>
      </w:ins>
      <w:ins w:id="197" w:author="jesse" w:date="2018-04-04T13:48:00Z">
        <w:r>
          <w:t>‘N’</w:t>
        </w:r>
      </w:ins>
      <w:ins w:id="198" w:author="jesse" w:date="2018-04-04T13:47:00Z">
        <w:r>
          <w:t>.</w:t>
        </w:r>
      </w:ins>
      <w:ins w:id="199" w:author="jesse" w:date="2018-04-04T13:48:00Z">
        <w:r>
          <w:t xml:space="preserve"> Black edges represent normal behavior. </w:t>
        </w:r>
      </w:ins>
      <w:ins w:id="200" w:author="jesse" w:date="2018-04-04T13:56:00Z">
        <w:r w:rsidR="00456736">
          <w:t>Except for AND vertices, those</w:t>
        </w:r>
      </w:ins>
      <w:ins w:id="201" w:author="jesse" w:date="2018-04-04T13:48:00Z">
        <w:r>
          <w:t xml:space="preserve"> with more than one</w:t>
        </w:r>
      </w:ins>
      <w:ins w:id="202" w:author="jesse" w:date="2018-04-04T13:56:00Z">
        <w:r w:rsidR="00456736">
          <w:t xml:space="preserve"> outgoing</w:t>
        </w:r>
      </w:ins>
      <w:ins w:id="203" w:author="jesse" w:date="2018-04-04T13:48:00Z">
        <w:r>
          <w:t xml:space="preserve"> edge represent choice vertices, whereby embedded stochastic parameters determin</w:t>
        </w:r>
      </w:ins>
      <w:ins w:id="204" w:author="jesse" w:date="2018-04-04T13:49:00Z">
        <w:r>
          <w:t>e the choice of edg</w:t>
        </w:r>
      </w:ins>
      <w:ins w:id="205" w:author="jesse" w:date="2018-04-04T13:56:00Z">
        <w:r w:rsidR="00456736">
          <w:t>e</w:t>
        </w:r>
      </w:ins>
      <w:ins w:id="206" w:author="jesse" w:date="2018-04-04T13:49:00Z">
        <w:r>
          <w:t>.</w:t>
        </w:r>
      </w:ins>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w:t>
      </w:r>
      <w:commentRangeStart w:id="207"/>
      <w:commentRangeStart w:id="208"/>
      <w:r w:rsidRPr="001732C3">
        <w:rPr>
          <w:rFonts w:ascii="Times New Roman" w:eastAsiaTheme="minorEastAsia" w:hAnsi="Times New Roman" w:cs="Times New Roman"/>
          <w:sz w:val="20"/>
          <w:szCs w:val="20"/>
        </w:rPr>
        <w:t>fixed probability 0.3</w:t>
      </w:r>
      <w:commentRangeEnd w:id="207"/>
      <w:r w:rsidR="008951FB">
        <w:rPr>
          <w:rStyle w:val="CommentReference"/>
        </w:rPr>
        <w:commentReference w:id="207"/>
      </w:r>
      <w:commentRangeEnd w:id="208"/>
      <w:r w:rsidR="008F7F00">
        <w:rPr>
          <w:rStyle w:val="CommentReference"/>
        </w:rPr>
        <w:commentReference w:id="208"/>
      </w:r>
      <w:r w:rsidRPr="001732C3">
        <w:rPr>
          <w:rFonts w:ascii="Times New Roman" w:eastAsiaTheme="minorEastAsia" w:hAnsi="Times New Roman" w:cs="Times New Roman"/>
          <w:sz w:val="20"/>
          <w:szCs w:val="20"/>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0EFFC3E1"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5.</w:t>
      </w:r>
      <w:ins w:id="209" w:author="jesse" w:date="2018-04-04T14:22:00Z">
        <w:r w:rsidR="002F5451">
          <w:rPr>
            <w:rFonts w:ascii="Times New Roman" w:eastAsiaTheme="minorEastAsia" w:hAnsi="Times New Roman" w:cs="Times New Roman"/>
            <w:b/>
            <w:sz w:val="20"/>
            <w:szCs w:val="20"/>
          </w:rPr>
          <w:t>3</w:t>
        </w:r>
      </w:ins>
      <w:del w:id="210" w:author="jesse" w:date="2018-04-04T14:22:00Z">
        <w:r w:rsidDel="002F5451">
          <w:rPr>
            <w:rFonts w:ascii="Times New Roman" w:eastAsiaTheme="minorEastAsia" w:hAnsi="Times New Roman" w:cs="Times New Roman"/>
            <w:b/>
            <w:sz w:val="20"/>
            <w:szCs w:val="20"/>
          </w:rPr>
          <w:delText>2</w:delText>
        </w:r>
      </w:del>
      <w:r>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commentRangeStart w:id="211"/>
      <w:commentRangeStart w:id="212"/>
      <w:r w:rsidR="000018CC" w:rsidRPr="001732C3">
        <w:rPr>
          <w:rFonts w:ascii="Times New Roman" w:eastAsiaTheme="minorEastAsia" w:hAnsi="Times New Roman" w:cs="Times New Roman"/>
          <w:b/>
          <w:sz w:val="20"/>
          <w:szCs w:val="20"/>
        </w:rPr>
        <w:t>Sensitivity</w:t>
      </w:r>
      <w:commentRangeEnd w:id="211"/>
      <w:r w:rsidR="008951FB">
        <w:rPr>
          <w:rStyle w:val="CommentReference"/>
        </w:rPr>
        <w:commentReference w:id="211"/>
      </w:r>
      <w:commentRangeEnd w:id="212"/>
      <w:r w:rsidR="00CC74E3">
        <w:rPr>
          <w:rStyle w:val="CommentReference"/>
        </w:rPr>
        <w:commentReference w:id="212"/>
      </w:r>
    </w:p>
    <w:p w14:paraId="2D519343" w14:textId="1E70D4F6"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w:t>
      </w:r>
      <w:ins w:id="213" w:author="jesse" w:date="2018-04-04T13:01:00Z">
        <w:r w:rsidR="00C552C5">
          <w:rPr>
            <w:rFonts w:ascii="Times New Roman" w:eastAsiaTheme="minorEastAsia" w:hAnsi="Times New Roman" w:cs="Times New Roman"/>
            <w:sz w:val="20"/>
            <w:szCs w:val="20"/>
          </w:rPr>
          <w:t xml:space="preserve">, and </w:t>
        </w:r>
      </w:ins>
      <m:oMath>
        <m:sSub>
          <m:sSubPr>
            <m:ctrlPr>
              <w:ins w:id="214" w:author="jesse" w:date="2018-04-04T13:02:00Z">
                <w:rPr>
                  <w:rFonts w:ascii="Cambria Math" w:eastAsiaTheme="minorEastAsia" w:hAnsi="Cambria Math" w:cs="Times New Roman"/>
                  <w:b/>
                  <w:i/>
                  <w:sz w:val="20"/>
                  <w:szCs w:val="20"/>
                </w:rPr>
              </w:ins>
            </m:ctrlPr>
          </m:sSubPr>
          <m:e>
            <m:r>
              <w:ins w:id="215" w:author="jesse" w:date="2018-04-04T13:02:00Z">
                <m:rPr>
                  <m:sty m:val="bi"/>
                </m:rPr>
                <w:rPr>
                  <w:rFonts w:ascii="Cambria Math" w:eastAsiaTheme="minorEastAsia" w:hAnsi="Cambria Math" w:cs="Times New Roman"/>
                  <w:sz w:val="20"/>
                  <w:szCs w:val="20"/>
                </w:rPr>
                <m:t>θ</m:t>
              </w:ins>
            </m:r>
          </m:e>
          <m:sub>
            <m:r>
              <w:ins w:id="216" w:author="jesse" w:date="2018-04-04T13:02:00Z">
                <m:rPr>
                  <m:sty m:val="bi"/>
                </m:rPr>
                <w:rPr>
                  <w:rFonts w:ascii="Cambria Math" w:eastAsiaTheme="minorEastAsia" w:hAnsi="Cambria Math" w:cs="Times New Roman"/>
                  <w:sz w:val="20"/>
                  <w:szCs w:val="20"/>
                </w:rPr>
                <m:t>anomaly</m:t>
              </w:ins>
            </m:r>
          </m:sub>
        </m:sSub>
      </m:oMath>
      <w:ins w:id="217" w:author="jesse" w:date="2018-04-04T13:02:00Z">
        <w:r w:rsidR="00C552C5" w:rsidRPr="001732C3">
          <w:rPr>
            <w:rFonts w:ascii="Times New Roman" w:eastAsiaTheme="minorEastAsia" w:hAnsi="Times New Roman" w:cs="Times New Roman"/>
            <w:b/>
            <w:sz w:val="20"/>
            <w:szCs w:val="20"/>
          </w:rPr>
          <w:t xml:space="preserve"> </w:t>
        </w:r>
        <w:r w:rsidR="00C552C5" w:rsidRPr="001732C3">
          <w:rPr>
            <w:rFonts w:ascii="Times New Roman" w:eastAsiaTheme="minorEastAsia" w:hAnsi="Times New Roman" w:cs="Times New Roman"/>
            <w:sz w:val="20"/>
            <w:szCs w:val="20"/>
          </w:rPr>
          <w:t>fixed to 0.05</w:t>
        </w:r>
      </w:ins>
      <w:r w:rsidRPr="001732C3">
        <w:rPr>
          <w:rFonts w:ascii="Times New Roman" w:eastAsiaTheme="minorEastAsia" w:hAnsi="Times New Roman" w:cs="Times New Roman"/>
          <w:sz w:val="20"/>
          <w:szCs w:val="20"/>
        </w:rPr>
        <w:t xml:space="preserve">.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values, giving the plots and ROC curve</w:t>
      </w:r>
      <w:r w:rsidR="00F53DF2">
        <w:rPr>
          <w:rFonts w:ascii="Times New Roman" w:eastAsiaTheme="minorEastAsia" w:hAnsi="Times New Roman" w:cs="Times New Roman"/>
          <w:sz w:val="20"/>
          <w:szCs w:val="20"/>
        </w:rPr>
        <w:t xml:space="preserve"> shown in figure 5.</w:t>
      </w:r>
      <w:ins w:id="218" w:author="jesse" w:date="2018-04-04T14:02:00Z">
        <w:r w:rsidR="006E408B">
          <w:rPr>
            <w:rFonts w:ascii="Times New Roman" w:eastAsiaTheme="minorEastAsia" w:hAnsi="Times New Roman" w:cs="Times New Roman"/>
            <w:sz w:val="20"/>
            <w:szCs w:val="20"/>
          </w:rPr>
          <w:t>2</w:t>
        </w:r>
      </w:ins>
      <w:del w:id="219" w:author="jesse" w:date="2018-04-04T14:02:00Z">
        <w:r w:rsidR="00F53DF2" w:rsidDel="006E408B">
          <w:rPr>
            <w:rFonts w:ascii="Times New Roman" w:eastAsiaTheme="minorEastAsia" w:hAnsi="Times New Roman" w:cs="Times New Roman"/>
            <w:sz w:val="20"/>
            <w:szCs w:val="20"/>
          </w:rPr>
          <w:delText>1</w:delText>
        </w:r>
      </w:del>
      <w:r w:rsidR="00F53DF2">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612AB7B1" w:rsidR="000018CC" w:rsidRPr="001732C3" w:rsidRDefault="00C66E62" w:rsidP="005C4707">
            <w:pPr>
              <w:jc w:val="right"/>
              <w:rPr>
                <w:rFonts w:ascii="Times New Roman" w:eastAsiaTheme="minorEastAsia" w:hAnsi="Times New Roman" w:cs="Times New Roman"/>
                <w:sz w:val="18"/>
                <w:szCs w:val="18"/>
              </w:rPr>
            </w:pPr>
            <w:del w:id="220" w:author="jesse" w:date="2018-04-04T14:02:00Z">
              <w:r w:rsidRPr="001732C3" w:rsidDel="006E408B">
                <w:rPr>
                  <w:rFonts w:ascii="Times New Roman" w:eastAsiaTheme="minorEastAsia" w:hAnsi="Times New Roman" w:cs="Times New Roman"/>
                  <w:sz w:val="18"/>
                  <w:szCs w:val="18"/>
                </w:rPr>
                <w:delText>5.1</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61DC72BD" w:rsidR="000018CC" w:rsidRPr="001732C3" w:rsidRDefault="00C66E62" w:rsidP="005C4707">
            <w:pPr>
              <w:jc w:val="right"/>
              <w:rPr>
                <w:rFonts w:ascii="Times New Roman" w:eastAsiaTheme="minorEastAsia" w:hAnsi="Times New Roman" w:cs="Times New Roman"/>
                <w:sz w:val="18"/>
                <w:szCs w:val="18"/>
              </w:rPr>
            </w:pPr>
            <w:del w:id="221" w:author="jesse" w:date="2018-04-04T14:02:00Z">
              <w:r w:rsidRPr="001732C3" w:rsidDel="006E408B">
                <w:rPr>
                  <w:rFonts w:ascii="Times New Roman" w:eastAsiaTheme="minorEastAsia" w:hAnsi="Times New Roman" w:cs="Times New Roman"/>
                  <w:sz w:val="18"/>
                  <w:szCs w:val="18"/>
                </w:rPr>
                <w:delText>5.1</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13A1D3A7" w:rsidR="000018CC" w:rsidRPr="001732C3" w:rsidRDefault="00C66E62" w:rsidP="005C4707">
            <w:pPr>
              <w:jc w:val="right"/>
              <w:rPr>
                <w:rFonts w:ascii="Times New Roman" w:eastAsiaTheme="minorEastAsia" w:hAnsi="Times New Roman" w:cs="Times New Roman"/>
                <w:sz w:val="18"/>
                <w:szCs w:val="18"/>
              </w:rPr>
            </w:pPr>
            <w:del w:id="222" w:author="jesse" w:date="2018-04-04T14:02:00Z">
              <w:r w:rsidRPr="001732C3" w:rsidDel="006E408B">
                <w:rPr>
                  <w:rFonts w:ascii="Times New Roman" w:eastAsiaTheme="minorEastAsia" w:hAnsi="Times New Roman" w:cs="Times New Roman"/>
                  <w:sz w:val="18"/>
                  <w:szCs w:val="18"/>
                </w:rPr>
                <w:delText>5.1</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4241656A" w:rsidR="000018CC" w:rsidRPr="001732C3" w:rsidRDefault="00C66E62" w:rsidP="005C4707">
            <w:pPr>
              <w:jc w:val="right"/>
              <w:rPr>
                <w:rFonts w:ascii="Times New Roman" w:eastAsiaTheme="minorEastAsia" w:hAnsi="Times New Roman" w:cs="Times New Roman"/>
                <w:sz w:val="18"/>
                <w:szCs w:val="18"/>
              </w:rPr>
            </w:pPr>
            <w:del w:id="223" w:author="jesse" w:date="2018-04-04T14:02:00Z">
              <w:r w:rsidRPr="001732C3" w:rsidDel="006E408B">
                <w:rPr>
                  <w:rFonts w:ascii="Times New Roman" w:eastAsiaTheme="minorEastAsia" w:hAnsi="Times New Roman" w:cs="Times New Roman"/>
                  <w:sz w:val="18"/>
                  <w:szCs w:val="18"/>
                </w:rPr>
                <w:delText>5.1</w:delText>
              </w:r>
            </w:del>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16F6C2F4" w:rsidR="000018CC" w:rsidRPr="001732C3" w:rsidRDefault="00C66E62" w:rsidP="005C4707">
            <w:pPr>
              <w:jc w:val="right"/>
              <w:rPr>
                <w:rFonts w:ascii="Times New Roman" w:hAnsi="Times New Roman" w:cs="Times New Roman"/>
                <w:noProof/>
                <w:sz w:val="18"/>
                <w:szCs w:val="18"/>
              </w:rPr>
            </w:pPr>
            <w:del w:id="224" w:author="jesse" w:date="2018-04-04T14:02:00Z">
              <w:r w:rsidRPr="001732C3" w:rsidDel="006E408B">
                <w:rPr>
                  <w:rFonts w:ascii="Times New Roman" w:eastAsiaTheme="minorEastAsia" w:hAnsi="Times New Roman" w:cs="Times New Roman"/>
                  <w:sz w:val="18"/>
                  <w:szCs w:val="18"/>
                </w:rPr>
                <w:delText>5.1</w:delText>
              </w:r>
              <w:r w:rsidR="000018CC" w:rsidRPr="001732C3" w:rsidDel="006E408B">
                <w:rPr>
                  <w:rFonts w:ascii="Times New Roman" w:hAnsi="Times New Roman" w:cs="Times New Roman"/>
                  <w:noProof/>
                  <w:sz w:val="18"/>
                  <w:szCs w:val="18"/>
                </w:rPr>
                <w:delText>.</w:delText>
              </w:r>
            </w:del>
            <w:r w:rsidR="000018CC" w:rsidRPr="001732C3">
              <w:rPr>
                <w:rFonts w:ascii="Times New Roman" w:hAnsi="Times New Roman" w:cs="Times New Roman"/>
                <w:noProof/>
                <w:sz w:val="18"/>
                <w:szCs w:val="18"/>
              </w:rPr>
              <w:t>5</w:t>
            </w:r>
          </w:p>
        </w:tc>
        <w:tc>
          <w:tcPr>
            <w:tcW w:w="4585" w:type="dxa"/>
          </w:tcPr>
          <w:p w14:paraId="6778EB10" w14:textId="66ED43D6"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w:t>
            </w:r>
            <w:ins w:id="225" w:author="jesse" w:date="2018-04-04T14:01:00Z">
              <w:r w:rsidR="006E408B">
                <w:rPr>
                  <w:rFonts w:ascii="Times New Roman" w:hAnsi="Times New Roman" w:cs="Times New Roman"/>
                  <w:noProof/>
                  <w:sz w:val="18"/>
                  <w:szCs w:val="18"/>
                </w:rPr>
                <w:t>2</w:t>
              </w:r>
            </w:ins>
            <w:del w:id="226" w:author="jesse" w:date="2018-04-04T14:01:00Z">
              <w:r w:rsidR="00C66E62" w:rsidRPr="001732C3" w:rsidDel="006E408B">
                <w:rPr>
                  <w:rFonts w:ascii="Times New Roman" w:hAnsi="Times New Roman" w:cs="Times New Roman"/>
                  <w:noProof/>
                  <w:sz w:val="18"/>
                  <w:szCs w:val="18"/>
                </w:rPr>
                <w:delText>1</w:delText>
              </w:r>
            </w:del>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050A3FD2"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5.</w:t>
      </w:r>
      <w:ins w:id="227" w:author="jesse" w:date="2018-04-04T14:22:00Z">
        <w:r w:rsidR="002F5451">
          <w:rPr>
            <w:rFonts w:ascii="Times New Roman" w:eastAsiaTheme="minorEastAsia" w:hAnsi="Times New Roman" w:cs="Times New Roman"/>
            <w:b/>
            <w:sz w:val="20"/>
            <w:szCs w:val="20"/>
          </w:rPr>
          <w:t>4</w:t>
        </w:r>
      </w:ins>
      <w:del w:id="228" w:author="jesse" w:date="2018-04-04T14:22:00Z">
        <w:r w:rsidDel="002F5451">
          <w:rPr>
            <w:rFonts w:ascii="Times New Roman" w:eastAsiaTheme="minorEastAsia" w:hAnsi="Times New Roman" w:cs="Times New Roman"/>
            <w:b/>
            <w:sz w:val="20"/>
            <w:szCs w:val="20"/>
          </w:rPr>
          <w:delText>3</w:delText>
        </w:r>
      </w:del>
      <w:r>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del w:id="229" w:author="jesse" w:date="2018-04-04T14:03:00Z">
              <w:r w:rsidRPr="001732C3" w:rsidDel="006E408B">
                <w:rPr>
                  <w:rFonts w:ascii="Times New Roman" w:hAnsi="Times New Roman" w:cs="Times New Roman"/>
                  <w:noProof/>
                  <w:sz w:val="18"/>
                  <w:szCs w:val="18"/>
                </w:rPr>
                <w:delText>5.2</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del w:id="230" w:author="jesse" w:date="2018-04-04T14:03:00Z">
              <w:r w:rsidRPr="001732C3" w:rsidDel="006E408B">
                <w:rPr>
                  <w:rFonts w:ascii="Times New Roman" w:hAnsi="Times New Roman" w:cs="Times New Roman"/>
                  <w:noProof/>
                  <w:sz w:val="18"/>
                  <w:szCs w:val="18"/>
                </w:rPr>
                <w:delText>5.2</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del w:id="231" w:author="jesse" w:date="2018-04-04T14:03:00Z">
              <w:r w:rsidRPr="001732C3" w:rsidDel="006E408B">
                <w:rPr>
                  <w:rFonts w:ascii="Times New Roman" w:hAnsi="Times New Roman" w:cs="Times New Roman"/>
                  <w:noProof/>
                  <w:sz w:val="18"/>
                  <w:szCs w:val="18"/>
                </w:rPr>
                <w:delText>5.2</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del w:id="232" w:author="jesse" w:date="2018-04-04T14:03:00Z">
              <w:r w:rsidRPr="001732C3" w:rsidDel="006E408B">
                <w:rPr>
                  <w:rFonts w:ascii="Times New Roman" w:hAnsi="Times New Roman" w:cs="Times New Roman"/>
                  <w:noProof/>
                  <w:sz w:val="18"/>
                  <w:szCs w:val="18"/>
                </w:rPr>
                <w:delText>5.2</w:delText>
              </w:r>
              <w:r w:rsidR="000018CC" w:rsidRPr="001732C3" w:rsidDel="006E408B">
                <w:rPr>
                  <w:rFonts w:ascii="Times New Roman" w:eastAsiaTheme="minorEastAsia" w:hAnsi="Times New Roman" w:cs="Times New Roman"/>
                  <w:sz w:val="18"/>
                  <w:szCs w:val="18"/>
                </w:rPr>
                <w:delText>.</w:delText>
              </w:r>
            </w:del>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del w:id="233" w:author="jesse" w:date="2018-04-04T14:03:00Z">
              <w:r w:rsidRPr="001732C3" w:rsidDel="006E408B">
                <w:rPr>
                  <w:rFonts w:ascii="Times New Roman" w:hAnsi="Times New Roman" w:cs="Times New Roman"/>
                  <w:noProof/>
                  <w:sz w:val="18"/>
                  <w:szCs w:val="18"/>
                </w:rPr>
                <w:delText>5.2</w:delText>
              </w:r>
              <w:r w:rsidR="000018CC" w:rsidRPr="001732C3" w:rsidDel="006E408B">
                <w:rPr>
                  <w:rFonts w:ascii="Times New Roman" w:hAnsi="Times New Roman" w:cs="Times New Roman"/>
                  <w:noProof/>
                  <w:sz w:val="18"/>
                  <w:szCs w:val="18"/>
                </w:rPr>
                <w:delText>.</w:delText>
              </w:r>
            </w:del>
            <w:r w:rsidR="000018CC" w:rsidRPr="001732C3">
              <w:rPr>
                <w:rFonts w:ascii="Times New Roman" w:hAnsi="Times New Roman" w:cs="Times New Roman"/>
                <w:noProof/>
                <w:sz w:val="18"/>
                <w:szCs w:val="18"/>
              </w:rPr>
              <w:t>5</w:t>
            </w:r>
          </w:p>
        </w:tc>
        <w:tc>
          <w:tcPr>
            <w:tcW w:w="4675" w:type="dxa"/>
          </w:tcPr>
          <w:p w14:paraId="05DA5E9E" w14:textId="3750668C"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w:t>
            </w:r>
            <w:ins w:id="234" w:author="jesse" w:date="2018-04-04T14:01:00Z">
              <w:r w:rsidR="006E408B">
                <w:rPr>
                  <w:rFonts w:ascii="Times New Roman" w:hAnsi="Times New Roman" w:cs="Times New Roman"/>
                  <w:noProof/>
                  <w:sz w:val="18"/>
                  <w:szCs w:val="18"/>
                </w:rPr>
                <w:t>3</w:t>
              </w:r>
            </w:ins>
            <w:del w:id="235" w:author="jesse" w:date="2018-04-04T14:01:00Z">
              <w:r w:rsidR="00C66E62" w:rsidRPr="001732C3" w:rsidDel="006E408B">
                <w:rPr>
                  <w:rFonts w:ascii="Times New Roman" w:hAnsi="Times New Roman" w:cs="Times New Roman"/>
                  <w:noProof/>
                  <w:sz w:val="18"/>
                  <w:szCs w:val="18"/>
                </w:rPr>
                <w:delText>2</w:delText>
              </w:r>
            </w:del>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3ED5E4E2" w:rsidR="000018CC" w:rsidRPr="001732C3" w:rsidRDefault="00F53DF2"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The results are shown in figure 5.</w:t>
      </w:r>
      <w:ins w:id="236" w:author="jesse" w:date="2018-04-04T14:03:00Z">
        <w:r w:rsidR="006E408B">
          <w:rPr>
            <w:rFonts w:ascii="Times New Roman" w:eastAsiaTheme="minorEastAsia" w:hAnsi="Times New Roman" w:cs="Times New Roman"/>
            <w:sz w:val="20"/>
            <w:szCs w:val="20"/>
          </w:rPr>
          <w:t>3</w:t>
        </w:r>
      </w:ins>
      <w:del w:id="237" w:author="jesse" w:date="2018-04-04T14:03:00Z">
        <w:r w:rsidDel="006E408B">
          <w:rPr>
            <w:rFonts w:ascii="Times New Roman" w:eastAsiaTheme="minorEastAsia" w:hAnsi="Times New Roman" w:cs="Times New Roman"/>
            <w:sz w:val="20"/>
            <w:szCs w:val="20"/>
          </w:rPr>
          <w:delText>2</w:delText>
        </w:r>
      </w:del>
      <w:r>
        <w:rPr>
          <w:rFonts w:ascii="Times New Roman" w:eastAsiaTheme="minorEastAsia" w:hAnsi="Times New Roman" w:cs="Times New Roman"/>
          <w:sz w:val="20"/>
          <w:szCs w:val="20"/>
        </w:rPr>
        <w:t xml:space="preserve">. </w:t>
      </w:r>
      <w:r w:rsidR="000018CC"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del w:id="238" w:author="jesse" w:date="2018-04-04T14:04:00Z">
              <w:r w:rsidRPr="001732C3" w:rsidDel="006F419D">
                <w:rPr>
                  <w:rFonts w:ascii="Times New Roman" w:hAnsi="Times New Roman" w:cs="Times New Roman"/>
                  <w:sz w:val="18"/>
                  <w:szCs w:val="18"/>
                </w:rPr>
                <w:delText>5.3</w:delText>
              </w:r>
              <w:r w:rsidR="000018CC" w:rsidRPr="001732C3" w:rsidDel="006F419D">
                <w:rPr>
                  <w:rFonts w:ascii="Times New Roman" w:hAnsi="Times New Roman" w:cs="Times New Roman"/>
                  <w:sz w:val="18"/>
                  <w:szCs w:val="18"/>
                </w:rPr>
                <w:delText>.</w:delText>
              </w:r>
            </w:del>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del w:id="239" w:author="jesse" w:date="2018-04-04T14:04:00Z">
              <w:r w:rsidRPr="001732C3" w:rsidDel="006F419D">
                <w:rPr>
                  <w:rFonts w:ascii="Times New Roman" w:hAnsi="Times New Roman" w:cs="Times New Roman"/>
                  <w:sz w:val="18"/>
                  <w:szCs w:val="18"/>
                </w:rPr>
                <w:delText>5.3</w:delText>
              </w:r>
              <w:r w:rsidR="000018CC" w:rsidRPr="001732C3" w:rsidDel="006F419D">
                <w:rPr>
                  <w:rFonts w:ascii="Times New Roman" w:hAnsi="Times New Roman" w:cs="Times New Roman"/>
                  <w:sz w:val="18"/>
                  <w:szCs w:val="18"/>
                </w:rPr>
                <w:delText>.</w:delText>
              </w:r>
            </w:del>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del w:id="240" w:author="jesse" w:date="2018-04-04T14:03:00Z">
              <w:r w:rsidRPr="001732C3" w:rsidDel="006F419D">
                <w:rPr>
                  <w:rFonts w:ascii="Times New Roman" w:hAnsi="Times New Roman" w:cs="Times New Roman"/>
                  <w:sz w:val="18"/>
                  <w:szCs w:val="18"/>
                </w:rPr>
                <w:delText>5.3</w:delText>
              </w:r>
              <w:r w:rsidR="000018CC" w:rsidRPr="001732C3" w:rsidDel="006F419D">
                <w:rPr>
                  <w:rFonts w:ascii="Times New Roman" w:hAnsi="Times New Roman" w:cs="Times New Roman"/>
                  <w:sz w:val="18"/>
                  <w:szCs w:val="18"/>
                </w:rPr>
                <w:delText>.</w:delText>
              </w:r>
            </w:del>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del w:id="241" w:author="jesse" w:date="2018-04-04T14:03:00Z">
              <w:r w:rsidRPr="001732C3" w:rsidDel="006F419D">
                <w:rPr>
                  <w:rFonts w:ascii="Times New Roman" w:hAnsi="Times New Roman" w:cs="Times New Roman"/>
                  <w:sz w:val="18"/>
                  <w:szCs w:val="18"/>
                </w:rPr>
                <w:delText>5.3</w:delText>
              </w:r>
              <w:r w:rsidR="000018CC" w:rsidRPr="001732C3" w:rsidDel="006F419D">
                <w:rPr>
                  <w:rFonts w:ascii="Times New Roman" w:hAnsi="Times New Roman" w:cs="Times New Roman"/>
                  <w:sz w:val="18"/>
                  <w:szCs w:val="18"/>
                </w:rPr>
                <w:delText>.</w:delText>
              </w:r>
            </w:del>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del w:id="242" w:author="jesse" w:date="2018-04-04T14:03:00Z">
              <w:r w:rsidRPr="001732C3" w:rsidDel="006F419D">
                <w:rPr>
                  <w:rFonts w:ascii="Times New Roman" w:hAnsi="Times New Roman" w:cs="Times New Roman"/>
                  <w:sz w:val="18"/>
                  <w:szCs w:val="18"/>
                </w:rPr>
                <w:delText>5.3</w:delText>
              </w:r>
              <w:r w:rsidR="000018CC" w:rsidRPr="001732C3" w:rsidDel="006F419D">
                <w:rPr>
                  <w:rFonts w:ascii="Times New Roman" w:hAnsi="Times New Roman" w:cs="Times New Roman"/>
                  <w:sz w:val="18"/>
                  <w:szCs w:val="18"/>
                </w:rPr>
                <w:delText>.</w:delText>
              </w:r>
            </w:del>
            <w:r w:rsidR="000018CC" w:rsidRPr="001732C3">
              <w:rPr>
                <w:rFonts w:ascii="Times New Roman" w:hAnsi="Times New Roman" w:cs="Times New Roman"/>
                <w:sz w:val="18"/>
                <w:szCs w:val="18"/>
              </w:rPr>
              <w:t>5</w:t>
            </w:r>
          </w:p>
        </w:tc>
        <w:tc>
          <w:tcPr>
            <w:tcW w:w="4675" w:type="dxa"/>
          </w:tcPr>
          <w:p w14:paraId="505091C5" w14:textId="227AE1B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ins w:id="243" w:author="jesse" w:date="2018-04-04T14:01:00Z">
              <w:r w:rsidR="006E408B">
                <w:rPr>
                  <w:rFonts w:ascii="Times New Roman" w:hAnsi="Times New Roman" w:cs="Times New Roman"/>
                  <w:sz w:val="18"/>
                  <w:szCs w:val="18"/>
                </w:rPr>
                <w:t>4</w:t>
              </w:r>
            </w:ins>
            <w:del w:id="244" w:author="jesse" w:date="2018-04-04T14:01:00Z">
              <w:r w:rsidR="009124E8" w:rsidRPr="001732C3" w:rsidDel="006E408B">
                <w:rPr>
                  <w:rFonts w:ascii="Times New Roman" w:hAnsi="Times New Roman" w:cs="Times New Roman"/>
                  <w:sz w:val="18"/>
                  <w:szCs w:val="18"/>
                </w:rPr>
                <w:delText>3</w:delText>
              </w:r>
            </w:del>
            <w:r w:rsidR="009124E8" w:rsidRPr="001732C3">
              <w:rPr>
                <w:rFonts w:ascii="Times New Roman" w:hAnsi="Times New Roman" w:cs="Times New Roman"/>
                <w:sz w:val="18"/>
                <w:szCs w:val="18"/>
              </w:rPr>
              <w:t>:</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5817185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Experiment 1 results for </w:t>
      </w:r>
      <w:r w:rsidR="00F53DF2">
        <w:rPr>
          <w:rFonts w:ascii="Times New Roman" w:hAnsi="Times New Roman" w:cs="Times New Roman"/>
          <w:sz w:val="20"/>
          <w:szCs w:val="20"/>
        </w:rPr>
        <w:t xml:space="preserve">dataset </w:t>
      </w:r>
      <w:r w:rsidRPr="001732C3">
        <w:rPr>
          <w:rFonts w:ascii="Times New Roman" w:hAnsi="Times New Roman" w:cs="Times New Roman"/>
          <w:sz w:val="20"/>
          <w:szCs w:val="20"/>
        </w:rPr>
        <w:t xml:space="preserve">D3 are shown </w:t>
      </w:r>
      <w:r w:rsidR="00F53DF2">
        <w:rPr>
          <w:rFonts w:ascii="Times New Roman" w:hAnsi="Times New Roman" w:cs="Times New Roman"/>
          <w:sz w:val="20"/>
          <w:szCs w:val="20"/>
        </w:rPr>
        <w:t>in figure 5.</w:t>
      </w:r>
      <w:ins w:id="245" w:author="jesse" w:date="2018-04-04T14:04:00Z">
        <w:r w:rsidR="005E0BBC">
          <w:rPr>
            <w:rFonts w:ascii="Times New Roman" w:hAnsi="Times New Roman" w:cs="Times New Roman"/>
            <w:sz w:val="20"/>
            <w:szCs w:val="20"/>
          </w:rPr>
          <w:t>4</w:t>
        </w:r>
      </w:ins>
      <w:del w:id="246" w:author="jesse" w:date="2018-04-04T14:04:00Z">
        <w:r w:rsidR="00F53DF2" w:rsidDel="005E0BBC">
          <w:rPr>
            <w:rFonts w:ascii="Times New Roman" w:hAnsi="Times New Roman" w:cs="Times New Roman"/>
            <w:sz w:val="20"/>
            <w:szCs w:val="20"/>
          </w:rPr>
          <w:delText>3</w:delText>
        </w:r>
      </w:del>
      <w:r w:rsidRPr="001732C3">
        <w:rPr>
          <w:rFonts w:ascii="Times New Roman" w:hAnsi="Times New Roman" w:cs="Times New Roman"/>
          <w:sz w:val="20"/>
          <w:szCs w:val="20"/>
        </w:rPr>
        <w:t>. Experiment 2 results for dataset D4</w:t>
      </w:r>
      <w:r w:rsidR="00F53DF2">
        <w:rPr>
          <w:rFonts w:ascii="Times New Roman" w:hAnsi="Times New Roman" w:cs="Times New Roman"/>
          <w:sz w:val="20"/>
          <w:szCs w:val="20"/>
        </w:rPr>
        <w:t xml:space="preserve"> are shown in figure 5.</w:t>
      </w:r>
      <w:ins w:id="247" w:author="jesse" w:date="2018-04-04T14:04:00Z">
        <w:r w:rsidR="005E0BBC">
          <w:rPr>
            <w:rFonts w:ascii="Times New Roman" w:hAnsi="Times New Roman" w:cs="Times New Roman"/>
            <w:sz w:val="20"/>
            <w:szCs w:val="20"/>
          </w:rPr>
          <w:t>5</w:t>
        </w:r>
      </w:ins>
      <w:del w:id="248" w:author="jesse" w:date="2018-04-04T14:04:00Z">
        <w:r w:rsidR="00F53DF2" w:rsidDel="005E0BBC">
          <w:rPr>
            <w:rFonts w:ascii="Times New Roman" w:hAnsi="Times New Roman" w:cs="Times New Roman"/>
            <w:sz w:val="20"/>
            <w:szCs w:val="20"/>
          </w:rPr>
          <w:delText>4</w:delText>
        </w:r>
      </w:del>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del w:id="249" w:author="jesse" w:date="2018-04-04T14:04:00Z">
              <w:r w:rsidRPr="001732C3" w:rsidDel="005E0BBC">
                <w:rPr>
                  <w:rFonts w:ascii="Times New Roman" w:hAnsi="Times New Roman" w:cs="Times New Roman"/>
                  <w:sz w:val="18"/>
                  <w:szCs w:val="18"/>
                </w:rPr>
                <w:delText>5.4</w:delText>
              </w:r>
              <w:r w:rsidR="000018CC" w:rsidRPr="001732C3" w:rsidDel="005E0BBC">
                <w:rPr>
                  <w:rFonts w:ascii="Times New Roman" w:hAnsi="Times New Roman" w:cs="Times New Roman"/>
                  <w:sz w:val="18"/>
                  <w:szCs w:val="18"/>
                </w:rPr>
                <w:delText>.</w:delText>
              </w:r>
            </w:del>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del w:id="250" w:author="jesse" w:date="2018-04-04T14:04:00Z">
              <w:r w:rsidRPr="001732C3" w:rsidDel="005E0BBC">
                <w:rPr>
                  <w:rFonts w:ascii="Times New Roman" w:hAnsi="Times New Roman" w:cs="Times New Roman"/>
                  <w:sz w:val="18"/>
                  <w:szCs w:val="18"/>
                </w:rPr>
                <w:delText>5.4</w:delText>
              </w:r>
              <w:r w:rsidR="000018CC" w:rsidRPr="001732C3" w:rsidDel="005E0BBC">
                <w:rPr>
                  <w:rFonts w:ascii="Times New Roman" w:hAnsi="Times New Roman" w:cs="Times New Roman"/>
                  <w:sz w:val="18"/>
                  <w:szCs w:val="18"/>
                </w:rPr>
                <w:delText>.</w:delText>
              </w:r>
            </w:del>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del w:id="251" w:author="jesse" w:date="2018-04-04T14:04:00Z">
              <w:r w:rsidRPr="001732C3" w:rsidDel="005E0BBC">
                <w:rPr>
                  <w:rFonts w:ascii="Times New Roman" w:hAnsi="Times New Roman" w:cs="Times New Roman"/>
                  <w:sz w:val="18"/>
                  <w:szCs w:val="18"/>
                </w:rPr>
                <w:delText>5.4</w:delText>
              </w:r>
              <w:r w:rsidR="000018CC" w:rsidRPr="001732C3" w:rsidDel="005E0BBC">
                <w:rPr>
                  <w:rFonts w:ascii="Times New Roman" w:hAnsi="Times New Roman" w:cs="Times New Roman"/>
                  <w:sz w:val="18"/>
                  <w:szCs w:val="18"/>
                </w:rPr>
                <w:delText>.</w:delText>
              </w:r>
            </w:del>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del w:id="252" w:author="jesse" w:date="2018-04-04T14:04:00Z">
              <w:r w:rsidRPr="001732C3" w:rsidDel="005E0BBC">
                <w:rPr>
                  <w:rFonts w:ascii="Times New Roman" w:hAnsi="Times New Roman" w:cs="Times New Roman"/>
                  <w:sz w:val="18"/>
                  <w:szCs w:val="18"/>
                </w:rPr>
                <w:delText>5.4</w:delText>
              </w:r>
              <w:r w:rsidR="000018CC" w:rsidRPr="001732C3" w:rsidDel="005E0BBC">
                <w:rPr>
                  <w:rFonts w:ascii="Times New Roman" w:hAnsi="Times New Roman" w:cs="Times New Roman"/>
                  <w:sz w:val="18"/>
                  <w:szCs w:val="18"/>
                </w:rPr>
                <w:delText>.</w:delText>
              </w:r>
            </w:del>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del w:id="253" w:author="jesse" w:date="2018-04-04T14:04:00Z">
              <w:r w:rsidRPr="001732C3" w:rsidDel="005E0BBC">
                <w:rPr>
                  <w:rFonts w:ascii="Times New Roman" w:hAnsi="Times New Roman" w:cs="Times New Roman"/>
                  <w:sz w:val="18"/>
                  <w:szCs w:val="18"/>
                </w:rPr>
                <w:delText>5.4</w:delText>
              </w:r>
              <w:r w:rsidR="000018CC" w:rsidRPr="001732C3" w:rsidDel="005E0BBC">
                <w:rPr>
                  <w:rFonts w:ascii="Times New Roman" w:hAnsi="Times New Roman" w:cs="Times New Roman"/>
                  <w:sz w:val="18"/>
                  <w:szCs w:val="18"/>
                </w:rPr>
                <w:delText>.</w:delText>
              </w:r>
            </w:del>
            <w:r w:rsidR="000018CC" w:rsidRPr="001732C3">
              <w:rPr>
                <w:rFonts w:ascii="Times New Roman" w:hAnsi="Times New Roman" w:cs="Times New Roman"/>
                <w:sz w:val="18"/>
                <w:szCs w:val="18"/>
              </w:rPr>
              <w:t>5</w:t>
            </w:r>
          </w:p>
        </w:tc>
        <w:tc>
          <w:tcPr>
            <w:tcW w:w="4675" w:type="dxa"/>
          </w:tcPr>
          <w:p w14:paraId="11F75196" w14:textId="090E90FD"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ins w:id="254" w:author="jesse" w:date="2018-04-04T14:04:00Z">
              <w:r w:rsidR="005E0BBC">
                <w:rPr>
                  <w:rFonts w:ascii="Times New Roman" w:hAnsi="Times New Roman" w:cs="Times New Roman"/>
                  <w:sz w:val="18"/>
                  <w:szCs w:val="18"/>
                </w:rPr>
                <w:t>5</w:t>
              </w:r>
            </w:ins>
            <w:del w:id="255" w:author="jesse" w:date="2018-04-04T14:04:00Z">
              <w:r w:rsidR="009124E8" w:rsidRPr="001732C3" w:rsidDel="005E0BBC">
                <w:rPr>
                  <w:rFonts w:ascii="Times New Roman" w:hAnsi="Times New Roman" w:cs="Times New Roman"/>
                  <w:sz w:val="18"/>
                  <w:szCs w:val="18"/>
                </w:rPr>
                <w:delText>4</w:delText>
              </w:r>
            </w:del>
            <w:r w:rsidR="009124E8" w:rsidRPr="001732C3">
              <w:rPr>
                <w:rFonts w:ascii="Times New Roman" w:hAnsi="Times New Roman" w:cs="Times New Roman"/>
                <w:sz w:val="18"/>
                <w:szCs w:val="18"/>
              </w:rPr>
              <w:t>:</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5F71FFE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w:t>
      </w:r>
      <w:r w:rsidR="00F53DF2">
        <w:rPr>
          <w:rFonts w:ascii="Times New Roman" w:hAnsi="Times New Roman" w:cs="Times New Roman"/>
          <w:sz w:val="20"/>
          <w:szCs w:val="20"/>
        </w:rPr>
        <w:t>the figures show</w:t>
      </w:r>
      <w:r w:rsidRPr="001732C3">
        <w:rPr>
          <w:rFonts w:ascii="Times New Roman" w:hAnsi="Times New Roman" w:cs="Times New Roman"/>
          <w:sz w:val="20"/>
          <w:szCs w:val="20"/>
        </w:rPr>
        <w:t xml:space="preserve">,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85A0488"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5.</w:t>
      </w:r>
      <w:r w:rsidR="002F5451">
        <w:rPr>
          <w:rFonts w:ascii="Times New Roman" w:hAnsi="Times New Roman" w:cs="Times New Roman"/>
          <w:b/>
          <w:sz w:val="20"/>
          <w:szCs w:val="20"/>
        </w:rPr>
        <w:t>5</w:t>
      </w:r>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Experiment 3: Multiple Anomalous Structures</w:t>
      </w:r>
    </w:p>
    <w:p w14:paraId="1AE96A50" w14:textId="105E3E3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 xml:space="preserve">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0EDCEE4A"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in figure </w:t>
      </w:r>
      <w:r w:rsidR="00EC6D88">
        <w:rPr>
          <w:rFonts w:ascii="Times New Roman" w:eastAsiaTheme="minorEastAsia" w:hAnsi="Times New Roman" w:cs="Times New Roman"/>
          <w:sz w:val="20"/>
          <w:szCs w:val="20"/>
        </w:rPr>
        <w:t>5.</w:t>
      </w:r>
      <w:ins w:id="256" w:author="jesse" w:date="2018-04-04T14:04:00Z">
        <w:r w:rsidR="005E0BBC">
          <w:rPr>
            <w:rFonts w:ascii="Times New Roman" w:eastAsiaTheme="minorEastAsia" w:hAnsi="Times New Roman" w:cs="Times New Roman"/>
            <w:sz w:val="20"/>
            <w:szCs w:val="20"/>
          </w:rPr>
          <w:t>6</w:t>
        </w:r>
      </w:ins>
      <w:del w:id="257" w:author="jesse" w:date="2018-04-04T14:04:00Z">
        <w:r w:rsidR="009F0B34" w:rsidRPr="001732C3" w:rsidDel="005E0BBC">
          <w:rPr>
            <w:rFonts w:ascii="Times New Roman" w:eastAsiaTheme="minorEastAsia" w:hAnsi="Times New Roman" w:cs="Times New Roman"/>
            <w:sz w:val="20"/>
            <w:szCs w:val="20"/>
          </w:rPr>
          <w:delText>5</w:delText>
        </w:r>
      </w:del>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4CAE3F16"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ins w:id="258" w:author="jesse" w:date="2018-04-04T14:04:00Z">
        <w:r w:rsidR="005E0BBC">
          <w:rPr>
            <w:rFonts w:ascii="Times New Roman" w:hAnsi="Times New Roman" w:cs="Times New Roman"/>
            <w:color w:val="auto"/>
          </w:rPr>
          <w:t>6</w:t>
        </w:r>
      </w:ins>
      <w:del w:id="259" w:author="jesse" w:date="2018-04-04T14:04:00Z">
        <w:r w:rsidR="00E7172B" w:rsidRPr="001732C3" w:rsidDel="005E0BBC">
          <w:rPr>
            <w:rFonts w:ascii="Times New Roman" w:hAnsi="Times New Roman" w:cs="Times New Roman"/>
            <w:color w:val="auto"/>
          </w:rPr>
          <w:delText>5</w:delText>
        </w:r>
      </w:del>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w:t>
      </w:r>
      <w:ins w:id="260" w:author="jesse" w:date="2018-04-04T13:19:00Z">
        <w:r w:rsidR="00D451E3">
          <w:rPr>
            <w:rFonts w:ascii="Times New Roman" w:hAnsi="Times New Roman" w:cs="Times New Roman"/>
            <w:color w:val="auto"/>
          </w:rPr>
          <w:t xml:space="preserve"> an abundant</w:t>
        </w:r>
      </w:ins>
      <w:r w:rsidRPr="001732C3">
        <w:rPr>
          <w:rFonts w:ascii="Times New Roman" w:hAnsi="Times New Roman" w:cs="Times New Roman"/>
          <w:color w:val="auto"/>
        </w:rPr>
        <w:t xml:space="preserve">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w:t>
      </w:r>
      <w:commentRangeStart w:id="261"/>
      <w:commentRangeStart w:id="262"/>
      <w:r w:rsidR="00E354D3">
        <w:rPr>
          <w:rFonts w:ascii="Times New Roman" w:hAnsi="Times New Roman" w:cs="Times New Roman"/>
          <w:color w:val="auto"/>
        </w:rPr>
        <w:t>behavior</w:t>
      </w:r>
      <w:commentRangeEnd w:id="261"/>
      <w:r w:rsidR="00F53DF2">
        <w:rPr>
          <w:rStyle w:val="CommentReference"/>
          <w:i w:val="0"/>
          <w:iCs w:val="0"/>
          <w:color w:val="auto"/>
        </w:rPr>
        <w:commentReference w:id="261"/>
      </w:r>
      <w:commentRangeEnd w:id="262"/>
      <w:r w:rsidR="00E202ED">
        <w:rPr>
          <w:rStyle w:val="CommentReference"/>
          <w:i w:val="0"/>
          <w:iCs w:val="0"/>
          <w:color w:val="auto"/>
        </w:rPr>
        <w:commentReference w:id="262"/>
      </w:r>
      <w:r w:rsidR="00E354D3">
        <w:rPr>
          <w:rFonts w:ascii="Times New Roman" w:hAnsi="Times New Roman" w:cs="Times New Roman"/>
          <w:color w:val="auto"/>
        </w:rPr>
        <w:t>.</w:t>
      </w:r>
      <w:ins w:id="263" w:author="jesse" w:date="2018-04-04T13:19:00Z">
        <w:r w:rsidR="00161C58">
          <w:rPr>
            <w:rFonts w:ascii="Times New Roman" w:hAnsi="Times New Roman" w:cs="Times New Roman"/>
            <w:color w:val="auto"/>
          </w:rPr>
          <w:t xml:space="preserve"> </w:t>
        </w:r>
      </w:ins>
      <w:ins w:id="264" w:author="jesse" w:date="2018-04-04T13:21:00Z">
        <w:r w:rsidR="00D905EA">
          <w:rPr>
            <w:rFonts w:ascii="Times New Roman" w:hAnsi="Times New Roman" w:cs="Times New Roman"/>
            <w:color w:val="auto"/>
          </w:rPr>
          <w:t>Vertices</w:t>
        </w:r>
      </w:ins>
      <w:ins w:id="265" w:author="jesse" w:date="2018-04-04T13:19:00Z">
        <w:r w:rsidR="00161C58">
          <w:rPr>
            <w:rFonts w:ascii="Times New Roman" w:hAnsi="Times New Roman" w:cs="Times New Roman"/>
            <w:color w:val="auto"/>
          </w:rPr>
          <w:t xml:space="preserve"> prefixed “^_” represent null activity transitions</w:t>
        </w:r>
      </w:ins>
      <w:ins w:id="266" w:author="jesse" w:date="2018-04-04T13:20:00Z">
        <w:r w:rsidR="00161C58">
          <w:rPr>
            <w:rFonts w:ascii="Times New Roman" w:hAnsi="Times New Roman" w:cs="Times New Roman"/>
            <w:color w:val="auto"/>
          </w:rPr>
          <w:t xml:space="preserve">, </w:t>
        </w:r>
      </w:ins>
      <w:ins w:id="267" w:author="jesse" w:date="2018-04-04T13:23:00Z">
        <w:r w:rsidR="005905D2">
          <w:rPr>
            <w:rFonts w:ascii="Times New Roman" w:hAnsi="Times New Roman" w:cs="Times New Roman"/>
            <w:color w:val="auto"/>
          </w:rPr>
          <w:t>where</w:t>
        </w:r>
      </w:ins>
      <w:ins w:id="268" w:author="jesse" w:date="2018-04-04T13:22:00Z">
        <w:r w:rsidR="008C4BBA">
          <w:rPr>
            <w:rFonts w:ascii="Times New Roman" w:hAnsi="Times New Roman" w:cs="Times New Roman"/>
            <w:color w:val="auto"/>
          </w:rPr>
          <w:t xml:space="preserve"> such a path immediately </w:t>
        </w:r>
      </w:ins>
      <w:ins w:id="269" w:author="jesse" w:date="2018-04-04T13:23:00Z">
        <w:r w:rsidR="005905D2">
          <w:rPr>
            <w:rFonts w:ascii="Times New Roman" w:hAnsi="Times New Roman" w:cs="Times New Roman"/>
            <w:color w:val="auto"/>
          </w:rPr>
          <w:t xml:space="preserve">resolves </w:t>
        </w:r>
      </w:ins>
      <w:ins w:id="270" w:author="jesse" w:date="2018-04-04T13:22:00Z">
        <w:r w:rsidR="008C4BBA">
          <w:rPr>
            <w:rFonts w:ascii="Times New Roman" w:hAnsi="Times New Roman" w:cs="Times New Roman"/>
            <w:color w:val="auto"/>
          </w:rPr>
          <w:t xml:space="preserve">to its successor. </w:t>
        </w:r>
      </w:ins>
      <w:ins w:id="271" w:author="jesse" w:date="2018-04-04T13:21:00Z">
        <w:r w:rsidR="00D905EA">
          <w:rPr>
            <w:rFonts w:ascii="Times New Roman" w:hAnsi="Times New Roman" w:cs="Times New Roman"/>
            <w:color w:val="auto"/>
          </w:rPr>
          <w:t>The</w:t>
        </w:r>
      </w:ins>
      <w:ins w:id="272" w:author="jesse" w:date="2018-04-04T13:23:00Z">
        <w:r w:rsidR="00053B26">
          <w:rPr>
            <w:rFonts w:ascii="Times New Roman" w:hAnsi="Times New Roman" w:cs="Times New Roman"/>
            <w:color w:val="auto"/>
          </w:rPr>
          <w:t>se</w:t>
        </w:r>
      </w:ins>
      <w:ins w:id="273" w:author="jesse" w:date="2018-04-04T13:20:00Z">
        <w:r w:rsidR="00161C58">
          <w:rPr>
            <w:rFonts w:ascii="Times New Roman" w:hAnsi="Times New Roman" w:cs="Times New Roman"/>
            <w:color w:val="auto"/>
          </w:rPr>
          <w:t xml:space="preserve"> </w:t>
        </w:r>
      </w:ins>
      <w:ins w:id="274" w:author="jesse" w:date="2018-04-04T13:21:00Z">
        <w:r w:rsidR="00D905EA">
          <w:rPr>
            <w:rFonts w:ascii="Times New Roman" w:hAnsi="Times New Roman" w:cs="Times New Roman"/>
            <w:color w:val="auto"/>
          </w:rPr>
          <w:t>only provide</w:t>
        </w:r>
      </w:ins>
      <w:ins w:id="275" w:author="jesse" w:date="2018-04-04T13:20:00Z">
        <w:r w:rsidR="00161C58">
          <w:rPr>
            <w:rFonts w:ascii="Times New Roman" w:hAnsi="Times New Roman" w:cs="Times New Roman"/>
            <w:color w:val="auto"/>
          </w:rPr>
          <w:t xml:space="preserve"> an i</w:t>
        </w:r>
      </w:ins>
      <w:ins w:id="276" w:author="jesse" w:date="2018-04-04T13:21:00Z">
        <w:r w:rsidR="00D905EA">
          <w:rPr>
            <w:rFonts w:ascii="Times New Roman" w:hAnsi="Times New Roman" w:cs="Times New Roman"/>
            <w:color w:val="auto"/>
          </w:rPr>
          <w:t>mplementation</w:t>
        </w:r>
      </w:ins>
      <w:ins w:id="277" w:author="jesse" w:date="2018-04-04T13:20:00Z">
        <w:r w:rsidR="00161C58">
          <w:rPr>
            <w:rFonts w:ascii="Times New Roman" w:hAnsi="Times New Roman" w:cs="Times New Roman"/>
            <w:color w:val="auto"/>
          </w:rPr>
          <w:t xml:space="preserve"> representation for trace</w:t>
        </w:r>
      </w:ins>
      <w:ins w:id="278" w:author="jesse" w:date="2018-04-04T13:21:00Z">
        <w:r w:rsidR="00D905EA">
          <w:rPr>
            <w:rFonts w:ascii="Times New Roman" w:hAnsi="Times New Roman" w:cs="Times New Roman"/>
            <w:color w:val="auto"/>
          </w:rPr>
          <w:t xml:space="preserve"> generation</w:t>
        </w:r>
      </w:ins>
      <w:ins w:id="279" w:author="jesse" w:date="2018-04-04T13:23:00Z">
        <w:r w:rsidR="006B6B47">
          <w:rPr>
            <w:rFonts w:ascii="Times New Roman" w:hAnsi="Times New Roman" w:cs="Times New Roman"/>
            <w:color w:val="auto"/>
          </w:rPr>
          <w:t>, and</w:t>
        </w:r>
      </w:ins>
      <w:ins w:id="280" w:author="jesse" w:date="2018-04-04T13:20:00Z">
        <w:r w:rsidR="00161C58">
          <w:rPr>
            <w:rFonts w:ascii="Times New Roman" w:hAnsi="Times New Roman" w:cs="Times New Roman"/>
            <w:color w:val="auto"/>
          </w:rPr>
          <w:t xml:space="preserve"> do not appear in the final trace data.</w:t>
        </w:r>
      </w:ins>
    </w:p>
    <w:p w14:paraId="4150EF3F" w14:textId="53B6FD4B"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ins w:id="281" w:author="jesse" w:date="2018-04-04T14:05:00Z">
        <w:r w:rsidR="005E0BBC">
          <w:rPr>
            <w:rFonts w:ascii="Times New Roman" w:eastAsiaTheme="minorEastAsia" w:hAnsi="Times New Roman" w:cs="Times New Roman"/>
            <w:sz w:val="20"/>
            <w:szCs w:val="20"/>
          </w:rPr>
          <w:t>7</w:t>
        </w:r>
      </w:ins>
      <w:del w:id="282" w:author="jesse" w:date="2018-04-04T14:05:00Z">
        <w:r w:rsidR="00A80248" w:rsidRPr="001732C3" w:rsidDel="005E0BBC">
          <w:rPr>
            <w:rFonts w:ascii="Times New Roman" w:eastAsiaTheme="minorEastAsia" w:hAnsi="Times New Roman" w:cs="Times New Roman"/>
            <w:sz w:val="20"/>
            <w:szCs w:val="20"/>
          </w:rPr>
          <w:delText>6</w:delText>
        </w:r>
      </w:del>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2E1FF8F8"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ins w:id="283" w:author="jesse" w:date="2018-04-04T14:05:00Z">
        <w:r w:rsidR="005E0BBC">
          <w:rPr>
            <w:rFonts w:ascii="Times New Roman" w:hAnsi="Times New Roman" w:cs="Times New Roman"/>
            <w:color w:val="auto"/>
          </w:rPr>
          <w:t>7</w:t>
        </w:r>
      </w:ins>
      <w:del w:id="284" w:author="jesse" w:date="2018-04-04T14:05:00Z">
        <w:r w:rsidR="00F56B6D" w:rsidRPr="001732C3" w:rsidDel="005E0BBC">
          <w:rPr>
            <w:rFonts w:ascii="Times New Roman" w:hAnsi="Times New Roman" w:cs="Times New Roman"/>
            <w:color w:val="auto"/>
          </w:rPr>
          <w:delText>6</w:delText>
        </w:r>
      </w:del>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w:t>
      </w:r>
      <w:r w:rsidR="00215324">
        <w:rPr>
          <w:rFonts w:ascii="Times New Roman" w:hAnsi="Times New Roman" w:cs="Times New Roman"/>
          <w:noProof/>
          <w:color w:val="auto"/>
        </w:rPr>
        <w:t>of</w:t>
      </w:r>
      <w:r w:rsidR="00215324" w:rsidRPr="001732C3">
        <w:rPr>
          <w:rFonts w:ascii="Times New Roman" w:hAnsi="Times New Roman" w:cs="Times New Roman"/>
          <w:noProof/>
          <w:color w:val="auto"/>
        </w:rPr>
        <w:t xml:space="preserve"> </w:t>
      </w:r>
      <w:r w:rsidRPr="001732C3">
        <w:rPr>
          <w:rFonts w:ascii="Times New Roman" w:hAnsi="Times New Roman" w:cs="Times New Roman"/>
          <w:noProof/>
          <w:color w:val="auto"/>
        </w:rPr>
        <w:t>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1B9F09F4"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w:t>
      </w:r>
      <w:r w:rsidR="00215324">
        <w:rPr>
          <w:rFonts w:ascii="Times New Roman" w:eastAsiaTheme="minorEastAsia" w:hAnsi="Times New Roman" w:cs="Times New Roman"/>
          <w:sz w:val="20"/>
          <w:szCs w:val="20"/>
        </w:rPr>
        <w:t>in figure 5.</w:t>
      </w:r>
      <w:ins w:id="285" w:author="jesse" w:date="2018-04-04T14:05:00Z">
        <w:r w:rsidR="005E0BBC">
          <w:rPr>
            <w:rFonts w:ascii="Times New Roman" w:eastAsiaTheme="minorEastAsia" w:hAnsi="Times New Roman" w:cs="Times New Roman"/>
            <w:sz w:val="20"/>
            <w:szCs w:val="20"/>
          </w:rPr>
          <w:t>8</w:t>
        </w:r>
      </w:ins>
      <w:del w:id="286" w:author="jesse" w:date="2018-04-04T14:05:00Z">
        <w:r w:rsidR="00215324" w:rsidDel="005E0BBC">
          <w:rPr>
            <w:rFonts w:ascii="Times New Roman" w:eastAsiaTheme="minorEastAsia" w:hAnsi="Times New Roman" w:cs="Times New Roman"/>
            <w:sz w:val="20"/>
            <w:szCs w:val="20"/>
          </w:rPr>
          <w:delText>7</w:delText>
        </w:r>
      </w:del>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del w:id="287" w:author="jesse" w:date="2018-04-04T14:05:00Z">
              <w:r w:rsidRPr="001732C3" w:rsidDel="005E0BBC">
                <w:rPr>
                  <w:rFonts w:ascii="Times New Roman" w:hAnsi="Times New Roman" w:cs="Times New Roman"/>
                  <w:sz w:val="20"/>
                  <w:szCs w:val="20"/>
                </w:rPr>
                <w:delText>5.7.</w:delText>
              </w:r>
            </w:del>
            <w:r w:rsidRPr="001732C3">
              <w:rPr>
                <w:rFonts w:ascii="Times New Roman" w:hAnsi="Times New Roman" w:cs="Times New Roman"/>
                <w:sz w:val="20"/>
                <w:szCs w:val="20"/>
              </w:rPr>
              <w:t>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del w:id="288" w:author="jesse" w:date="2018-04-04T14:05:00Z">
              <w:r w:rsidRPr="001732C3" w:rsidDel="005E0BBC">
                <w:rPr>
                  <w:rFonts w:ascii="Times New Roman" w:hAnsi="Times New Roman" w:cs="Times New Roman"/>
                  <w:sz w:val="20"/>
                  <w:szCs w:val="20"/>
                </w:rPr>
                <w:delText>5.7.</w:delText>
              </w:r>
            </w:del>
            <w:r w:rsidRPr="001732C3">
              <w:rPr>
                <w:rFonts w:ascii="Times New Roman" w:hAnsi="Times New Roman" w:cs="Times New Roman"/>
                <w:sz w:val="20"/>
                <w:szCs w:val="20"/>
              </w:rPr>
              <w:t>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del w:id="289" w:author="jesse" w:date="2018-04-04T14:05:00Z">
              <w:r w:rsidRPr="001732C3" w:rsidDel="005E0BBC">
                <w:rPr>
                  <w:rFonts w:ascii="Times New Roman" w:hAnsi="Times New Roman" w:cs="Times New Roman"/>
                  <w:sz w:val="20"/>
                  <w:szCs w:val="20"/>
                </w:rPr>
                <w:delText>5.7.</w:delText>
              </w:r>
            </w:del>
            <w:r w:rsidRPr="001732C3">
              <w:rPr>
                <w:rFonts w:ascii="Times New Roman" w:hAnsi="Times New Roman" w:cs="Times New Roman"/>
                <w:sz w:val="20"/>
                <w:szCs w:val="20"/>
              </w:rPr>
              <w:t>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del w:id="290" w:author="jesse" w:date="2018-04-04T14:05:00Z">
              <w:r w:rsidRPr="001732C3" w:rsidDel="005E0BBC">
                <w:rPr>
                  <w:rFonts w:ascii="Times New Roman" w:hAnsi="Times New Roman" w:cs="Times New Roman"/>
                  <w:sz w:val="20"/>
                  <w:szCs w:val="20"/>
                </w:rPr>
                <w:delText>5.7.</w:delText>
              </w:r>
            </w:del>
            <w:r w:rsidRPr="001732C3">
              <w:rPr>
                <w:rFonts w:ascii="Times New Roman" w:hAnsi="Times New Roman" w:cs="Times New Roman"/>
                <w:sz w:val="20"/>
                <w:szCs w:val="20"/>
              </w:rPr>
              <w:t>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del w:id="291" w:author="jesse" w:date="2018-04-04T14:05:00Z">
              <w:r w:rsidRPr="001732C3" w:rsidDel="005E0BBC">
                <w:rPr>
                  <w:rFonts w:ascii="Times New Roman" w:hAnsi="Times New Roman" w:cs="Times New Roman"/>
                  <w:sz w:val="20"/>
                  <w:szCs w:val="20"/>
                </w:rPr>
                <w:delText>5.7.</w:delText>
              </w:r>
            </w:del>
            <w:r w:rsidRPr="001732C3">
              <w:rPr>
                <w:rFonts w:ascii="Times New Roman" w:hAnsi="Times New Roman" w:cs="Times New Roman"/>
                <w:sz w:val="20"/>
                <w:szCs w:val="20"/>
              </w:rPr>
              <w:t>5</w:t>
            </w:r>
          </w:p>
        </w:tc>
        <w:tc>
          <w:tcPr>
            <w:tcW w:w="4675" w:type="dxa"/>
          </w:tcPr>
          <w:p w14:paraId="78159B7A" w14:textId="3F4D908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ins w:id="292" w:author="jesse" w:date="2018-04-04T14:05:00Z">
              <w:r w:rsidR="005E0BBC">
                <w:rPr>
                  <w:rFonts w:ascii="Times New Roman" w:hAnsi="Times New Roman" w:cs="Times New Roman"/>
                  <w:sz w:val="18"/>
                  <w:szCs w:val="18"/>
                </w:rPr>
                <w:t>8</w:t>
              </w:r>
            </w:ins>
            <w:del w:id="293" w:author="jesse" w:date="2018-04-04T14:05:00Z">
              <w:r w:rsidR="006462C1" w:rsidRPr="001732C3" w:rsidDel="005E0BBC">
                <w:rPr>
                  <w:rFonts w:ascii="Times New Roman" w:hAnsi="Times New Roman" w:cs="Times New Roman"/>
                  <w:sz w:val="18"/>
                  <w:szCs w:val="18"/>
                </w:rPr>
                <w:delText>7</w:delText>
              </w:r>
            </w:del>
            <w:r w:rsidR="006462C1" w:rsidRPr="001732C3">
              <w:rPr>
                <w:rFonts w:ascii="Times New Roman" w:hAnsi="Times New Roman" w:cs="Times New Roman"/>
                <w:sz w:val="18"/>
                <w:szCs w:val="18"/>
              </w:rPr>
              <w:t>:</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33F0282"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sum, experiment 3 results show that the method </w:t>
      </w:r>
      <w:r w:rsidR="00215324">
        <w:rPr>
          <w:rFonts w:ascii="Times New Roman" w:eastAsiaTheme="minorEastAsia" w:hAnsi="Times New Roman" w:cs="Times New Roman"/>
          <w:sz w:val="20"/>
          <w:szCs w:val="20"/>
        </w:rPr>
        <w:t>can handle multiple</w:t>
      </w:r>
      <w:r w:rsidRPr="001732C3">
        <w:rPr>
          <w:rFonts w:ascii="Times New Roman" w:eastAsiaTheme="minorEastAsia" w:hAnsi="Times New Roman" w:cs="Times New Roman"/>
          <w:sz w:val="20"/>
          <w:szCs w:val="20"/>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0F00E88F"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5.</w:t>
      </w:r>
      <w:ins w:id="294" w:author="jesse" w:date="2018-04-04T14:22:00Z">
        <w:r w:rsidR="002F5451">
          <w:rPr>
            <w:rFonts w:ascii="Times New Roman" w:hAnsi="Times New Roman" w:cs="Times New Roman"/>
            <w:b/>
            <w:sz w:val="20"/>
            <w:szCs w:val="20"/>
          </w:rPr>
          <w:t>6</w:t>
        </w:r>
      </w:ins>
      <w:del w:id="295" w:author="jesse" w:date="2018-04-04T14:22:00Z">
        <w:r w:rsidDel="002F5451">
          <w:rPr>
            <w:rFonts w:ascii="Times New Roman" w:hAnsi="Times New Roman" w:cs="Times New Roman"/>
            <w:b/>
            <w:sz w:val="20"/>
            <w:szCs w:val="20"/>
          </w:rPr>
          <w:delText>5</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5F84BA85"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w:t>
      </w:r>
      <w:ins w:id="296" w:author="jesse" w:date="2018-04-04T14:08:00Z">
        <w:r w:rsidR="00AD363B">
          <w:rPr>
            <w:rFonts w:ascii="Times New Roman" w:eastAsiaTheme="minorEastAsia" w:hAnsi="Times New Roman" w:cs="Times New Roman"/>
            <w:sz w:val="20"/>
            <w:szCs w:val="20"/>
          </w:rPr>
          <w:t>A</w:t>
        </w:r>
      </w:ins>
      <w:del w:id="297" w:author="jesse" w:date="2018-04-04T14:08:00Z">
        <w:r w:rsidR="00FD7480" w:rsidRPr="001732C3" w:rsidDel="00AD363B">
          <w:rPr>
            <w:rFonts w:ascii="Times New Roman" w:eastAsiaTheme="minorEastAsia" w:hAnsi="Times New Roman" w:cs="Times New Roman"/>
            <w:sz w:val="20"/>
            <w:szCs w:val="20"/>
          </w:rPr>
          <w:delText>a</w:delText>
        </w:r>
      </w:del>
      <w:r w:rsidR="00FD7480" w:rsidRPr="001732C3">
        <w:rPr>
          <w:rFonts w:ascii="Times New Roman" w:eastAsiaTheme="minorEastAsia" w:hAnsi="Times New Roman" w:cs="Times New Roman"/>
          <w:sz w:val="20"/>
          <w:szCs w:val="20"/>
        </w:rPr>
        <w:t>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A3242E">
            <w:pPr>
              <w:keepNext/>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4</w:t>
            </w:r>
          </w:p>
        </w:tc>
      </w:tr>
    </w:tbl>
    <w:p w14:paraId="05EB86A0" w14:textId="1DAEA8C5" w:rsidR="000018CC" w:rsidRPr="001732C3" w:rsidRDefault="000262AE" w:rsidP="00A3242E">
      <w:pPr>
        <w:pStyle w:val="Caption"/>
        <w:rPr>
          <w:rFonts w:ascii="Times New Roman" w:eastAsiaTheme="minorEastAsia" w:hAnsi="Times New Roman" w:cs="Times New Roman"/>
          <w:sz w:val="20"/>
          <w:szCs w:val="20"/>
        </w:rPr>
      </w:pPr>
      <w:r w:rsidRPr="001732C3">
        <w:rPr>
          <w:rFonts w:ascii="Times New Roman" w:hAnsi="Times New Roman" w:cs="Times New Roman"/>
          <w:noProof/>
        </w:rPr>
        <w:t xml:space="preserve">Figure </w:t>
      </w:r>
      <w:r>
        <w:rPr>
          <w:rFonts w:ascii="Times New Roman" w:hAnsi="Times New Roman" w:cs="Times New Roman"/>
          <w:noProof/>
        </w:rPr>
        <w:t>5.</w:t>
      </w:r>
      <w:ins w:id="298" w:author="jesse" w:date="2018-04-04T14:05:00Z">
        <w:r w:rsidR="005E0BBC">
          <w:rPr>
            <w:rFonts w:ascii="Times New Roman" w:hAnsi="Times New Roman" w:cs="Times New Roman"/>
            <w:noProof/>
          </w:rPr>
          <w:t>9</w:t>
        </w:r>
      </w:ins>
      <w:del w:id="299" w:author="jesse" w:date="2018-04-04T14:05:00Z">
        <w:r w:rsidDel="005E0BBC">
          <w:rPr>
            <w:rFonts w:ascii="Times New Roman" w:hAnsi="Times New Roman" w:cs="Times New Roman"/>
            <w:noProof/>
          </w:rPr>
          <w:delText>8</w:delText>
        </w:r>
      </w:del>
      <w:r>
        <w:rPr>
          <w:rFonts w:ascii="Times New Roman" w:hAnsi="Times New Roman" w:cs="Times New Roman"/>
          <w:noProof/>
        </w:rPr>
        <w:t>:</w:t>
      </w:r>
      <w:r w:rsidRPr="001732C3">
        <w:rPr>
          <w:rFonts w:ascii="Times New Roman" w:hAnsi="Times New Roman" w:cs="Times New Roman"/>
          <w:noProof/>
        </w:rPr>
        <w:t xml:space="preserve"> From top-left, dataset D1 Sample Algorithm results, accuracy (1), f1-measure (2), recall (3), and precision (4) for </w:t>
      </w:r>
      <m:oMath>
        <m:sSub>
          <m:sSubPr>
            <m:ctrlPr>
              <w:rPr>
                <w:rFonts w:ascii="Cambria Math" w:hAnsi="Cambria Math" w:cs="Times New Roman"/>
                <w:i w:val="0"/>
                <w:noProof/>
              </w:rPr>
            </m:ctrlPr>
          </m:sSubPr>
          <m:e>
            <m:r>
              <w:rPr>
                <w:rFonts w:ascii="Cambria Math" w:hAnsi="Cambria Math" w:cs="Times New Roman"/>
                <w:noProof/>
              </w:rPr>
              <m:t>θ</m:t>
            </m:r>
          </m:e>
          <m:sub>
            <m:r>
              <w:rPr>
                <w:rFonts w:ascii="Cambria Math" w:hAnsi="Cambria Math" w:cs="Times New Roman"/>
                <w:noProof/>
              </w:rPr>
              <m:t>trace</m:t>
            </m:r>
          </m:sub>
        </m:sSub>
        <m:r>
          <w:rPr>
            <w:rFonts w:ascii="Cambria Math" w:hAnsi="Cambria Math" w:cs="Times New Roman"/>
            <w:noProof/>
          </w:rPr>
          <m:t>∈{0.5, 0.6, 0.7, 0.8, 0.9}</m:t>
        </m:r>
      </m:oMath>
      <w:r w:rsidRPr="001732C3">
        <w:rPr>
          <w:rFonts w:ascii="Times New Roman" w:eastAsiaTheme="minorEastAsia" w:hAnsi="Times New Roman" w:cs="Times New Roman"/>
          <w:noProof/>
        </w:rPr>
        <w:t>.</w:t>
      </w:r>
    </w:p>
    <w:p w14:paraId="379869D7" w14:textId="0AD0E5E9"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w:t>
      </w:r>
      <w:proofErr w:type="spellStart"/>
      <w:r w:rsidR="009C06C8">
        <w:rPr>
          <w:rFonts w:ascii="Times New Roman" w:eastAsiaTheme="minorEastAsia" w:hAnsi="Times New Roman" w:cs="Times New Roman"/>
          <w:sz w:val="20"/>
          <w:szCs w:val="20"/>
        </w:rPr>
        <w:t>Bezerra</w:t>
      </w:r>
      <w:proofErr w:type="spellEnd"/>
      <w:r w:rsidRPr="001732C3">
        <w:rPr>
          <w:rFonts w:ascii="Times New Roman" w:eastAsiaTheme="minorEastAsia" w:hAnsi="Times New Roman" w:cs="Times New Roman"/>
          <w:sz w:val="20"/>
          <w:szCs w:val="20"/>
        </w:rPr>
        <w:t>), for dataset D1.</w:t>
      </w:r>
      <w:r w:rsidR="0023713F" w:rsidRPr="001732C3">
        <w:rPr>
          <w:rFonts w:ascii="Times New Roman" w:eastAsiaTheme="minorEastAsia" w:hAnsi="Times New Roman" w:cs="Times New Roman"/>
          <w:sz w:val="20"/>
          <w:szCs w:val="20"/>
        </w:rPr>
        <w:t xml:space="preserve"> The </w:t>
      </w:r>
      <m:oMath>
        <m:r>
          <m:rPr>
            <m:sty m:val="p"/>
          </m:rPr>
          <w:rPr>
            <w:rFonts w:ascii="Cambria Math" w:hAnsi="Cambria Math" w:cs="Times New Roman"/>
            <w:sz w:val="20"/>
            <w:szCs w:val="20"/>
          </w:rPr>
          <m:t>Δ</m:t>
        </m:r>
        <m:r>
          <m:rPr>
            <m:sty m:val="p"/>
          </m:rPr>
          <w:rPr>
            <w:rStyle w:val="CommentReference"/>
          </w:rPr>
          <w:commentReference w:id="300"/>
        </m:r>
        <m:r>
          <m:rPr>
            <m:sty m:val="p"/>
          </m:rPr>
          <w:rPr>
            <w:rStyle w:val="CommentReference"/>
          </w:rPr>
          <w:commentReference w:id="301"/>
        </m:r>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w:t>
      </w:r>
      <w:proofErr w:type="spellStart"/>
      <w:r w:rsidR="0023713F" w:rsidRPr="001732C3">
        <w:rPr>
          <w:rFonts w:ascii="Times New Roman" w:eastAsiaTheme="minorEastAsia" w:hAnsi="Times New Roman" w:cs="Times New Roman"/>
          <w:sz w:val="20"/>
          <w:szCs w:val="20"/>
        </w:rPr>
        <w:t>lefthand</w:t>
      </w:r>
      <w:proofErr w:type="spellEnd"/>
      <w:r w:rsidR="0023713F" w:rsidRPr="001732C3">
        <w:rPr>
          <w:rFonts w:ascii="Times New Roman" w:eastAsiaTheme="minorEastAsia" w:hAnsi="Times New Roman" w:cs="Times New Roman"/>
          <w:sz w:val="20"/>
          <w:szCs w:val="20"/>
        </w:rPr>
        <w:t xml:space="preserve">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A3242E">
            <w:pPr>
              <w:jc w:val="center"/>
              <w:rPr>
                <w:rFonts w:ascii="Times New Roman" w:hAnsi="Times New Roman" w:cs="Times New Roman"/>
                <w:sz w:val="20"/>
                <w:szCs w:val="20"/>
              </w:rPr>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3F7F7E61" w:rsidR="000018CC" w:rsidRPr="001732C3" w:rsidRDefault="009C06C8" w:rsidP="000018CC">
            <w:pPr>
              <w:rPr>
                <w:rFonts w:ascii="Times New Roman" w:hAnsi="Times New Roman" w:cs="Times New Roman"/>
                <w:sz w:val="20"/>
                <w:szCs w:val="20"/>
              </w:rPr>
            </w:pPr>
            <w:proofErr w:type="spellStart"/>
            <w:r>
              <w:rPr>
                <w:rFonts w:ascii="Times New Roman" w:hAnsi="Times New Roman" w:cs="Times New Roman"/>
                <w:sz w:val="20"/>
                <w:szCs w:val="20"/>
              </w:rPr>
              <w:t>Bezerra</w:t>
            </w:r>
            <w:proofErr w:type="spellEnd"/>
          </w:p>
        </w:tc>
        <w:tc>
          <w:tcPr>
            <w:tcW w:w="1620" w:type="dxa"/>
          </w:tcPr>
          <w:p w14:paraId="0FD607EA" w14:textId="4F44B289" w:rsidR="000018CC" w:rsidRPr="001732C3" w:rsidRDefault="00EC6E47" w:rsidP="000018CC">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Δ</m:t>
                </m:r>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580D5D4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w:t>
      </w:r>
      <w:r w:rsidR="00A43D9F">
        <w:rPr>
          <w:rFonts w:ascii="Times New Roman" w:hAnsi="Times New Roman" w:cs="Times New Roman"/>
          <w:sz w:val="20"/>
          <w:szCs w:val="20"/>
        </w:rPr>
        <w:t xml:space="preserve"> in table 5.1</w:t>
      </w:r>
      <w:r w:rsidRPr="001732C3">
        <w:rPr>
          <w:rFonts w:ascii="Times New Roman" w:hAnsi="Times New Roman" w:cs="Times New Roman"/>
          <w:sz w:val="20"/>
          <w:szCs w:val="20"/>
        </w:rPr>
        <w:t xml:space="preserve">, </w:t>
      </w:r>
      <w:proofErr w:type="spellStart"/>
      <w:r w:rsidR="009C06C8">
        <w:rPr>
          <w:rFonts w:ascii="Times New Roman" w:hAnsi="Times New Roman" w:cs="Times New Roman"/>
          <w:sz w:val="20"/>
          <w:szCs w:val="20"/>
        </w:rPr>
        <w:t>Bezerra’s</w:t>
      </w:r>
      <w:proofErr w:type="spellEnd"/>
      <w:r w:rsidR="009C06C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sampling algorithm performed well, but below </w:t>
      </w:r>
      <w:ins w:id="302" w:author="jesse" w:date="2018-04-04T14:06:00Z">
        <w:r w:rsidR="005E0BBC">
          <w:rPr>
            <w:rFonts w:ascii="Times New Roman" w:hAnsi="Times New Roman" w:cs="Times New Roman"/>
            <w:sz w:val="20"/>
            <w:szCs w:val="20"/>
          </w:rPr>
          <w:t>A</w:t>
        </w:r>
      </w:ins>
      <w:del w:id="303" w:author="jesse" w:date="2018-04-04T14:06:00Z">
        <w:r w:rsidR="00BA4843" w:rsidRPr="001732C3" w:rsidDel="005E0BBC">
          <w:rPr>
            <w:rFonts w:ascii="Times New Roman" w:hAnsi="Times New Roman" w:cs="Times New Roman"/>
            <w:sz w:val="20"/>
            <w:szCs w:val="20"/>
          </w:rPr>
          <w:delText>a</w:delText>
        </w:r>
      </w:del>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ins w:id="304" w:author="jesse" w:date="2018-04-04T14:06:00Z">
        <w:r w:rsidR="005E0BBC">
          <w:rPr>
            <w:rFonts w:ascii="Times New Roman" w:hAnsi="Times New Roman" w:cs="Times New Roman"/>
            <w:sz w:val="20"/>
            <w:szCs w:val="20"/>
          </w:rPr>
          <w:t>A</w:t>
        </w:r>
      </w:ins>
      <w:del w:id="305" w:author="jesse" w:date="2018-04-04T14:06:00Z">
        <w:r w:rsidR="00BA4843" w:rsidRPr="001732C3" w:rsidDel="005E0BBC">
          <w:rPr>
            <w:rFonts w:ascii="Times New Roman" w:hAnsi="Times New Roman" w:cs="Times New Roman"/>
            <w:sz w:val="20"/>
            <w:szCs w:val="20"/>
          </w:rPr>
          <w:delText>a</w:delText>
        </w:r>
      </w:del>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30E67843" w:rsidR="000018CC" w:rsidRPr="001732C3" w:rsidRDefault="00381242" w:rsidP="009824DE">
      <w:pPr>
        <w:outlineLvl w:val="0"/>
        <w:rPr>
          <w:rFonts w:ascii="Times New Roman" w:hAnsi="Times New Roman" w:cs="Times New Roman"/>
          <w:b/>
          <w:sz w:val="20"/>
          <w:szCs w:val="20"/>
        </w:rPr>
      </w:pPr>
      <w:r>
        <w:rPr>
          <w:rFonts w:ascii="Times New Roman" w:hAnsi="Times New Roman" w:cs="Times New Roman"/>
          <w:b/>
          <w:sz w:val="20"/>
          <w:szCs w:val="20"/>
        </w:rPr>
        <w:lastRenderedPageBreak/>
        <w:t>5.</w:t>
      </w:r>
      <w:ins w:id="306" w:author="jesse" w:date="2018-04-04T14:22:00Z">
        <w:r w:rsidR="002F5451">
          <w:rPr>
            <w:rFonts w:ascii="Times New Roman" w:hAnsi="Times New Roman" w:cs="Times New Roman"/>
            <w:b/>
            <w:sz w:val="20"/>
            <w:szCs w:val="20"/>
          </w:rPr>
          <w:t>7</w:t>
        </w:r>
      </w:ins>
      <w:del w:id="307" w:author="jesse" w:date="2018-04-04T14:22:00Z">
        <w:r w:rsidDel="002F5451">
          <w:rPr>
            <w:rFonts w:ascii="Times New Roman" w:hAnsi="Times New Roman" w:cs="Times New Roman"/>
            <w:b/>
            <w:sz w:val="20"/>
            <w:szCs w:val="20"/>
          </w:rPr>
          <w:delText>6</w:delText>
        </w:r>
      </w:del>
      <w:r>
        <w:rPr>
          <w:rFonts w:ascii="Times New Roman" w:hAnsi="Times New Roman" w:cs="Times New Roman"/>
          <w:b/>
          <w:sz w:val="20"/>
          <w:szCs w:val="20"/>
        </w:rPr>
        <w:t xml:space="preserve"> </w:t>
      </w:r>
      <w:r w:rsidR="000018CC"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40CD517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1FBB58B0"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7E614313"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2</w:t>
            </w:r>
            <w:r w:rsidR="000018CC" w:rsidRPr="001732C3">
              <w:rPr>
                <w:rFonts w:ascii="Times New Roman" w:hAnsi="Times New Roman" w:cs="Times New Roman"/>
                <w:sz w:val="18"/>
                <w:szCs w:val="18"/>
              </w:rPr>
              <w:t xml:space="preserve">: The mined dendrogram of 33 substructures. Each red </w:t>
            </w:r>
            <w:r w:rsidR="00960767">
              <w:rPr>
                <w:rFonts w:ascii="Times New Roman" w:hAnsi="Times New Roman" w:cs="Times New Roman"/>
                <w:sz w:val="18"/>
                <w:szCs w:val="18"/>
              </w:rPr>
              <w:t>vertex</w:t>
            </w:r>
            <w:r w:rsidR="000018CC" w:rsidRPr="001732C3">
              <w:rPr>
                <w:rFonts w:ascii="Times New Roman" w:hAnsi="Times New Roman" w:cs="Times New Roman"/>
                <w:sz w:val="18"/>
                <w:szCs w:val="18"/>
              </w:rPr>
              <w:t xml:space="preserve"> represents a subset of blue </w:t>
            </w:r>
            <w:r w:rsidR="00960767">
              <w:rPr>
                <w:rFonts w:ascii="Times New Roman" w:hAnsi="Times New Roman" w:cs="Times New Roman"/>
                <w:sz w:val="18"/>
                <w:szCs w:val="18"/>
              </w:rPr>
              <w:t>vertices</w:t>
            </w:r>
            <w:r w:rsidR="000018CC" w:rsidRPr="001732C3">
              <w:rPr>
                <w:rFonts w:ascii="Times New Roman" w:hAnsi="Times New Roman" w:cs="Times New Roman"/>
                <w:sz w:val="18"/>
                <w:szCs w:val="18"/>
              </w:rPr>
              <w:t>/edges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B69828E"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lastRenderedPageBreak/>
              <w:t>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9C24C25"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4</w:t>
            </w:r>
            <w:r w:rsidR="000018CC" w:rsidRPr="001732C3">
              <w:rPr>
                <w:rFonts w:ascii="Times New Roman" w:hAnsi="Times New Roman" w:cs="Times New Roman"/>
                <w:sz w:val="18"/>
                <w:szCs w:val="18"/>
              </w:rPr>
              <w:t>: SUB27, an anomaly including a call to an error function amidst critical calls to a rocket burn function.</w:t>
            </w:r>
          </w:p>
        </w:tc>
      </w:tr>
    </w:tbl>
    <w:p w14:paraId="37798BC2" w14:textId="4C6ABF96" w:rsidR="00FA3127" w:rsidRPr="001732C3" w:rsidRDefault="00FC128D" w:rsidP="00A3242E">
      <w:pPr>
        <w:pStyle w:val="Caption"/>
        <w:jc w:val="center"/>
        <w:rPr>
          <w:rFonts w:ascii="Times New Roman" w:hAnsi="Times New Roman" w:cs="Times New Roman"/>
        </w:rPr>
      </w:pPr>
      <w:r w:rsidRPr="00547018">
        <w:t xml:space="preserve">Figure </w:t>
      </w:r>
      <w:r>
        <w:t>5.</w:t>
      </w:r>
      <w:ins w:id="308" w:author="jesse" w:date="2018-04-04T14:06:00Z">
        <w:r w:rsidR="008F7CAB">
          <w:t>10</w:t>
        </w:r>
      </w:ins>
      <w:del w:id="309" w:author="jesse" w:date="2018-04-04T14:06:00Z">
        <w:r w:rsidRPr="00547018" w:rsidDel="008F7CAB">
          <w:delText xml:space="preserve">9 </w:delText>
        </w:r>
      </w:del>
      <w:r w:rsidRPr="00547018">
        <w:t>: Models generated by the method on the NASA CEV software test dataset (</w:t>
      </w:r>
      <w:proofErr w:type="spellStart"/>
      <w:r w:rsidRPr="00547018">
        <w:t>Leemans</w:t>
      </w:r>
      <w:proofErr w:type="spellEnd"/>
      <w:r w:rsidRPr="00547018">
        <w:t>, 2017).</w:t>
      </w:r>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022312"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29ED908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r w:rsidR="00C469A7">
        <w:rPr>
          <w:rFonts w:ascii="Times New Roman" w:eastAsiaTheme="minorEastAsia" w:hAnsi="Times New Roman" w:cs="Times New Roman"/>
          <w:sz w:val="20"/>
          <w:szCs w:val="20"/>
        </w:rPr>
        <w:t>5.</w:t>
      </w:r>
      <w:ins w:id="310" w:author="jesse" w:date="2018-04-04T14:07:00Z">
        <w:r w:rsidR="008F7CAB">
          <w:rPr>
            <w:rFonts w:ascii="Times New Roman" w:eastAsiaTheme="minorEastAsia" w:hAnsi="Times New Roman" w:cs="Times New Roman"/>
            <w:sz w:val="20"/>
            <w:szCs w:val="20"/>
          </w:rPr>
          <w:t>10</w:t>
        </w:r>
      </w:ins>
      <w:del w:id="311" w:author="jesse" w:date="2018-04-04T14:07:00Z">
        <w:r w:rsidR="00C469A7" w:rsidDel="008F7CAB">
          <w:rPr>
            <w:rFonts w:ascii="Times New Roman" w:eastAsiaTheme="minorEastAsia" w:hAnsi="Times New Roman" w:cs="Times New Roman"/>
            <w:sz w:val="20"/>
            <w:szCs w:val="20"/>
          </w:rPr>
          <w:delText>9</w:delText>
        </w:r>
      </w:del>
      <w:r w:rsidR="00C469A7">
        <w:rPr>
          <w:rFonts w:ascii="Times New Roman" w:eastAsiaTheme="minorEastAsia" w:hAnsi="Times New Roman" w:cs="Times New Roman"/>
          <w:sz w:val="20"/>
          <w:szCs w:val="20"/>
        </w:rPr>
        <w:t>.4</w:t>
      </w:r>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r w:rsidR="00C469A7">
        <w:rPr>
          <w:rFonts w:ascii="Times New Roman" w:hAnsi="Times New Roman" w:cs="Times New Roman"/>
          <w:sz w:val="20"/>
          <w:szCs w:val="20"/>
        </w:rPr>
        <w:t>5.</w:t>
      </w:r>
      <w:ins w:id="312" w:author="jesse" w:date="2018-04-04T14:07:00Z">
        <w:r w:rsidR="008F7CAB">
          <w:rPr>
            <w:rFonts w:ascii="Times New Roman" w:hAnsi="Times New Roman" w:cs="Times New Roman"/>
            <w:sz w:val="20"/>
            <w:szCs w:val="20"/>
          </w:rPr>
          <w:t>10</w:t>
        </w:r>
      </w:ins>
      <w:del w:id="313" w:author="jesse" w:date="2018-04-04T14:07:00Z">
        <w:r w:rsidR="00C469A7" w:rsidDel="008F7CAB">
          <w:rPr>
            <w:rFonts w:ascii="Times New Roman" w:hAnsi="Times New Roman" w:cs="Times New Roman"/>
            <w:sz w:val="20"/>
            <w:szCs w:val="20"/>
          </w:rPr>
          <w:delText>9</w:delText>
        </w:r>
      </w:del>
      <w:r w:rsidR="00C469A7">
        <w:rPr>
          <w:rFonts w:ascii="Times New Roman" w:hAnsi="Times New Roman" w:cs="Times New Roman"/>
          <w:sz w:val="20"/>
          <w:szCs w:val="20"/>
        </w:rPr>
        <w:t>.3</w:t>
      </w:r>
      <w:r w:rsidRPr="001732C3">
        <w:rPr>
          <w:rFonts w:ascii="Times New Roman" w:hAnsi="Times New Roman" w:cs="Times New Roman"/>
          <w:sz w:val="20"/>
          <w:szCs w:val="20"/>
        </w:rPr>
        <w:t>, represented well-encapsulated code components.</w:t>
      </w:r>
    </w:p>
    <w:p w14:paraId="626EE50D" w14:textId="2BA586A5"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Pr>
          <w:rFonts w:ascii="Times New Roman" w:eastAsiaTheme="minorEastAsia" w:hAnsi="Times New Roman" w:cs="Times New Roman"/>
          <w:sz w:val="20"/>
          <w:szCs w:val="20"/>
        </w:rPr>
        <w:t>5.</w:t>
      </w:r>
      <w:ins w:id="314" w:author="jesse" w:date="2018-04-04T14:07:00Z">
        <w:r w:rsidR="008F7CAB">
          <w:rPr>
            <w:rFonts w:ascii="Times New Roman" w:eastAsiaTheme="minorEastAsia" w:hAnsi="Times New Roman" w:cs="Times New Roman"/>
            <w:sz w:val="20"/>
            <w:szCs w:val="20"/>
          </w:rPr>
          <w:t>10</w:t>
        </w:r>
      </w:ins>
      <w:del w:id="315" w:author="jesse" w:date="2018-04-04T14:07:00Z">
        <w:r w:rsidR="00C469A7" w:rsidDel="008F7CAB">
          <w:rPr>
            <w:rFonts w:ascii="Times New Roman" w:eastAsiaTheme="minorEastAsia" w:hAnsi="Times New Roman" w:cs="Times New Roman"/>
            <w:sz w:val="20"/>
            <w:szCs w:val="20"/>
          </w:rPr>
          <w:delText>9</w:delText>
        </w:r>
      </w:del>
      <w:r w:rsidR="00C469A7">
        <w:rPr>
          <w:rFonts w:ascii="Times New Roman" w:eastAsiaTheme="minorEastAsia" w:hAnsi="Times New Roman" w:cs="Times New Roman"/>
          <w:sz w:val="20"/>
          <w:szCs w:val="20"/>
        </w:rPr>
        <w:t>.3</w:t>
      </w:r>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2F5451" w:rsidRDefault="00381242" w:rsidP="000018CC">
      <w:pPr>
        <w:rPr>
          <w:rFonts w:ascii="Times New Roman" w:hAnsi="Times New Roman" w:cs="Times New Roman"/>
          <w:b/>
          <w:sz w:val="20"/>
          <w:szCs w:val="20"/>
        </w:rPr>
      </w:pPr>
      <w:r w:rsidRPr="002F5451">
        <w:rPr>
          <w:rFonts w:ascii="Times New Roman" w:hAnsi="Times New Roman" w:cs="Times New Roman"/>
          <w:b/>
          <w:sz w:val="20"/>
          <w:szCs w:val="20"/>
        </w:rPr>
        <w:t>5.</w:t>
      </w:r>
      <w:r w:rsidR="002F5451">
        <w:rPr>
          <w:rFonts w:ascii="Times New Roman" w:hAnsi="Times New Roman" w:cs="Times New Roman"/>
          <w:b/>
          <w:sz w:val="20"/>
          <w:szCs w:val="20"/>
        </w:rPr>
        <w:t>8</w:t>
      </w:r>
      <w:r w:rsidRPr="002F5451">
        <w:rPr>
          <w:rFonts w:ascii="Times New Roman" w:hAnsi="Times New Roman" w:cs="Times New Roman"/>
          <w:b/>
          <w:sz w:val="20"/>
          <w:szCs w:val="20"/>
        </w:rPr>
        <w:t xml:space="preserve"> Summary</w:t>
      </w:r>
    </w:p>
    <w:p w14:paraId="588BEB8F" w14:textId="410EADE4"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D143CB">
        <w:rPr>
          <w:rFonts w:ascii="Times New Roman" w:hAnsi="Times New Roman" w:cs="Times New Roman"/>
          <w:sz w:val="20"/>
          <w:szCs w:val="20"/>
        </w:rPr>
        <w:t xml:space="preserve"> </w:t>
      </w:r>
      <w:r>
        <w:rPr>
          <w:rFonts w:ascii="Times New Roman" w:hAnsi="Times New Roman" w:cs="Times New Roman"/>
          <w:sz w:val="20"/>
          <w:szCs w:val="20"/>
        </w:rPr>
        <w:t>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the sampling algorithm from (</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2173C5">
        <w:rPr>
          <w:rFonts w:ascii="Times New Roman" w:hAnsi="Times New Roman" w:cs="Times New Roman"/>
          <w:sz w:val="20"/>
          <w:szCs w:val="20"/>
        </w:rPr>
        <w:t xml:space="preserv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r w:rsidR="00B56AA5">
        <w:rPr>
          <w:rFonts w:ascii="Times New Roman" w:hAnsi="Times New Roman" w:cs="Times New Roman"/>
          <w:sz w:val="20"/>
          <w:szCs w:val="20"/>
        </w:rPr>
        <w:t xml:space="preserve">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 SIX</w:t>
      </w:r>
      <w:r w:rsidR="000149FF" w:rsidRPr="001732C3">
        <w:rPr>
          <w:rFonts w:ascii="Times New Roman" w:hAnsi="Times New Roman" w:cs="Times New Roman"/>
          <w:sz w:val="24"/>
          <w:szCs w:val="24"/>
        </w:rPr>
        <w:t>: CONCLUSIONS AND FUTURE WORK</w:t>
      </w:r>
    </w:p>
    <w:p w14:paraId="24C230ED" w14:textId="124B171B"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 xml:space="preserve">process mining and anomaly detection </w:t>
      </w:r>
      <w:r w:rsidRPr="001732C3">
        <w:rPr>
          <w:rFonts w:ascii="Times New Roman" w:hAnsi="Times New Roman" w:cs="Times New Roman"/>
          <w:sz w:val="20"/>
          <w:szCs w:val="20"/>
        </w:rPr>
        <w:t>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The approach assumes</w:t>
      </w:r>
      <w:r w:rsidRPr="001732C3">
        <w:rPr>
          <w:rFonts w:ascii="Times New Roman" w:hAnsi="Times New Roman" w:cs="Times New Roman"/>
          <w:sz w:val="20"/>
          <w:szCs w:val="20"/>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w:t>
      </w:r>
      <w:r w:rsidRPr="001732C3">
        <w:rPr>
          <w:rFonts w:ascii="Times New Roman" w:hAnsi="Times New Roman" w:cs="Times New Roman"/>
          <w:sz w:val="20"/>
          <w:szCs w:val="20"/>
        </w:rPr>
        <w:lastRenderedPageBreak/>
        <w:t>detecting anomalies in system behavior is crucial. A final advantage is that the method is capable not only of flagging anomalous traces, but also of identifying anomalous features.</w:t>
      </w:r>
    </w:p>
    <w:p w14:paraId="48DBBE93" w14:textId="65C2261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w:t>
      </w:r>
      <w:r w:rsidR="00D143CB">
        <w:rPr>
          <w:rFonts w:ascii="Times New Roman" w:hAnsi="Times New Roman" w:cs="Times New Roman"/>
          <w:sz w:val="20"/>
          <w:szCs w:val="20"/>
        </w:rPr>
        <w:t>consistent with</w:t>
      </w:r>
      <w:r w:rsidR="00D143CB" w:rsidRPr="001732C3">
        <w:rPr>
          <w:rFonts w:ascii="Times New Roman" w:hAnsi="Times New Roman" w:cs="Times New Roman"/>
          <w:sz w:val="20"/>
          <w:szCs w:val="20"/>
        </w:rPr>
        <w:t xml:space="preserve"> </w:t>
      </w:r>
      <w:r w:rsidRPr="001732C3">
        <w:rPr>
          <w:rFonts w:ascii="Times New Roman" w:hAnsi="Times New Roman" w:cs="Times New Roman"/>
          <w:sz w:val="20"/>
          <w:szCs w:val="20"/>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643D5FC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824DE">
      <w:pPr>
        <w:spacing w:line="240" w:lineRule="auto"/>
        <w:contextualSpacing/>
        <w:jc w:val="center"/>
        <w:outlineLvl w:val="0"/>
        <w:rPr>
          <w:rFonts w:ascii="Times New Roman" w:hAnsi="Times New Roman" w:cs="Times New Roman"/>
          <w:sz w:val="24"/>
          <w:szCs w:val="24"/>
        </w:rPr>
      </w:pPr>
      <w:commentRangeStart w:id="316"/>
      <w:commentRangeStart w:id="317"/>
      <w:r w:rsidRPr="001732C3">
        <w:rPr>
          <w:rFonts w:ascii="Times New Roman" w:hAnsi="Times New Roman" w:cs="Times New Roman"/>
          <w:sz w:val="24"/>
          <w:szCs w:val="24"/>
        </w:rPr>
        <w:t>REFERENCES</w:t>
      </w:r>
      <w:commentRangeEnd w:id="316"/>
      <w:r w:rsidR="00D143CB">
        <w:rPr>
          <w:rStyle w:val="CommentReference"/>
        </w:rPr>
        <w:commentReference w:id="316"/>
      </w:r>
      <w:commentRangeEnd w:id="317"/>
      <w:r w:rsidR="00A2351B">
        <w:rPr>
          <w:rStyle w:val="CommentReference"/>
        </w:rPr>
        <w:commentReference w:id="317"/>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6153D7F1"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bookmarkStart w:id="319" w:name="_Hlk510539244"/>
      <w:r w:rsidRPr="003B570C">
        <w:rPr>
          <w:rFonts w:ascii="Times New Roman" w:hAnsi="Times New Roman" w:cs="Times New Roman"/>
          <w:sz w:val="24"/>
          <w:szCs w:val="24"/>
        </w:rPr>
        <w:t>[1] http://www.xes-standard.org/</w:t>
      </w:r>
    </w:p>
    <w:p w14:paraId="68902FD6"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[2] </w:t>
      </w:r>
      <w:proofErr w:type="spellStart"/>
      <w:r w:rsidRPr="003B570C">
        <w:rPr>
          <w:rFonts w:ascii="Times New Roman" w:hAnsi="Times New Roman" w:cs="Times New Roman"/>
          <w:sz w:val="24"/>
          <w:szCs w:val="24"/>
        </w:rPr>
        <w:t>ProM</w:t>
      </w:r>
      <w:proofErr w:type="spellEnd"/>
      <w:r w:rsidRPr="003B570C">
        <w:rPr>
          <w:rFonts w:ascii="Times New Roman" w:hAnsi="Times New Roman" w:cs="Times New Roman"/>
          <w:sz w:val="24"/>
          <w:szCs w:val="24"/>
        </w:rPr>
        <w:t>: The Process Mining Toolkit. Version 6.6. Retrieved from http://www.promtools.org/doku.php.</w:t>
      </w:r>
    </w:p>
    <w:p w14:paraId="7E88052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Akoglu</w:t>
      </w:r>
      <w:proofErr w:type="spellEnd"/>
      <w:r w:rsidRPr="003B570C">
        <w:rPr>
          <w:rFonts w:ascii="Times New Roman" w:eastAsia="Times New Roman" w:hAnsi="Times New Roman" w:cs="Times New Roman"/>
          <w:sz w:val="24"/>
          <w:szCs w:val="24"/>
        </w:rPr>
        <w:t xml:space="preserve">, L., Tong, H., &amp; </w:t>
      </w:r>
      <w:proofErr w:type="spellStart"/>
      <w:r w:rsidRPr="003B570C">
        <w:rPr>
          <w:rFonts w:ascii="Times New Roman" w:eastAsia="Times New Roman" w:hAnsi="Times New Roman" w:cs="Times New Roman"/>
          <w:sz w:val="24"/>
          <w:szCs w:val="24"/>
        </w:rPr>
        <w:t>Koutra</w:t>
      </w:r>
      <w:proofErr w:type="spellEnd"/>
      <w:r w:rsidRPr="003B570C">
        <w:rPr>
          <w:rFonts w:ascii="Times New Roman" w:eastAsia="Times New Roman" w:hAnsi="Times New Roman" w:cs="Times New Roman"/>
          <w:sz w:val="24"/>
          <w:szCs w:val="24"/>
        </w:rPr>
        <w:t xml:space="preserve">, D. (2015). Graph based anomaly detection and description: a survey. </w:t>
      </w:r>
      <w:r w:rsidRPr="003B570C">
        <w:rPr>
          <w:rFonts w:ascii="Times New Roman" w:eastAsia="Times New Roman" w:hAnsi="Times New Roman" w:cs="Times New Roman"/>
          <w:i/>
          <w:iCs/>
          <w:sz w:val="24"/>
          <w:szCs w:val="24"/>
        </w:rPr>
        <w:t>Data Mining and Knowledge Discovery</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29</w:t>
      </w:r>
      <w:r w:rsidRPr="003B570C">
        <w:rPr>
          <w:rFonts w:ascii="Times New Roman" w:eastAsia="Times New Roman" w:hAnsi="Times New Roman" w:cs="Times New Roman"/>
          <w:sz w:val="24"/>
          <w:szCs w:val="24"/>
        </w:rPr>
        <w:t>(3), 626-688.</w:t>
      </w:r>
    </w:p>
    <w:p w14:paraId="433B606C" w14:textId="49FD5349" w:rsidR="007E7FC3" w:rsidRPr="003B570C" w:rsidRDefault="00A2351B" w:rsidP="00A2351B">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A2351B">
        <w:rPr>
          <w:rFonts w:ascii="Times New Roman" w:eastAsia="Times New Roman" w:hAnsi="Times New Roman" w:cs="Times New Roman"/>
          <w:sz w:val="24"/>
          <w:szCs w:val="24"/>
        </w:rPr>
        <w:t>Bezerra</w:t>
      </w:r>
      <w:proofErr w:type="spellEnd"/>
      <w:r w:rsidRPr="00A2351B">
        <w:rPr>
          <w:rFonts w:ascii="Times New Roman" w:eastAsia="Times New Roman" w:hAnsi="Times New Roman" w:cs="Times New Roman"/>
          <w:sz w:val="24"/>
          <w:szCs w:val="24"/>
        </w:rPr>
        <w:t xml:space="preserve">, F., &amp; </w:t>
      </w:r>
      <w:proofErr w:type="spellStart"/>
      <w:r w:rsidRPr="00A2351B">
        <w:rPr>
          <w:rFonts w:ascii="Times New Roman" w:eastAsia="Times New Roman" w:hAnsi="Times New Roman" w:cs="Times New Roman"/>
          <w:sz w:val="24"/>
          <w:szCs w:val="24"/>
        </w:rPr>
        <w:t>Wainer</w:t>
      </w:r>
      <w:proofErr w:type="spellEnd"/>
      <w:r w:rsidRPr="00A2351B">
        <w:rPr>
          <w:rFonts w:ascii="Times New Roman" w:eastAsia="Times New Roman" w:hAnsi="Times New Roman" w:cs="Times New Roman"/>
          <w:sz w:val="24"/>
          <w:szCs w:val="24"/>
        </w:rPr>
        <w:t>, J. (2013). Algorithms for anomaly detection of traces in logs of process aware information systems. Information Systems, 38(1), 33-44.</w:t>
      </w:r>
      <w:r w:rsidRPr="00A2351B" w:rsidDel="00A2351B">
        <w:rPr>
          <w:rFonts w:ascii="Times New Roman" w:eastAsia="Times New Roman" w:hAnsi="Times New Roman" w:cs="Times New Roman"/>
          <w:sz w:val="24"/>
          <w:szCs w:val="24"/>
        </w:rPr>
        <w:t xml:space="preserve"> </w:t>
      </w:r>
    </w:p>
    <w:p w14:paraId="0666A268" w14:textId="0A08F1A7" w:rsidR="00A2351B" w:rsidRDefault="00A2351B" w:rsidP="00A2351B">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A2351B">
        <w:rPr>
          <w:rFonts w:ascii="Times New Roman" w:eastAsia="Times New Roman" w:hAnsi="Times New Roman" w:cs="Times New Roman"/>
          <w:sz w:val="24"/>
          <w:szCs w:val="24"/>
        </w:rPr>
        <w:lastRenderedPageBreak/>
        <w:t>Bezerra</w:t>
      </w:r>
      <w:proofErr w:type="spellEnd"/>
      <w:r w:rsidRPr="00A2351B">
        <w:rPr>
          <w:rFonts w:ascii="Times New Roman" w:eastAsia="Times New Roman" w:hAnsi="Times New Roman" w:cs="Times New Roman"/>
          <w:sz w:val="24"/>
          <w:szCs w:val="24"/>
        </w:rPr>
        <w:t xml:space="preserve">, F., </w:t>
      </w:r>
      <w:proofErr w:type="spellStart"/>
      <w:r w:rsidRPr="00A2351B">
        <w:rPr>
          <w:rFonts w:ascii="Times New Roman" w:eastAsia="Times New Roman" w:hAnsi="Times New Roman" w:cs="Times New Roman"/>
          <w:sz w:val="24"/>
          <w:szCs w:val="24"/>
        </w:rPr>
        <w:t>Wainer</w:t>
      </w:r>
      <w:proofErr w:type="spellEnd"/>
      <w:r w:rsidRPr="00A2351B">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A2351B" w:rsidDel="00A2351B">
        <w:rPr>
          <w:rFonts w:ascii="Times New Roman" w:eastAsia="Times New Roman" w:hAnsi="Times New Roman" w:cs="Times New Roman"/>
          <w:sz w:val="24"/>
          <w:szCs w:val="24"/>
        </w:rPr>
        <w:t xml:space="preserve"> </w:t>
      </w:r>
    </w:p>
    <w:p w14:paraId="57EED764" w14:textId="142B48A5"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Christodorescu</w:t>
      </w:r>
      <w:proofErr w:type="spellEnd"/>
      <w:r w:rsidRPr="003B570C">
        <w:rPr>
          <w:rFonts w:ascii="Times New Roman" w:eastAsia="Times New Roman" w:hAnsi="Times New Roman" w:cs="Times New Roman"/>
          <w:sz w:val="24"/>
          <w:szCs w:val="24"/>
        </w:rPr>
        <w:t xml:space="preserve">, M., Jha, S., &amp; </w:t>
      </w:r>
      <w:proofErr w:type="spellStart"/>
      <w:r w:rsidRPr="003B570C">
        <w:rPr>
          <w:rFonts w:ascii="Times New Roman" w:eastAsia="Times New Roman" w:hAnsi="Times New Roman" w:cs="Times New Roman"/>
          <w:sz w:val="24"/>
          <w:szCs w:val="24"/>
        </w:rPr>
        <w:t>Kruegel</w:t>
      </w:r>
      <w:proofErr w:type="spellEnd"/>
      <w:r w:rsidRPr="003B570C">
        <w:rPr>
          <w:rFonts w:ascii="Times New Roman" w:eastAsia="Times New Roman" w:hAnsi="Times New Roman" w:cs="Times New Roman"/>
          <w:sz w:val="24"/>
          <w:szCs w:val="24"/>
        </w:rPr>
        <w:t xml:space="preserve">, C. (2007). Mining specifications of malicious behavior. In </w:t>
      </w:r>
      <w:r w:rsidRPr="003B570C">
        <w:rPr>
          <w:rFonts w:ascii="Times New Roman" w:eastAsia="Times New Roman" w:hAnsi="Times New Roman" w:cs="Times New Roman"/>
          <w:i/>
          <w:iCs/>
          <w:sz w:val="24"/>
          <w:szCs w:val="24"/>
        </w:rPr>
        <w:t xml:space="preserve">Proceedings of the </w:t>
      </w:r>
      <w:proofErr w:type="spellStart"/>
      <w:r w:rsidRPr="003B570C">
        <w:rPr>
          <w:rFonts w:ascii="Times New Roman" w:eastAsia="Times New Roman" w:hAnsi="Times New Roman" w:cs="Times New Roman"/>
          <w:i/>
          <w:iCs/>
          <w:sz w:val="24"/>
          <w:szCs w:val="24"/>
        </w:rPr>
        <w:t>the</w:t>
      </w:r>
      <w:proofErr w:type="spellEnd"/>
      <w:r w:rsidRPr="003B570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3B570C">
        <w:rPr>
          <w:rFonts w:ascii="Times New Roman" w:eastAsia="Times New Roman" w:hAnsi="Times New Roman" w:cs="Times New Roman"/>
          <w:i/>
          <w:iCs/>
          <w:sz w:val="24"/>
          <w:szCs w:val="24"/>
        </w:rPr>
        <w:t>The</w:t>
      </w:r>
      <w:proofErr w:type="gramEnd"/>
      <w:r w:rsidRPr="003B570C">
        <w:rPr>
          <w:rFonts w:ascii="Times New Roman" w:eastAsia="Times New Roman" w:hAnsi="Times New Roman" w:cs="Times New Roman"/>
          <w:i/>
          <w:iCs/>
          <w:sz w:val="24"/>
          <w:szCs w:val="24"/>
        </w:rPr>
        <w:t xml:space="preserve"> foundations of software engineering</w:t>
      </w:r>
      <w:r w:rsidRPr="003B570C">
        <w:rPr>
          <w:rFonts w:ascii="Times New Roman" w:eastAsia="Times New Roman" w:hAnsi="Times New Roman" w:cs="Times New Roman"/>
          <w:sz w:val="24"/>
          <w:szCs w:val="24"/>
        </w:rPr>
        <w:t xml:space="preserve"> (pp. 5-14). ACM.</w:t>
      </w:r>
    </w:p>
    <w:p w14:paraId="00C9EE19"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bCs/>
          <w:sz w:val="24"/>
          <w:szCs w:val="24"/>
        </w:rPr>
        <w:t>Control-Flow Patterns.</w:t>
      </w:r>
      <w:r w:rsidRPr="003B570C">
        <w:rPr>
          <w:rFonts w:ascii="Times New Roman" w:hAnsi="Times New Roman" w:cs="Times New Roman"/>
          <w:sz w:val="24"/>
          <w:szCs w:val="24"/>
        </w:rPr>
        <w:t xml:space="preserve"> Retrieved on September 13, 2017, from http://www.workflowpatterns.com/patterns/control/.</w:t>
      </w:r>
    </w:p>
    <w:p w14:paraId="5DBFF598"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3B570C">
        <w:rPr>
          <w:rFonts w:ascii="Times New Roman" w:eastAsia="Times New Roman" w:hAnsi="Times New Roman" w:cs="Times New Roman"/>
          <w:i/>
          <w:iCs/>
          <w:sz w:val="24"/>
          <w:szCs w:val="24"/>
        </w:rPr>
        <w:t>Journal of Artificial Intelligence Research</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w:t>
      </w:r>
      <w:r w:rsidRPr="003B570C">
        <w:rPr>
          <w:rFonts w:ascii="Times New Roman" w:eastAsia="Times New Roman" w:hAnsi="Times New Roman" w:cs="Times New Roman"/>
          <w:sz w:val="24"/>
          <w:szCs w:val="24"/>
        </w:rPr>
        <w:t>, 231-255.</w:t>
      </w:r>
    </w:p>
    <w:p w14:paraId="283DB11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Csardi</w:t>
      </w:r>
      <w:proofErr w:type="spellEnd"/>
      <w:r w:rsidRPr="003B570C">
        <w:rPr>
          <w:rFonts w:ascii="Times New Roman" w:eastAsia="Times New Roman" w:hAnsi="Times New Roman" w:cs="Times New Roman"/>
          <w:sz w:val="24"/>
          <w:szCs w:val="24"/>
        </w:rPr>
        <w:t xml:space="preserve">, G., &amp; </w:t>
      </w:r>
      <w:proofErr w:type="spellStart"/>
      <w:r w:rsidRPr="003B570C">
        <w:rPr>
          <w:rFonts w:ascii="Times New Roman" w:eastAsia="Times New Roman" w:hAnsi="Times New Roman" w:cs="Times New Roman"/>
          <w:sz w:val="24"/>
          <w:szCs w:val="24"/>
        </w:rPr>
        <w:t>Nepusz</w:t>
      </w:r>
      <w:proofErr w:type="spellEnd"/>
      <w:r w:rsidRPr="003B570C">
        <w:rPr>
          <w:rFonts w:ascii="Times New Roman" w:eastAsia="Times New Roman" w:hAnsi="Times New Roman" w:cs="Times New Roman"/>
          <w:sz w:val="24"/>
          <w:szCs w:val="24"/>
        </w:rPr>
        <w:t xml:space="preserve">, T. (2006). The </w:t>
      </w:r>
      <w:proofErr w:type="spellStart"/>
      <w:r w:rsidRPr="003B570C">
        <w:rPr>
          <w:rFonts w:ascii="Times New Roman" w:eastAsia="Times New Roman" w:hAnsi="Times New Roman" w:cs="Times New Roman"/>
          <w:sz w:val="24"/>
          <w:szCs w:val="24"/>
        </w:rPr>
        <w:t>igraph</w:t>
      </w:r>
      <w:proofErr w:type="spellEnd"/>
      <w:r w:rsidRPr="003B570C">
        <w:rPr>
          <w:rFonts w:ascii="Times New Roman" w:eastAsia="Times New Roman" w:hAnsi="Times New Roman" w:cs="Times New Roman"/>
          <w:sz w:val="24"/>
          <w:szCs w:val="24"/>
        </w:rPr>
        <w:t xml:space="preserve"> software package for complex network research. </w:t>
      </w:r>
      <w:proofErr w:type="spellStart"/>
      <w:r w:rsidRPr="003B570C">
        <w:rPr>
          <w:rFonts w:ascii="Times New Roman" w:eastAsia="Times New Roman" w:hAnsi="Times New Roman" w:cs="Times New Roman"/>
          <w:i/>
          <w:iCs/>
          <w:sz w:val="24"/>
          <w:szCs w:val="24"/>
        </w:rPr>
        <w:t>InterJournal</w:t>
      </w:r>
      <w:proofErr w:type="spellEnd"/>
      <w:r w:rsidRPr="003B570C">
        <w:rPr>
          <w:rFonts w:ascii="Times New Roman" w:eastAsia="Times New Roman" w:hAnsi="Times New Roman" w:cs="Times New Roman"/>
          <w:i/>
          <w:iCs/>
          <w:sz w:val="24"/>
          <w:szCs w:val="24"/>
        </w:rPr>
        <w:t>, Complex Systems</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1695</w:t>
      </w:r>
      <w:r w:rsidRPr="003B570C">
        <w:rPr>
          <w:rFonts w:ascii="Times New Roman" w:eastAsia="Times New Roman" w:hAnsi="Times New Roman" w:cs="Times New Roman"/>
          <w:sz w:val="24"/>
          <w:szCs w:val="24"/>
        </w:rPr>
        <w:t>(5), 1-9.</w:t>
      </w:r>
    </w:p>
    <w:p w14:paraId="61C0BC97" w14:textId="7A5C3B4A" w:rsidR="007E7FC3" w:rsidRPr="003B570C" w:rsidRDefault="00A2351B" w:rsidP="00A2351B">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A2351B">
        <w:rPr>
          <w:rFonts w:ascii="Times New Roman" w:eastAsia="Times New Roman" w:hAnsi="Times New Roman" w:cs="Times New Roman"/>
          <w:sz w:val="24"/>
          <w:szCs w:val="24"/>
        </w:rPr>
        <w:t>Diamantini</w:t>
      </w:r>
      <w:proofErr w:type="spellEnd"/>
      <w:r w:rsidRPr="00A2351B">
        <w:rPr>
          <w:rFonts w:ascii="Times New Roman" w:eastAsia="Times New Roman" w:hAnsi="Times New Roman" w:cs="Times New Roman"/>
          <w:sz w:val="24"/>
          <w:szCs w:val="24"/>
        </w:rPr>
        <w:t xml:space="preserve">, C., </w:t>
      </w:r>
      <w:proofErr w:type="spellStart"/>
      <w:r w:rsidRPr="00A2351B">
        <w:rPr>
          <w:rFonts w:ascii="Times New Roman" w:eastAsia="Times New Roman" w:hAnsi="Times New Roman" w:cs="Times New Roman"/>
          <w:sz w:val="24"/>
          <w:szCs w:val="24"/>
        </w:rPr>
        <w:t>Genga</w:t>
      </w:r>
      <w:proofErr w:type="spellEnd"/>
      <w:r w:rsidRPr="00A2351B">
        <w:rPr>
          <w:rFonts w:ascii="Times New Roman" w:eastAsia="Times New Roman" w:hAnsi="Times New Roman" w:cs="Times New Roman"/>
          <w:sz w:val="24"/>
          <w:szCs w:val="24"/>
        </w:rPr>
        <w:t xml:space="preserve">, L., &amp; </w:t>
      </w:r>
      <w:proofErr w:type="spellStart"/>
      <w:r w:rsidRPr="00A2351B">
        <w:rPr>
          <w:rFonts w:ascii="Times New Roman" w:eastAsia="Times New Roman" w:hAnsi="Times New Roman" w:cs="Times New Roman"/>
          <w:sz w:val="24"/>
          <w:szCs w:val="24"/>
        </w:rPr>
        <w:t>Potena</w:t>
      </w:r>
      <w:proofErr w:type="spellEnd"/>
      <w:r w:rsidRPr="00A2351B">
        <w:rPr>
          <w:rFonts w:ascii="Times New Roman" w:eastAsia="Times New Roman" w:hAnsi="Times New Roman" w:cs="Times New Roman"/>
          <w:sz w:val="24"/>
          <w:szCs w:val="24"/>
        </w:rPr>
        <w:t xml:space="preserve">, D. (2015). </w:t>
      </w:r>
      <w:proofErr w:type="spellStart"/>
      <w:r w:rsidRPr="00A2351B">
        <w:rPr>
          <w:rFonts w:ascii="Times New Roman" w:eastAsia="Times New Roman" w:hAnsi="Times New Roman" w:cs="Times New Roman"/>
          <w:sz w:val="24"/>
          <w:szCs w:val="24"/>
        </w:rPr>
        <w:t>Esub</w:t>
      </w:r>
      <w:proofErr w:type="spellEnd"/>
      <w:r w:rsidRPr="00A2351B">
        <w:rPr>
          <w:rFonts w:ascii="Times New Roman" w:eastAsia="Times New Roman" w:hAnsi="Times New Roman" w:cs="Times New Roman"/>
          <w:sz w:val="24"/>
          <w:szCs w:val="24"/>
        </w:rPr>
        <w:t>: Exploration of subgraphs. Proceedings of the BPM Demo Session, 70-74.</w:t>
      </w:r>
      <w:r w:rsidRPr="00A2351B" w:rsidDel="00A2351B">
        <w:rPr>
          <w:rFonts w:ascii="Times New Roman" w:eastAsia="Times New Roman" w:hAnsi="Times New Roman" w:cs="Times New Roman"/>
          <w:sz w:val="24"/>
          <w:szCs w:val="24"/>
        </w:rPr>
        <w:t xml:space="preserve"> </w:t>
      </w:r>
    </w:p>
    <w:p w14:paraId="3A0FCDE3"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proofErr w:type="spellStart"/>
      <w:r w:rsidRPr="003B570C">
        <w:rPr>
          <w:rFonts w:ascii="Times New Roman" w:hAnsi="Times New Roman" w:cs="Times New Roman"/>
        </w:rPr>
        <w:t>Diamantini</w:t>
      </w:r>
      <w:proofErr w:type="spellEnd"/>
      <w:r w:rsidRPr="003B570C">
        <w:rPr>
          <w:rFonts w:ascii="Times New Roman" w:hAnsi="Times New Roman" w:cs="Times New Roman"/>
        </w:rPr>
        <w:t xml:space="preserve">, C., </w:t>
      </w:r>
      <w:proofErr w:type="spellStart"/>
      <w:r w:rsidRPr="003B570C">
        <w:rPr>
          <w:rFonts w:ascii="Times New Roman" w:hAnsi="Times New Roman" w:cs="Times New Roman"/>
        </w:rPr>
        <w:t>Genga</w:t>
      </w:r>
      <w:proofErr w:type="spellEnd"/>
      <w:r w:rsidRPr="003B570C">
        <w:rPr>
          <w:rFonts w:ascii="Times New Roman" w:hAnsi="Times New Roman" w:cs="Times New Roman"/>
        </w:rPr>
        <w:t xml:space="preserve">, L., </w:t>
      </w:r>
      <w:proofErr w:type="spellStart"/>
      <w:r w:rsidRPr="003B570C">
        <w:rPr>
          <w:rFonts w:ascii="Times New Roman" w:hAnsi="Times New Roman" w:cs="Times New Roman"/>
        </w:rPr>
        <w:t>Potena</w:t>
      </w:r>
      <w:proofErr w:type="spellEnd"/>
      <w:r w:rsidRPr="003B570C">
        <w:rPr>
          <w:rFonts w:ascii="Times New Roman" w:hAnsi="Times New Roman" w:cs="Times New Roman"/>
        </w:rPr>
        <w:t xml:space="preserve">, D., &amp; </w:t>
      </w:r>
      <w:proofErr w:type="spellStart"/>
      <w:r w:rsidRPr="003B570C">
        <w:rPr>
          <w:rFonts w:ascii="Times New Roman" w:hAnsi="Times New Roman" w:cs="Times New Roman"/>
        </w:rPr>
        <w:t>Storti</w:t>
      </w:r>
      <w:proofErr w:type="spellEnd"/>
      <w:r w:rsidRPr="003B570C">
        <w:rPr>
          <w:rFonts w:ascii="Times New Roman" w:hAnsi="Times New Roman" w:cs="Times New Roman"/>
        </w:rPr>
        <w:t xml:space="preserve">, E. (2013, May). Pattern discovery from innovation processes. In </w:t>
      </w:r>
      <w:r w:rsidRPr="003B570C">
        <w:rPr>
          <w:rFonts w:ascii="Times New Roman" w:hAnsi="Times New Roman" w:cs="Times New Roman"/>
          <w:i/>
          <w:iCs/>
        </w:rPr>
        <w:t>Collaboration technologies and systems (CTS), 2013 international conference on</w:t>
      </w:r>
      <w:r w:rsidRPr="003B570C">
        <w:rPr>
          <w:rFonts w:ascii="Times New Roman" w:hAnsi="Times New Roman" w:cs="Times New Roman"/>
        </w:rPr>
        <w:t xml:space="preserve"> (pp. 457-464). IEEE.</w:t>
      </w:r>
    </w:p>
    <w:p w14:paraId="0B5A5FE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B23E93" w:rsidRDefault="00B23E93" w:rsidP="00B23E9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and Holder, L., Anomaly Detection in Data Represented as Graphs, </w:t>
      </w:r>
      <w:r w:rsidRPr="003B570C">
        <w:rPr>
          <w:rFonts w:ascii="Times New Roman" w:hAnsi="Times New Roman" w:cs="Times New Roman"/>
          <w:i/>
          <w:sz w:val="24"/>
          <w:szCs w:val="24"/>
        </w:rPr>
        <w:t>Intelligent Data Analysis, An International Journal</w:t>
      </w:r>
      <w:r w:rsidRPr="003B570C">
        <w:rPr>
          <w:rFonts w:ascii="Times New Roman" w:hAnsi="Times New Roman" w:cs="Times New Roman"/>
          <w:sz w:val="24"/>
          <w:szCs w:val="24"/>
        </w:rPr>
        <w:t>, Volume 11(6), 2007.</w:t>
      </w:r>
    </w:p>
    <w:p w14:paraId="3BB7E771" w14:textId="6576BB56"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&amp; Holder, L. (2009, April). Graph-Based Approaches to Insider Threat Detection. In </w:t>
      </w:r>
      <w:r w:rsidRPr="003B570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3B570C">
        <w:rPr>
          <w:rFonts w:ascii="Times New Roman" w:hAnsi="Times New Roman" w:cs="Times New Roman"/>
          <w:sz w:val="24"/>
          <w:szCs w:val="24"/>
        </w:rPr>
        <w:t xml:space="preserve"> (p. 44). ACM.</w:t>
      </w:r>
    </w:p>
    <w:p w14:paraId="63101E7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Easley, D., &amp; Kleinberg, J. (2010). </w:t>
      </w:r>
      <w:r w:rsidRPr="003B570C">
        <w:rPr>
          <w:rFonts w:ascii="Times New Roman" w:eastAsia="Times New Roman" w:hAnsi="Times New Roman" w:cs="Times New Roman"/>
          <w:i/>
          <w:iCs/>
          <w:sz w:val="24"/>
          <w:szCs w:val="24"/>
        </w:rPr>
        <w:t>Networks, crowds, and markets: Reasoning about a highly connected world</w:t>
      </w:r>
      <w:r w:rsidRPr="003B570C">
        <w:rPr>
          <w:rFonts w:ascii="Times New Roman" w:eastAsia="Times New Roman" w:hAnsi="Times New Roman" w:cs="Times New Roman"/>
          <w:sz w:val="24"/>
          <w:szCs w:val="24"/>
        </w:rPr>
        <w:t>. Cambridge University Press.</w:t>
      </w:r>
    </w:p>
    <w:p w14:paraId="7C6D409F" w14:textId="77777777" w:rsidR="007E7FC3" w:rsidRPr="003B570C" w:rsidRDefault="007E7FC3" w:rsidP="007E7FC3">
      <w:pPr>
        <w:pStyle w:val="ListParagraph"/>
        <w:numPr>
          <w:ilvl w:val="0"/>
          <w:numId w:val="14"/>
        </w:numPr>
        <w:spacing w:after="0" w:line="240" w:lineRule="auto"/>
        <w:outlineLvl w:val="0"/>
        <w:rPr>
          <w:rFonts w:ascii="Times New Roman" w:hAnsi="Times New Roman" w:cs="Times New Roman"/>
          <w:sz w:val="24"/>
          <w:szCs w:val="24"/>
        </w:rPr>
      </w:pPr>
      <w:r w:rsidRPr="003B570C">
        <w:rPr>
          <w:rFonts w:ascii="Times New Roman" w:hAnsi="Times New Roman" w:cs="Times New Roman"/>
        </w:rPr>
        <w:t xml:space="preserve">Esparza, J., &amp; Nielsen, M. (1994). Decidability issues for Petri nets. </w:t>
      </w:r>
      <w:r w:rsidRPr="003B570C">
        <w:rPr>
          <w:rFonts w:ascii="Times New Roman" w:hAnsi="Times New Roman" w:cs="Times New Roman"/>
          <w:i/>
          <w:iCs/>
        </w:rPr>
        <w:t>Petri nets newsletter</w:t>
      </w:r>
      <w:r w:rsidRPr="003B570C">
        <w:rPr>
          <w:rFonts w:ascii="Times New Roman" w:hAnsi="Times New Roman" w:cs="Times New Roman"/>
        </w:rPr>
        <w:t xml:space="preserve">, </w:t>
      </w:r>
      <w:r w:rsidRPr="003B570C">
        <w:rPr>
          <w:rFonts w:ascii="Times New Roman" w:hAnsi="Times New Roman" w:cs="Times New Roman"/>
          <w:i/>
          <w:iCs/>
        </w:rPr>
        <w:t>94</w:t>
      </w:r>
      <w:r w:rsidRPr="003B570C">
        <w:rPr>
          <w:rFonts w:ascii="Times New Roman" w:hAnsi="Times New Roman" w:cs="Times New Roman"/>
        </w:rPr>
        <w:t>, 5-23.</w:t>
      </w:r>
    </w:p>
    <w:p w14:paraId="065516F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Genga</w:t>
      </w:r>
      <w:proofErr w:type="spellEnd"/>
      <w:r w:rsidRPr="003B570C">
        <w:rPr>
          <w:rFonts w:ascii="Times New Roman" w:eastAsia="Times New Roman" w:hAnsi="Times New Roman" w:cs="Times New Roman"/>
          <w:sz w:val="24"/>
          <w:szCs w:val="24"/>
        </w:rPr>
        <w:t xml:space="preserve">, L., </w:t>
      </w:r>
      <w:proofErr w:type="spellStart"/>
      <w:r w:rsidRPr="003B570C">
        <w:rPr>
          <w:rFonts w:ascii="Times New Roman" w:eastAsia="Times New Roman" w:hAnsi="Times New Roman" w:cs="Times New Roman"/>
          <w:sz w:val="24"/>
          <w:szCs w:val="24"/>
        </w:rPr>
        <w:t>Potena</w:t>
      </w:r>
      <w:proofErr w:type="spellEnd"/>
      <w:r w:rsidRPr="003B570C">
        <w:rPr>
          <w:rFonts w:ascii="Times New Roman" w:eastAsia="Times New Roman" w:hAnsi="Times New Roman" w:cs="Times New Roman"/>
          <w:sz w:val="24"/>
          <w:szCs w:val="24"/>
        </w:rPr>
        <w:t xml:space="preserve">, D., Martino, O., Alizadeh, M., </w:t>
      </w:r>
      <w:proofErr w:type="spellStart"/>
      <w:r w:rsidRPr="003B570C">
        <w:rPr>
          <w:rFonts w:ascii="Times New Roman" w:eastAsia="Times New Roman" w:hAnsi="Times New Roman" w:cs="Times New Roman"/>
          <w:sz w:val="24"/>
          <w:szCs w:val="24"/>
        </w:rPr>
        <w:t>Diamantini</w:t>
      </w:r>
      <w:proofErr w:type="spellEnd"/>
      <w:r w:rsidRPr="003B570C">
        <w:rPr>
          <w:rFonts w:ascii="Times New Roman" w:eastAsia="Times New Roman" w:hAnsi="Times New Roman" w:cs="Times New Roman"/>
          <w:sz w:val="24"/>
          <w:szCs w:val="24"/>
        </w:rPr>
        <w:t xml:space="preserve">, C., &amp; Zannone, N. (2016, September). Subgraph mining for anomalous pattern discovery in event logs. In </w:t>
      </w:r>
      <w:r w:rsidRPr="003B570C">
        <w:rPr>
          <w:rFonts w:ascii="Times New Roman" w:eastAsia="Times New Roman" w:hAnsi="Times New Roman" w:cs="Times New Roman"/>
          <w:i/>
          <w:iCs/>
          <w:sz w:val="24"/>
          <w:szCs w:val="24"/>
        </w:rPr>
        <w:t>International Workshop on New Frontiers in Mining Complex Patterns</w:t>
      </w:r>
      <w:r w:rsidRPr="003B570C">
        <w:rPr>
          <w:rFonts w:ascii="Times New Roman" w:eastAsia="Times New Roman" w:hAnsi="Times New Roman" w:cs="Times New Roman"/>
          <w:sz w:val="24"/>
          <w:szCs w:val="24"/>
        </w:rPr>
        <w:t xml:space="preserve"> (pp. 181-197). Springer, Cham.</w:t>
      </w:r>
    </w:p>
    <w:p w14:paraId="095EB74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Goodfellow</w:t>
      </w:r>
      <w:proofErr w:type="spellEnd"/>
      <w:r w:rsidRPr="003B570C">
        <w:rPr>
          <w:rFonts w:ascii="Times New Roman" w:eastAsia="Times New Roman" w:hAnsi="Times New Roman" w:cs="Times New Roman"/>
          <w:sz w:val="24"/>
          <w:szCs w:val="24"/>
        </w:rPr>
        <w:t xml:space="preserve">, I.,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w:t>
      </w:r>
      <w:proofErr w:type="spellStart"/>
      <w:r w:rsidRPr="003B570C">
        <w:rPr>
          <w:rFonts w:ascii="Times New Roman" w:eastAsia="Times New Roman" w:hAnsi="Times New Roman" w:cs="Times New Roman"/>
          <w:sz w:val="24"/>
          <w:szCs w:val="24"/>
        </w:rPr>
        <w:t>Courville</w:t>
      </w:r>
      <w:proofErr w:type="spellEnd"/>
      <w:r w:rsidRPr="003B570C">
        <w:rPr>
          <w:rFonts w:ascii="Times New Roman" w:eastAsia="Times New Roman" w:hAnsi="Times New Roman" w:cs="Times New Roman"/>
          <w:sz w:val="24"/>
          <w:szCs w:val="24"/>
        </w:rPr>
        <w:t xml:space="preserve">, A., &amp;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(2016). </w:t>
      </w:r>
      <w:r w:rsidRPr="003B570C">
        <w:rPr>
          <w:rFonts w:ascii="Times New Roman" w:eastAsia="Times New Roman" w:hAnsi="Times New Roman" w:cs="Times New Roman"/>
          <w:i/>
          <w:iCs/>
          <w:sz w:val="24"/>
          <w:szCs w:val="24"/>
        </w:rPr>
        <w:t>Deep learning</w:t>
      </w:r>
      <w:r w:rsidRPr="003B570C">
        <w:rPr>
          <w:rFonts w:ascii="Times New Roman" w:eastAsia="Times New Roman" w:hAnsi="Times New Roman" w:cs="Times New Roman"/>
          <w:sz w:val="24"/>
          <w:szCs w:val="24"/>
        </w:rPr>
        <w:t xml:space="preserve"> (Vol. 1). Cambridge: MIT press.</w:t>
      </w:r>
    </w:p>
    <w:p w14:paraId="11AB004F" w14:textId="283FAFE2"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Grünwald</w:t>
      </w:r>
      <w:proofErr w:type="spellEnd"/>
      <w:r w:rsidRPr="003B570C">
        <w:rPr>
          <w:rFonts w:ascii="Times New Roman" w:hAnsi="Times New Roman" w:cs="Times New Roman"/>
          <w:sz w:val="24"/>
          <w:szCs w:val="24"/>
        </w:rPr>
        <w:t xml:space="preserve">, P. (2005). A tutorial introduction to the minimum description length principle. Accessed from </w:t>
      </w:r>
      <w:r w:rsidR="00C00EF6" w:rsidRPr="00720B28">
        <w:rPr>
          <w:rFonts w:ascii="Times New Roman" w:hAnsi="Times New Roman" w:cs="Times New Roman"/>
          <w:sz w:val="24"/>
          <w:szCs w:val="24"/>
        </w:rPr>
        <w:t>https://arxiv.org/pdf/math/0406077.pdf</w:t>
      </w:r>
      <w:r w:rsidRPr="003B570C">
        <w:rPr>
          <w:rFonts w:ascii="Times New Roman" w:hAnsi="Times New Roman" w:cs="Times New Roman"/>
          <w:sz w:val="24"/>
          <w:szCs w:val="24"/>
        </w:rPr>
        <w:t>, December 12, 2017.</w:t>
      </w:r>
    </w:p>
    <w:p w14:paraId="6837896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lastRenderedPageBreak/>
        <w:t xml:space="preserve">Herbst, J. (2000, May). A machine learning approach to workflow management. In </w:t>
      </w:r>
      <w:proofErr w:type="spellStart"/>
      <w:r w:rsidRPr="003B570C">
        <w:rPr>
          <w:rFonts w:ascii="Times New Roman" w:eastAsia="Times New Roman" w:hAnsi="Times New Roman" w:cs="Times New Roman"/>
          <w:i/>
          <w:iCs/>
          <w:sz w:val="24"/>
          <w:szCs w:val="24"/>
        </w:rPr>
        <w:t>european</w:t>
      </w:r>
      <w:proofErr w:type="spellEnd"/>
      <w:r w:rsidRPr="003B570C">
        <w:rPr>
          <w:rFonts w:ascii="Times New Roman" w:eastAsia="Times New Roman" w:hAnsi="Times New Roman" w:cs="Times New Roman"/>
          <w:i/>
          <w:iCs/>
          <w:sz w:val="24"/>
          <w:szCs w:val="24"/>
        </w:rPr>
        <w:t xml:space="preserve"> conference on machine learning</w:t>
      </w:r>
      <w:r w:rsidRPr="003B570C">
        <w:rPr>
          <w:rFonts w:ascii="Times New Roman" w:eastAsia="Times New Roman" w:hAnsi="Times New Roman" w:cs="Times New Roman"/>
          <w:sz w:val="24"/>
          <w:szCs w:val="24"/>
        </w:rPr>
        <w:t xml:space="preserve"> (pp. 183-194). Springer, Berlin, Heidelberg.</w:t>
      </w:r>
    </w:p>
    <w:p w14:paraId="359FF35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Holder, L. B. (1989). Empirical substructure discovery. In </w:t>
      </w:r>
      <w:r w:rsidRPr="003B570C">
        <w:rPr>
          <w:rFonts w:ascii="Times New Roman" w:eastAsia="Times New Roman" w:hAnsi="Times New Roman" w:cs="Times New Roman"/>
          <w:i/>
          <w:iCs/>
          <w:sz w:val="24"/>
          <w:szCs w:val="24"/>
        </w:rPr>
        <w:t>Proceedings of the sixth international workshop on Machine learning</w:t>
      </w:r>
      <w:r w:rsidRPr="003B570C">
        <w:rPr>
          <w:rFonts w:ascii="Times New Roman" w:eastAsia="Times New Roman" w:hAnsi="Times New Roman" w:cs="Times New Roman"/>
          <w:sz w:val="24"/>
          <w:szCs w:val="24"/>
        </w:rPr>
        <w:t xml:space="preserve"> (pp. 133-136).</w:t>
      </w:r>
    </w:p>
    <w:p w14:paraId="5446204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Jensen, K. (1987). </w:t>
      </w:r>
      <w:proofErr w:type="spellStart"/>
      <w:r w:rsidRPr="003B570C">
        <w:rPr>
          <w:rFonts w:ascii="Times New Roman" w:eastAsia="Times New Roman" w:hAnsi="Times New Roman" w:cs="Times New Roman"/>
          <w:sz w:val="24"/>
          <w:szCs w:val="24"/>
        </w:rPr>
        <w:t>Coloured</w:t>
      </w:r>
      <w:proofErr w:type="spellEnd"/>
      <w:r w:rsidRPr="003B570C">
        <w:rPr>
          <w:rFonts w:ascii="Times New Roman" w:eastAsia="Times New Roman" w:hAnsi="Times New Roman" w:cs="Times New Roman"/>
          <w:sz w:val="24"/>
          <w:szCs w:val="24"/>
        </w:rPr>
        <w:t xml:space="preserve"> Petri nets. In </w:t>
      </w:r>
      <w:r w:rsidRPr="003B570C">
        <w:rPr>
          <w:rFonts w:ascii="Times New Roman" w:eastAsia="Times New Roman" w:hAnsi="Times New Roman" w:cs="Times New Roman"/>
          <w:i/>
          <w:iCs/>
          <w:sz w:val="24"/>
          <w:szCs w:val="24"/>
        </w:rPr>
        <w:t>Petri nets: central models and their properties</w:t>
      </w:r>
      <w:r w:rsidRPr="003B570C">
        <w:rPr>
          <w:rFonts w:ascii="Times New Roman" w:eastAsia="Times New Roman" w:hAnsi="Times New Roman" w:cs="Times New Roman"/>
          <w:sz w:val="24"/>
          <w:szCs w:val="24"/>
        </w:rPr>
        <w:t xml:space="preserve"> (pp. 248-299). Springer, Berlin, Heidelberg.</w:t>
      </w:r>
    </w:p>
    <w:p w14:paraId="2151F474" w14:textId="77777777" w:rsidR="007E7FC3" w:rsidRPr="001732C3" w:rsidRDefault="007E7FC3" w:rsidP="007E7FC3">
      <w:pPr>
        <w:pStyle w:val="NormalWeb"/>
        <w:numPr>
          <w:ilvl w:val="0"/>
          <w:numId w:val="14"/>
        </w:numPr>
        <w:spacing w:before="0" w:beforeAutospacing="0" w:after="0" w:afterAutospacing="0"/>
      </w:pPr>
      <w:r w:rsidRPr="001732C3">
        <w:t xml:space="preserve">Joyner, I., Cook, D. J., &amp; Holder, L. B. (2001). Discovery and Evaluation of Graph-Based Hierarchical Conceptual Clusters. J. Machine Learning Research, 19-43. </w:t>
      </w:r>
    </w:p>
    <w:p w14:paraId="601BCEBF"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(2001). Hierarchical conceptual structural clustering. International Journal on Artificial Intelligence Tools, 10(1-2), 107-136. </w:t>
      </w:r>
    </w:p>
    <w:p w14:paraId="25D74F9A"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Cook, D. J., &amp; Holder, L. B. (2001). Graph-based hierarchical conceptual clustering. Journal of Machine Learning Research, 2(Oct), 19-43. </w:t>
      </w:r>
    </w:p>
    <w:p w14:paraId="50159518"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(2000, May). Graph-Based Hierarchical Conceptual Clustering. In FLAIRS Conference (pp. 91-95). </w:t>
      </w:r>
    </w:p>
    <w:p w14:paraId="6705A4D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Kiepuszewski</w:t>
      </w:r>
      <w:proofErr w:type="spellEnd"/>
      <w:r w:rsidRPr="003B570C">
        <w:rPr>
          <w:rFonts w:ascii="Times New Roman" w:eastAsia="Times New Roman" w:hAnsi="Times New Roman" w:cs="Times New Roman"/>
          <w:sz w:val="24"/>
          <w:szCs w:val="24"/>
        </w:rPr>
        <w:t xml:space="preserve">, B., </w:t>
      </w:r>
      <w:proofErr w:type="spellStart"/>
      <w:r w:rsidRPr="003B570C">
        <w:rPr>
          <w:rFonts w:ascii="Times New Roman" w:eastAsia="Times New Roman" w:hAnsi="Times New Roman" w:cs="Times New Roman"/>
          <w:sz w:val="24"/>
          <w:szCs w:val="24"/>
        </w:rPr>
        <w:t>ter</w:t>
      </w:r>
      <w:proofErr w:type="spellEnd"/>
      <w:r w:rsidRPr="003B570C">
        <w:rPr>
          <w:rFonts w:ascii="Times New Roman" w:eastAsia="Times New Roman" w:hAnsi="Times New Roman" w:cs="Times New Roman"/>
          <w:sz w:val="24"/>
          <w:szCs w:val="24"/>
        </w:rPr>
        <w:t xml:space="preserve"> Hofstede, A. H., &amp; van der Aalst, W. M. (2003). Fundamentals of control flow in workflows. </w:t>
      </w:r>
      <w:r w:rsidRPr="003B570C">
        <w:rPr>
          <w:rFonts w:ascii="Times New Roman" w:eastAsia="Times New Roman" w:hAnsi="Times New Roman" w:cs="Times New Roman"/>
          <w:i/>
          <w:iCs/>
          <w:sz w:val="24"/>
          <w:szCs w:val="24"/>
        </w:rPr>
        <w:t>Acta Informatica</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39</w:t>
      </w:r>
      <w:r w:rsidRPr="003B570C">
        <w:rPr>
          <w:rFonts w:ascii="Times New Roman" w:eastAsia="Times New Roman" w:hAnsi="Times New Roman" w:cs="Times New Roman"/>
          <w:sz w:val="24"/>
          <w:szCs w:val="24"/>
        </w:rPr>
        <w:t>(3), 143-209.</w:t>
      </w:r>
    </w:p>
    <w:p w14:paraId="5E92A8BF"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r w:rsidRPr="003B570C">
        <w:rPr>
          <w:rFonts w:ascii="Times New Roman" w:hAnsi="Times New Roman" w:cs="Times New Roman"/>
        </w:rPr>
        <w:t xml:space="preserve">Korte B., </w:t>
      </w:r>
      <w:proofErr w:type="spellStart"/>
      <w:r w:rsidRPr="003B570C">
        <w:rPr>
          <w:rFonts w:ascii="Times New Roman" w:hAnsi="Times New Roman" w:cs="Times New Roman"/>
        </w:rPr>
        <w:t>Vygen</w:t>
      </w:r>
      <w:proofErr w:type="spellEnd"/>
      <w:r w:rsidRPr="003B570C">
        <w:rPr>
          <w:rFonts w:ascii="Times New Roman" w:hAnsi="Times New Roman" w:cs="Times New Roman"/>
        </w:rPr>
        <w:t xml:space="preserve"> J. (2000) Bin-Packing. In: Combinatorial Optimization. Algorithms and Combinatorics, </w:t>
      </w:r>
      <w:proofErr w:type="spellStart"/>
      <w:r w:rsidRPr="003B570C">
        <w:rPr>
          <w:rFonts w:ascii="Times New Roman" w:hAnsi="Times New Roman" w:cs="Times New Roman"/>
        </w:rPr>
        <w:t>vol</w:t>
      </w:r>
      <w:proofErr w:type="spellEnd"/>
      <w:r w:rsidRPr="003B570C">
        <w:rPr>
          <w:rFonts w:ascii="Times New Roman" w:hAnsi="Times New Roman" w:cs="Times New Roman"/>
        </w:rPr>
        <w:t xml:space="preserve"> 21. Springer, Berlin, Heidelberg</w:t>
      </w:r>
    </w:p>
    <w:p w14:paraId="3B6087E5" w14:textId="4E55D0EB"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Leemans</w:t>
      </w:r>
      <w:proofErr w:type="spellEnd"/>
      <w:r w:rsidRPr="003B570C">
        <w:rPr>
          <w:rFonts w:ascii="Times New Roman" w:hAnsi="Times New Roman" w:cs="Times New Roman"/>
          <w:sz w:val="24"/>
          <w:szCs w:val="24"/>
        </w:rPr>
        <w:t xml:space="preserve">, </w:t>
      </w:r>
      <w:proofErr w:type="spellStart"/>
      <w:r w:rsidRPr="003B570C">
        <w:rPr>
          <w:rFonts w:ascii="Times New Roman" w:hAnsi="Times New Roman" w:cs="Times New Roman"/>
          <w:sz w:val="24"/>
          <w:szCs w:val="24"/>
        </w:rPr>
        <w:t>Maikal</w:t>
      </w:r>
      <w:proofErr w:type="spellEnd"/>
      <w:r w:rsidRPr="003B570C">
        <w:rPr>
          <w:rFonts w:ascii="Times New Roman" w:hAnsi="Times New Roman" w:cs="Times New Roman"/>
          <w:sz w:val="24"/>
          <w:szCs w:val="24"/>
        </w:rPr>
        <w:t>.</w:t>
      </w:r>
      <w:r w:rsidR="00C00EF6">
        <w:rPr>
          <w:rFonts w:ascii="Times New Roman" w:hAnsi="Times New Roman" w:cs="Times New Roman"/>
          <w:sz w:val="24"/>
          <w:szCs w:val="24"/>
        </w:rPr>
        <w:t xml:space="preserve"> (</w:t>
      </w:r>
      <w:r w:rsidR="00C00EF6" w:rsidRPr="003B570C">
        <w:rPr>
          <w:rFonts w:ascii="Times New Roman" w:hAnsi="Times New Roman" w:cs="Times New Roman"/>
          <w:sz w:val="24"/>
          <w:szCs w:val="24"/>
        </w:rPr>
        <w:t>2017</w:t>
      </w:r>
      <w:r w:rsidR="00C00EF6">
        <w:rPr>
          <w:rFonts w:ascii="Times New Roman" w:hAnsi="Times New Roman" w:cs="Times New Roman"/>
          <w:sz w:val="24"/>
          <w:szCs w:val="24"/>
        </w:rPr>
        <w:t>).</w:t>
      </w:r>
      <w:r w:rsidRPr="003B570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eastAsia="Times New Roman" w:hAnsi="Times New Roman" w:cs="Times New Roman"/>
          <w:sz w:val="24"/>
          <w:szCs w:val="24"/>
        </w:rPr>
        <w:t>Leemans</w:t>
      </w:r>
      <w:proofErr w:type="spellEnd"/>
      <w:r w:rsidRPr="003B570C">
        <w:rPr>
          <w:rFonts w:ascii="Times New Roman" w:eastAsia="Times New Roman" w:hAnsi="Times New Roman" w:cs="Times New Roman"/>
          <w:sz w:val="24"/>
          <w:szCs w:val="24"/>
        </w:rPr>
        <w:t xml:space="preserve">, S. J., </w:t>
      </w:r>
      <w:proofErr w:type="spellStart"/>
      <w:r w:rsidRPr="003B570C">
        <w:rPr>
          <w:rFonts w:ascii="Times New Roman" w:eastAsia="Times New Roman" w:hAnsi="Times New Roman" w:cs="Times New Roman"/>
          <w:sz w:val="24"/>
          <w:szCs w:val="24"/>
        </w:rPr>
        <w:t>Fahland</w:t>
      </w:r>
      <w:proofErr w:type="spellEnd"/>
      <w:r w:rsidRPr="003B570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3B570C">
        <w:rPr>
          <w:rFonts w:ascii="Times New Roman" w:eastAsia="Times New Roman" w:hAnsi="Times New Roman" w:cs="Times New Roman"/>
          <w:sz w:val="24"/>
          <w:szCs w:val="24"/>
        </w:rPr>
        <w:t>behaviour</w:t>
      </w:r>
      <w:proofErr w:type="spellEnd"/>
      <w:r w:rsidRPr="003B570C">
        <w:rPr>
          <w:rFonts w:ascii="Times New Roman" w:eastAsia="Times New Roman" w:hAnsi="Times New Roman" w:cs="Times New Roman"/>
          <w:sz w:val="24"/>
          <w:szCs w:val="24"/>
        </w:rPr>
        <w:t xml:space="preserve">.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66-78). Springer, Cham.</w:t>
      </w:r>
    </w:p>
    <w:p w14:paraId="16C2A5A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Murata, T. (1989). Petri nets: Properties, analysis and applications. </w:t>
      </w:r>
      <w:r w:rsidRPr="003B570C">
        <w:rPr>
          <w:rFonts w:ascii="Times New Roman" w:eastAsia="Times New Roman" w:hAnsi="Times New Roman" w:cs="Times New Roman"/>
          <w:i/>
          <w:iCs/>
          <w:sz w:val="24"/>
          <w:szCs w:val="24"/>
        </w:rPr>
        <w:t>Proceedings of the IEEE</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77</w:t>
      </w:r>
      <w:r w:rsidRPr="003B570C">
        <w:rPr>
          <w:rFonts w:ascii="Times New Roman" w:eastAsia="Times New Roman" w:hAnsi="Times New Roman" w:cs="Times New Roman"/>
          <w:sz w:val="24"/>
          <w:szCs w:val="24"/>
        </w:rPr>
        <w:t>(4), 541-580.</w:t>
      </w:r>
    </w:p>
    <w:p w14:paraId="445AF3C8"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Peterson, J. L. (1981). Petri net theory and the modeling of systems.</w:t>
      </w:r>
    </w:p>
    <w:p w14:paraId="70471064" w14:textId="788ED5F1" w:rsidR="007E7FC3" w:rsidRPr="003B570C" w:rsidRDefault="00C00EF6" w:rsidP="00C00EF6">
      <w:pPr>
        <w:pStyle w:val="ListParagraph"/>
        <w:numPr>
          <w:ilvl w:val="0"/>
          <w:numId w:val="14"/>
        </w:numPr>
        <w:spacing w:after="0" w:line="240" w:lineRule="auto"/>
        <w:rPr>
          <w:rFonts w:ascii="Times New Roman" w:eastAsia="Times New Roman" w:hAnsi="Times New Roman" w:cs="Times New Roman"/>
          <w:sz w:val="24"/>
          <w:szCs w:val="24"/>
        </w:rPr>
      </w:pPr>
      <w:r w:rsidRPr="00C00EF6">
        <w:rPr>
          <w:rFonts w:ascii="Times New Roman" w:eastAsia="Times New Roman" w:hAnsi="Times New Roman" w:cs="Times New Roman"/>
          <w:sz w:val="24"/>
          <w:szCs w:val="24"/>
        </w:rPr>
        <w:t>Noble, C</w:t>
      </w:r>
      <w:r>
        <w:rPr>
          <w:rFonts w:ascii="Times New Roman" w:eastAsia="Times New Roman" w:hAnsi="Times New Roman" w:cs="Times New Roman"/>
          <w:sz w:val="24"/>
          <w:szCs w:val="24"/>
        </w:rPr>
        <w:t>aleb</w:t>
      </w:r>
      <w:r w:rsidRPr="00C00EF6">
        <w:rPr>
          <w:rFonts w:ascii="Times New Roman" w:eastAsia="Times New Roman" w:hAnsi="Times New Roman" w:cs="Times New Roman"/>
          <w:sz w:val="24"/>
          <w:szCs w:val="24"/>
        </w:rPr>
        <w:t xml:space="preserve"> C., &amp; Cook, D. J. (2003, August). Graph-based anomaly detection. In Proceedings of the ninth ACM SIGKDD international conference on Knowledge discovery and data mining (pp. 631-636). ACM.</w:t>
      </w:r>
      <w:r w:rsidRPr="00C00EF6" w:rsidDel="00C00EF6">
        <w:rPr>
          <w:rFonts w:ascii="Times New Roman" w:eastAsia="Times New Roman" w:hAnsi="Times New Roman" w:cs="Times New Roman"/>
          <w:sz w:val="24"/>
          <w:szCs w:val="24"/>
        </w:rPr>
        <w:t xml:space="preserve"> </w:t>
      </w:r>
    </w:p>
    <w:p w14:paraId="714CAE7B"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Petri, C. A., &amp; </w:t>
      </w:r>
      <w:proofErr w:type="spellStart"/>
      <w:r w:rsidRPr="003B570C">
        <w:rPr>
          <w:rFonts w:ascii="Times New Roman" w:eastAsia="Times New Roman" w:hAnsi="Times New Roman" w:cs="Times New Roman"/>
          <w:sz w:val="24"/>
          <w:szCs w:val="24"/>
        </w:rPr>
        <w:t>Reisig</w:t>
      </w:r>
      <w:proofErr w:type="spellEnd"/>
      <w:r w:rsidRPr="003B570C">
        <w:rPr>
          <w:rFonts w:ascii="Times New Roman" w:eastAsia="Times New Roman" w:hAnsi="Times New Roman" w:cs="Times New Roman"/>
          <w:sz w:val="24"/>
          <w:szCs w:val="24"/>
        </w:rPr>
        <w:t xml:space="preserve">, W. (2008). Petri net. </w:t>
      </w:r>
      <w:proofErr w:type="spellStart"/>
      <w:r w:rsidRPr="003B570C">
        <w:rPr>
          <w:rFonts w:ascii="Times New Roman" w:eastAsia="Times New Roman" w:hAnsi="Times New Roman" w:cs="Times New Roman"/>
          <w:i/>
          <w:iCs/>
          <w:sz w:val="24"/>
          <w:szCs w:val="24"/>
        </w:rPr>
        <w:t>Scholarpedia</w:t>
      </w:r>
      <w:proofErr w:type="spellEnd"/>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w:t>
      </w:r>
      <w:r w:rsidRPr="003B570C">
        <w:rPr>
          <w:rFonts w:ascii="Times New Roman" w:eastAsia="Times New Roman" w:hAnsi="Times New Roman" w:cs="Times New Roman"/>
          <w:sz w:val="24"/>
          <w:szCs w:val="24"/>
        </w:rPr>
        <w:t>(4), 6477.</w:t>
      </w:r>
    </w:p>
    <w:p w14:paraId="25CEA31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Russell, N., Ter Hofstede, A. H., Van Der Aalst, W. M., &amp; </w:t>
      </w:r>
      <w:proofErr w:type="spellStart"/>
      <w:r w:rsidRPr="003B570C">
        <w:rPr>
          <w:rFonts w:ascii="Times New Roman" w:eastAsia="Times New Roman" w:hAnsi="Times New Roman" w:cs="Times New Roman"/>
          <w:sz w:val="24"/>
          <w:szCs w:val="24"/>
        </w:rPr>
        <w:t>Mulyar</w:t>
      </w:r>
      <w:proofErr w:type="spellEnd"/>
      <w:r w:rsidRPr="003B570C">
        <w:rPr>
          <w:rFonts w:ascii="Times New Roman" w:eastAsia="Times New Roman" w:hAnsi="Times New Roman" w:cs="Times New Roman"/>
          <w:sz w:val="24"/>
          <w:szCs w:val="24"/>
        </w:rPr>
        <w:t xml:space="preserve">, N. (2006). Workflow control-flow patterns: A revised view. </w:t>
      </w:r>
      <w:r w:rsidRPr="003B570C">
        <w:rPr>
          <w:rFonts w:ascii="Times New Roman" w:eastAsia="Times New Roman" w:hAnsi="Times New Roman" w:cs="Times New Roman"/>
          <w:i/>
          <w:iCs/>
          <w:sz w:val="24"/>
          <w:szCs w:val="24"/>
        </w:rPr>
        <w:t xml:space="preserve">BPM Center Report BPM-06-22, </w:t>
      </w:r>
      <w:proofErr w:type="spellStart"/>
      <w:r w:rsidRPr="003B570C">
        <w:rPr>
          <w:rFonts w:ascii="Times New Roman" w:eastAsia="Times New Roman" w:hAnsi="Times New Roman" w:cs="Times New Roman"/>
          <w:i/>
          <w:iCs/>
          <w:sz w:val="24"/>
          <w:szCs w:val="24"/>
        </w:rPr>
        <w:t>BPMcenter</w:t>
      </w:r>
      <w:proofErr w:type="spellEnd"/>
      <w:r w:rsidRPr="003B570C">
        <w:rPr>
          <w:rFonts w:ascii="Times New Roman" w:eastAsia="Times New Roman" w:hAnsi="Times New Roman" w:cs="Times New Roman"/>
          <w:i/>
          <w:iCs/>
          <w:sz w:val="24"/>
          <w:szCs w:val="24"/>
        </w:rPr>
        <w:t>. org</w:t>
      </w:r>
      <w:r w:rsidRPr="003B570C">
        <w:rPr>
          <w:rFonts w:ascii="Times New Roman" w:eastAsia="Times New Roman" w:hAnsi="Times New Roman" w:cs="Times New Roman"/>
          <w:sz w:val="24"/>
          <w:szCs w:val="24"/>
        </w:rPr>
        <w:t>, 06-22.</w:t>
      </w:r>
    </w:p>
    <w:p w14:paraId="03536D52"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Song, M., Günther, C. W., &amp; Van der Aalst, W. M. (2008, September). Trace clustering in process mining.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109-120). Springer, Berlin, Heidelberg.</w:t>
      </w:r>
    </w:p>
    <w:p w14:paraId="32958C9A" w14:textId="6FBD07DD" w:rsidR="007E7FC3"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Van der Aalst, W. M.P. (1997, June). Verification of workflow nets. In </w:t>
      </w:r>
      <w:r w:rsidRPr="003B570C">
        <w:rPr>
          <w:rFonts w:ascii="Times New Roman" w:eastAsia="Times New Roman" w:hAnsi="Times New Roman" w:cs="Times New Roman"/>
          <w:i/>
          <w:iCs/>
          <w:sz w:val="24"/>
          <w:szCs w:val="24"/>
        </w:rPr>
        <w:t>International Conference on Application and Theory of Petri Nets</w:t>
      </w:r>
      <w:r w:rsidRPr="003B570C">
        <w:rPr>
          <w:rFonts w:ascii="Times New Roman" w:eastAsia="Times New Roman" w:hAnsi="Times New Roman" w:cs="Times New Roman"/>
          <w:sz w:val="24"/>
          <w:szCs w:val="24"/>
        </w:rPr>
        <w:t xml:space="preserve"> (pp. 407-426). Springer, Berlin, Heidelberg.</w:t>
      </w:r>
    </w:p>
    <w:p w14:paraId="41E39C60" w14:textId="02DD45F1" w:rsidR="00256F26" w:rsidRPr="00256F26" w:rsidRDefault="00256F26" w:rsidP="00256F26">
      <w:pPr>
        <w:pStyle w:val="ListParagraph"/>
        <w:numPr>
          <w:ilvl w:val="0"/>
          <w:numId w:val="14"/>
        </w:numPr>
        <w:spacing w:after="0" w:line="240" w:lineRule="auto"/>
        <w:rPr>
          <w:rFonts w:ascii="Times New Roman" w:eastAsia="Times New Roman" w:hAnsi="Times New Roman" w:cs="Times New Roman"/>
          <w:sz w:val="24"/>
          <w:szCs w:val="24"/>
        </w:rPr>
      </w:pPr>
      <w:r w:rsidRPr="00256F26">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256F26">
        <w:rPr>
          <w:rFonts w:ascii="Times New Roman" w:eastAsia="Times New Roman" w:hAnsi="Times New Roman" w:cs="Times New Roman"/>
          <w:i/>
          <w:iCs/>
          <w:sz w:val="24"/>
          <w:szCs w:val="24"/>
        </w:rPr>
        <w:t>Requirements Engineering</w:t>
      </w:r>
      <w:r w:rsidRPr="00256F26">
        <w:rPr>
          <w:rFonts w:ascii="Times New Roman" w:eastAsia="Times New Roman" w:hAnsi="Times New Roman" w:cs="Times New Roman"/>
          <w:sz w:val="24"/>
          <w:szCs w:val="24"/>
        </w:rPr>
        <w:t xml:space="preserve">, </w:t>
      </w:r>
      <w:r w:rsidRPr="00256F26">
        <w:rPr>
          <w:rFonts w:ascii="Times New Roman" w:eastAsia="Times New Roman" w:hAnsi="Times New Roman" w:cs="Times New Roman"/>
          <w:i/>
          <w:iCs/>
          <w:sz w:val="24"/>
          <w:szCs w:val="24"/>
        </w:rPr>
        <w:t>10</w:t>
      </w:r>
      <w:r w:rsidRPr="00256F26">
        <w:rPr>
          <w:rFonts w:ascii="Times New Roman" w:eastAsia="Times New Roman" w:hAnsi="Times New Roman" w:cs="Times New Roman"/>
          <w:sz w:val="24"/>
          <w:szCs w:val="24"/>
        </w:rPr>
        <w:t>(3), 198-211.</w:t>
      </w:r>
    </w:p>
    <w:p w14:paraId="2E3FB11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sz w:val="24"/>
          <w:szCs w:val="24"/>
        </w:rPr>
        <w:t>V</w:t>
      </w:r>
      <w:r w:rsidRPr="003B570C">
        <w:rPr>
          <w:rFonts w:ascii="Times New Roman" w:eastAsia="Times New Roman" w:hAnsi="Times New Roman" w:cs="Times New Roman"/>
          <w:sz w:val="24"/>
          <w:szCs w:val="24"/>
        </w:rPr>
        <w:t xml:space="preserve">an der Aalst, W.M.P. </w:t>
      </w:r>
      <w:r w:rsidRPr="003B570C">
        <w:rPr>
          <w:rFonts w:ascii="Times New Roman" w:eastAsia="Times New Roman" w:hAnsi="Times New Roman" w:cs="Times New Roman"/>
          <w:i/>
          <w:sz w:val="24"/>
          <w:szCs w:val="24"/>
        </w:rPr>
        <w:t>Process Mining Discovery, Conformance and Enhancement of Business Processes.</w:t>
      </w:r>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Heidelburg</w:t>
      </w:r>
      <w:proofErr w:type="spellEnd"/>
      <w:r w:rsidRPr="003B570C">
        <w:rPr>
          <w:rFonts w:ascii="Times New Roman" w:eastAsia="Times New Roman" w:hAnsi="Times New Roman" w:cs="Times New Roman"/>
          <w:sz w:val="24"/>
          <w:szCs w:val="24"/>
        </w:rPr>
        <w:t>, Germany: Springer, 2011.</w:t>
      </w:r>
    </w:p>
    <w:p w14:paraId="5C78775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Yamamoto, M., </w:t>
      </w:r>
      <w:proofErr w:type="spellStart"/>
      <w:r w:rsidRPr="003B570C">
        <w:rPr>
          <w:rFonts w:ascii="Times New Roman" w:eastAsia="Times New Roman" w:hAnsi="Times New Roman" w:cs="Times New Roman"/>
          <w:sz w:val="24"/>
          <w:szCs w:val="24"/>
        </w:rPr>
        <w:t>Sekine</w:t>
      </w:r>
      <w:proofErr w:type="spellEnd"/>
      <w:r w:rsidRPr="003B570C">
        <w:rPr>
          <w:rFonts w:ascii="Times New Roman" w:eastAsia="Times New Roman" w:hAnsi="Times New Roman" w:cs="Times New Roman"/>
          <w:sz w:val="24"/>
          <w:szCs w:val="24"/>
        </w:rPr>
        <w:t xml:space="preserve">, S., &amp; Matsumoto, S. (2017, January). Formalization of Karp-Miller tree construction on Petri nets. In </w:t>
      </w:r>
      <w:r w:rsidRPr="003B570C">
        <w:rPr>
          <w:rFonts w:ascii="Times New Roman" w:eastAsia="Times New Roman" w:hAnsi="Times New Roman" w:cs="Times New Roman"/>
          <w:i/>
          <w:iCs/>
          <w:sz w:val="24"/>
          <w:szCs w:val="24"/>
        </w:rPr>
        <w:t>Proceedings of the 6th ACM SIGPLAN Conference on Certified Programs and Proofs</w:t>
      </w:r>
      <w:r w:rsidRPr="003B570C">
        <w:rPr>
          <w:rFonts w:ascii="Times New Roman" w:eastAsia="Times New Roman" w:hAnsi="Times New Roman" w:cs="Times New Roman"/>
          <w:sz w:val="24"/>
          <w:szCs w:val="24"/>
        </w:rPr>
        <w:t xml:space="preserve"> (pp. 66-78). ACM.</w:t>
      </w:r>
    </w:p>
    <w:bookmarkEnd w:id="319"/>
    <w:p w14:paraId="353A6F6C" w14:textId="77777777" w:rsidR="003A318C" w:rsidRPr="001732C3" w:rsidRDefault="003A318C" w:rsidP="00607E06">
      <w:pPr>
        <w:rPr>
          <w:rFonts w:ascii="Times New Roman" w:hAnsi="Times New Roman" w:cs="Times New Roman"/>
          <w:sz w:val="24"/>
          <w:szCs w:val="24"/>
        </w:rPr>
      </w:pPr>
    </w:p>
    <w:p w14:paraId="0B85C1C3" w14:textId="77777777" w:rsidR="00495084" w:rsidRPr="001732C3" w:rsidRDefault="00495084"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29440F99"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3468D7">
        <w:rPr>
          <w:rFonts w:ascii="Times New Roman" w:hAnsi="Times New Roman" w:cs="Times New Roman"/>
          <w:sz w:val="20"/>
          <w:szCs w:val="20"/>
        </w:rPr>
        <w:t>in figure A1</w:t>
      </w:r>
      <w:r w:rsidRPr="001732C3">
        <w:rPr>
          <w:rFonts w:ascii="Times New Roman" w:hAnsi="Times New Roman" w:cs="Times New Roman"/>
          <w:sz w:val="20"/>
          <w:szCs w:val="20"/>
        </w:rPr>
        <w:t xml:space="preserve">. </w:t>
      </w:r>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331731CE"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28592B08" w:rsidR="00495084" w:rsidRPr="001732C3" w:rsidRDefault="00495084" w:rsidP="00495084">
      <w:pPr>
        <w:spacing w:line="240" w:lineRule="auto"/>
        <w:rPr>
          <w:rFonts w:ascii="Times New Roman" w:eastAsiaTheme="minorEastAsia" w:hAnsi="Times New Roman" w:cs="Times New Roman"/>
          <w:sz w:val="20"/>
          <w:szCs w:val="20"/>
        </w:rPr>
      </w:pPr>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7FD49E1B"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2F0D20BD"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5C1172">
        <w:rPr>
          <w:rFonts w:ascii="Times New Roman" w:hAnsi="Times New Roman" w:cs="Times New Roman"/>
          <w:sz w:val="20"/>
          <w:szCs w:val="20"/>
        </w:rPr>
        <w:t>in figure A4</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5F516BF3"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indicating the method continued to find anomalies even when they became very dense in the data. Perhaps the most important curve here is the false-negative count (</w:t>
      </w:r>
      <w:r w:rsidR="005C1172">
        <w:rPr>
          <w:rFonts w:ascii="Times New Roman" w:eastAsiaTheme="minorEastAsia" w:hAnsi="Times New Roman" w:cs="Times New Roman"/>
          <w:sz w:val="20"/>
          <w:szCs w:val="20"/>
        </w:rPr>
        <w:t>figure A5</w:t>
      </w:r>
      <w:r w:rsidR="00520429">
        <w:rPr>
          <w:rFonts w:ascii="Times New Roman" w:eastAsiaTheme="minorEastAsia" w:hAnsi="Times New Roman" w:cs="Times New Roman"/>
          <w:sz w:val="20"/>
          <w:szCs w:val="20"/>
        </w:rPr>
        <w:t>, bottom right</w:t>
      </w:r>
      <w:r w:rsidRPr="001732C3">
        <w:rPr>
          <w:rFonts w:ascii="Times New Roman" w:eastAsiaTheme="minorEastAsia" w:hAnsi="Times New Roman" w:cs="Times New Roman"/>
          <w:sz w:val="20"/>
          <w:szCs w:val="20"/>
        </w:rPr>
        <w:t xml:space="preser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257DA7DC"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but for models with the modification of reusing existing activities for anomalies. The results are presented </w:t>
      </w:r>
      <w:r w:rsidR="005C1172">
        <w:rPr>
          <w:rFonts w:ascii="Times New Roman" w:eastAsiaTheme="minorEastAsia" w:hAnsi="Times New Roman" w:cs="Times New Roman"/>
          <w:sz w:val="20"/>
          <w:szCs w:val="20"/>
        </w:rPr>
        <w:t>in figure A6</w:t>
      </w:r>
      <w:r w:rsidR="005C117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10BD4512" w:rsidR="00495084" w:rsidRPr="001732C3" w:rsidRDefault="00495084" w:rsidP="00495084">
      <w:pPr>
        <w:spacing w:line="240" w:lineRule="auto"/>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480F905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w:t>
      </w:r>
      <w:r w:rsidR="005C1172">
        <w:rPr>
          <w:rFonts w:ascii="Times New Roman" w:hAnsi="Times New Roman" w:cs="Times New Roman"/>
          <w:sz w:val="20"/>
          <w:szCs w:val="20"/>
        </w:rPr>
        <w:t>in figure A7</w:t>
      </w:r>
      <w:r w:rsidRPr="001732C3">
        <w:rPr>
          <w:rFonts w:ascii="Times New Roman" w:hAnsi="Times New Roman" w:cs="Times New Roman"/>
          <w:sz w:val="20"/>
          <w:szCs w:val="20"/>
        </w:rPr>
        <w:t xml:space="preser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18213A6A"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Test variance for accuracy, f1-measure, recall, and precision are shown </w:t>
      </w:r>
      <w:r w:rsidR="005C1172">
        <w:rPr>
          <w:rFonts w:ascii="Times New Roman" w:hAnsi="Times New Roman" w:cs="Times New Roman"/>
          <w:sz w:val="20"/>
          <w:szCs w:val="20"/>
        </w:rPr>
        <w:t>in figure A8</w:t>
      </w:r>
      <w:r w:rsidRPr="001732C3">
        <w:rPr>
          <w:rFonts w:ascii="Times New Roman" w:hAnsi="Times New Roman" w:cs="Times New Roman"/>
          <w:sz w:val="20"/>
          <w:szCs w:val="20"/>
        </w:rPr>
        <w:t>,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30B36FAF"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results for experiment 4 differ very little from those of experiment 1 listed in section 1.b., and </w:t>
      </w:r>
      <w:r w:rsidR="005C1172">
        <w:rPr>
          <w:rFonts w:ascii="Times New Roman" w:hAnsi="Times New Roman" w:cs="Times New Roman"/>
          <w:sz w:val="20"/>
          <w:szCs w:val="20"/>
        </w:rPr>
        <w:t xml:space="preserve">do not </w:t>
      </w:r>
      <w:r w:rsidRPr="001732C3">
        <w:rPr>
          <w:rFonts w:ascii="Times New Roman" w:hAnsi="Times New Roman" w:cs="Times New Roman"/>
          <w:sz w:val="20"/>
          <w:szCs w:val="20"/>
        </w:rPr>
        <w:t>require additional comment. See section 1.</w:t>
      </w:r>
      <w:r w:rsidR="005C1172">
        <w:rPr>
          <w:rFonts w:ascii="Times New Roman" w:hAnsi="Times New Roman" w:cs="Times New Roman"/>
          <w:sz w:val="20"/>
          <w:szCs w:val="20"/>
        </w:rPr>
        <w:t>b</w:t>
      </w:r>
      <w:r w:rsidRPr="001732C3">
        <w:rPr>
          <w:rFonts w:ascii="Times New Roman" w:hAnsi="Times New Roman" w:cs="Times New Roman"/>
          <w:sz w:val="20"/>
          <w:szCs w:val="20"/>
        </w:rPr>
        <w:t xml:space="preserve">. for </w:t>
      </w:r>
      <w:r w:rsidR="005C1172">
        <w:rPr>
          <w:rFonts w:ascii="Times New Roman" w:hAnsi="Times New Roman" w:cs="Times New Roman"/>
          <w:sz w:val="20"/>
          <w:szCs w:val="20"/>
        </w:rPr>
        <w:t>details</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6ED06A28"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curves differ very little from those found in section 1.c., as shown </w:t>
      </w:r>
      <w:r w:rsidR="005C1172">
        <w:rPr>
          <w:rFonts w:ascii="Times New Roman" w:hAnsi="Times New Roman" w:cs="Times New Roman"/>
          <w:sz w:val="20"/>
          <w:szCs w:val="20"/>
        </w:rPr>
        <w:t>in figure A10</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4C857BB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w:t>
      </w:r>
      <w:r w:rsidR="00192B2B">
        <w:rPr>
          <w:rFonts w:ascii="Times New Roman" w:hAnsi="Times New Roman" w:cs="Times New Roman"/>
          <w:sz w:val="20"/>
          <w:szCs w:val="20"/>
        </w:rPr>
        <w:t>in figure A11</w:t>
      </w:r>
      <w:r w:rsidRPr="001732C3">
        <w:rPr>
          <w:rFonts w:ascii="Times New Roman" w:hAnsi="Times New Roman" w:cs="Times New Roman"/>
          <w:sz w:val="20"/>
          <w:szCs w:val="20"/>
        </w:rPr>
        <w:t xml:space="preserve">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37E7E6A2" w:rsidR="00495084" w:rsidRPr="001732C3" w:rsidRDefault="005C1172" w:rsidP="00495084">
      <w:pPr>
        <w:spacing w:line="240" w:lineRule="auto"/>
        <w:rPr>
          <w:rFonts w:ascii="Times New Roman" w:hAnsi="Times New Roman" w:cs="Times New Roman"/>
          <w:sz w:val="20"/>
          <w:szCs w:val="20"/>
        </w:rPr>
      </w:pPr>
      <w:r>
        <w:rPr>
          <w:rFonts w:ascii="Times New Roman" w:hAnsi="Times New Roman" w:cs="Times New Roman"/>
          <w:sz w:val="20"/>
          <w:szCs w:val="20"/>
        </w:rPr>
        <w:lastRenderedPageBreak/>
        <w:t>Figure A12 shows</w:t>
      </w:r>
      <w:r w:rsidR="00495084" w:rsidRPr="001732C3">
        <w:rPr>
          <w:rFonts w:ascii="Times New Roman" w:hAnsi="Times New Roman" w:cs="Times New Roman"/>
          <w:sz w:val="20"/>
          <w:szCs w:val="20"/>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0882B053"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Pr>
          <w:rFonts w:ascii="Times New Roman" w:eastAsiaTheme="minorEastAsia" w:hAnsi="Times New Roman" w:cs="Times New Roman"/>
          <w:sz w:val="20"/>
          <w:szCs w:val="20"/>
        </w:rPr>
        <w:t>here</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shown in powers of two. In linear space, the curves are linear, as shown </w:t>
      </w:r>
      <w:r w:rsidR="000E1A27">
        <w:rPr>
          <w:rFonts w:ascii="Times New Roman" w:eastAsiaTheme="minorEastAsia" w:hAnsi="Times New Roman" w:cs="Times New Roman"/>
          <w:sz w:val="20"/>
          <w:szCs w:val="20"/>
        </w:rPr>
        <w:t>in figure A13</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18B31042"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As shown </w:t>
      </w:r>
      <w:r w:rsidR="000E1A27">
        <w:rPr>
          <w:rFonts w:ascii="Times New Roman" w:hAnsi="Times New Roman" w:cs="Times New Roman"/>
          <w:sz w:val="20"/>
          <w:szCs w:val="20"/>
        </w:rPr>
        <w:t>in figure A14</w:t>
      </w:r>
      <w:r w:rsidRPr="001732C3">
        <w:rPr>
          <w:rFonts w:ascii="Times New Roman" w:hAnsi="Times New Roman" w:cs="Times New Roman"/>
          <w:sz w:val="20"/>
          <w:szCs w:val="20"/>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9824DE">
      <w:pPr>
        <w:spacing w:line="240" w:lineRule="auto"/>
        <w:outlineLvl w:val="0"/>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5E4B4C9E" w:rsidR="00DC3DBB" w:rsidRPr="001732C3" w:rsidRDefault="00837A9C" w:rsidP="00495084">
      <w:pPr>
        <w:spacing w:line="240" w:lineRule="auto"/>
        <w:rPr>
          <w:rFonts w:ascii="Times New Roman" w:hAnsi="Times New Roman" w:cs="Times New Roman"/>
          <w:b/>
          <w:sz w:val="20"/>
          <w:szCs w:val="20"/>
        </w:rPr>
      </w:pPr>
      <w:r w:rsidRPr="001732C3">
        <w:rPr>
          <w:rFonts w:ascii="Times New Roman" w:hAnsi="Times New Roman" w:cs="Times New Roman"/>
          <w:sz w:val="20"/>
          <w:szCs w:val="20"/>
        </w:rPr>
        <w:t>Since anomalies were not known in the NASA CEV software log dataset (</w:t>
      </w:r>
      <w:proofErr w:type="spellStart"/>
      <w:r w:rsidRPr="001732C3">
        <w:rPr>
          <w:rFonts w:ascii="Times New Roman" w:hAnsi="Times New Roman" w:cs="Times New Roman"/>
          <w:sz w:val="20"/>
          <w:szCs w:val="20"/>
        </w:rPr>
        <w:t>Leemans</w:t>
      </w:r>
      <w:proofErr w:type="spellEnd"/>
      <w:r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w:t>
      </w:r>
      <w:r w:rsidR="000E1A27">
        <w:rPr>
          <w:rFonts w:ascii="Times New Roman" w:hAnsi="Times New Roman" w:cs="Times New Roman"/>
          <w:sz w:val="20"/>
          <w:szCs w:val="20"/>
        </w:rPr>
        <w:t>in figure A14</w:t>
      </w:r>
      <w:r w:rsidR="00DA65D7" w:rsidRPr="001732C3">
        <w:rPr>
          <w:rFonts w:ascii="Times New Roman" w:hAnsi="Times New Roman" w:cs="Times New Roman"/>
          <w:sz w:val="20"/>
          <w:szCs w:val="20"/>
        </w:rPr>
        <w:t xml:space="preserve">. As depicted by the graph layout method, the higher up components are more compressing, based </w:t>
      </w:r>
      <w:r w:rsidR="000E1A27">
        <w:rPr>
          <w:rFonts w:ascii="Times New Roman" w:hAnsi="Times New Roman" w:cs="Times New Roman"/>
          <w:sz w:val="20"/>
          <w:szCs w:val="20"/>
        </w:rPr>
        <w:t>on</w:t>
      </w:r>
      <w:r w:rsidR="000E1A27" w:rsidRPr="001732C3">
        <w:rPr>
          <w:rFonts w:ascii="Times New Roman" w:hAnsi="Times New Roman" w:cs="Times New Roman"/>
          <w:sz w:val="20"/>
          <w:szCs w:val="20"/>
        </w:rPr>
        <w:t xml:space="preserve"> </w:t>
      </w:r>
      <w:r w:rsidR="00DA65D7" w:rsidRPr="001732C3">
        <w:rPr>
          <w:rFonts w:ascii="Times New Roman" w:hAnsi="Times New Roman" w:cs="Times New Roman"/>
          <w:sz w:val="20"/>
          <w:szCs w:val="20"/>
        </w:rPr>
        <w:t xml:space="preserve">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1732C3" w:rsidRDefault="006C0202"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The dendrogram of substructures for the NASA CEV Software Test Log dataset</w:t>
      </w:r>
      <w:r w:rsidR="000E1A27">
        <w:rPr>
          <w:rStyle w:val="CommentReference"/>
          <w:i w:val="0"/>
          <w:iCs w:val="0"/>
          <w:color w:val="auto"/>
        </w:rPr>
        <w:commentReference w:id="320"/>
      </w:r>
      <w:r w:rsidR="00520429">
        <w:rPr>
          <w:rStyle w:val="CommentReference"/>
          <w:i w:val="0"/>
          <w:iCs w:val="0"/>
          <w:color w:val="auto"/>
        </w:rPr>
        <w:commentReference w:id="321"/>
      </w:r>
      <w:r w:rsidRPr="001732C3">
        <w:rPr>
          <w:rFonts w:ascii="Times New Roman" w:hAnsi="Times New Roman" w:cs="Times New Roman"/>
          <w:color w:val="auto"/>
          <w:sz w:val="20"/>
          <w:szCs w:val="20"/>
        </w:rPr>
        <w:t>.</w:t>
      </w:r>
    </w:p>
    <w:p w14:paraId="5C918041" w14:textId="7141FC04"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w:t>
      </w:r>
      <w:r w:rsidR="000E1A27">
        <w:rPr>
          <w:rFonts w:ascii="Times New Roman" w:hAnsi="Times New Roman" w:cs="Times New Roman"/>
          <w:sz w:val="20"/>
          <w:szCs w:val="20"/>
        </w:rPr>
        <w:t>in figure A15</w:t>
      </w:r>
      <w:r w:rsidRPr="001732C3">
        <w:rPr>
          <w:rFonts w:ascii="Times New Roman" w:hAnsi="Times New Roman" w:cs="Times New Roman"/>
          <w:sz w:val="20"/>
          <w:szCs w:val="20"/>
        </w:rPr>
        <w:t xml:space="preserve">. The </w:t>
      </w:r>
      <w:r w:rsidR="000B435F" w:rsidRPr="001732C3">
        <w:rPr>
          <w:rFonts w:ascii="Times New Roman" w:hAnsi="Times New Roman" w:cs="Times New Roman"/>
          <w:sz w:val="20"/>
          <w:szCs w:val="20"/>
        </w:rPr>
        <w:t>larger view and graphical layout of the model is to help demonstrate the internal structure of the software log, where each vertex represents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1732C3" w:rsidRDefault="000B435F"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w:t>
      </w:r>
    </w:p>
    <w:p w14:paraId="5A839B08" w14:textId="18DE8FDB"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 xml:space="preserve">Each red vertex of the dendrogram represented a substructure, where each substructure is a component of the mined model above. An example compressing substructure is shown </w:t>
      </w:r>
      <w:r w:rsidR="000E1A27">
        <w:rPr>
          <w:rFonts w:ascii="Times New Roman" w:hAnsi="Times New Roman" w:cs="Times New Roman"/>
          <w:sz w:val="20"/>
          <w:szCs w:val="20"/>
        </w:rPr>
        <w:t>in figure A16</w:t>
      </w:r>
      <w:r w:rsidRPr="001732C3">
        <w:rPr>
          <w:rFonts w:ascii="Times New Roman" w:hAnsi="Times New Roman" w:cs="Times New Roman"/>
          <w:sz w:val="20"/>
          <w:szCs w:val="20"/>
        </w:rPr>
        <w:t>,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92"/>
      <w:footerReference w:type="default" r:id="rId93"/>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sse" w:date="2018-04-04T11:20:00Z" w:initials="j">
    <w:p w14:paraId="641728BE" w14:textId="65C5ADE5" w:rsidR="00C00EF6" w:rsidRDefault="00C00EF6">
      <w:pPr>
        <w:pStyle w:val="CommentText"/>
      </w:pPr>
      <w:r>
        <w:rPr>
          <w:rStyle w:val="CommentReference"/>
        </w:rPr>
        <w:annotationRef/>
      </w:r>
      <w:r>
        <w:t>I’m unsure how to fill these in. I thought they were signature lines, but I assume they also need printed names.</w:t>
      </w:r>
    </w:p>
  </w:comment>
  <w:comment w:id="3" w:author="Larry Holder" w:date="2018-03-31T07:05:00Z" w:initials="LH">
    <w:p w14:paraId="3D2A375C" w14:textId="03FA4DC0" w:rsidR="00C00EF6" w:rsidRDefault="00C00EF6">
      <w:pPr>
        <w:pStyle w:val="CommentText"/>
      </w:pPr>
      <w:r>
        <w:rPr>
          <w:rStyle w:val="CommentReference"/>
        </w:rPr>
        <w:annotationRef/>
      </w:r>
      <w:r>
        <w:t>Need to have sections numbered and page numbers in. The TOC is usually auto-generated.</w:t>
      </w:r>
    </w:p>
  </w:comment>
  <w:comment w:id="4" w:author="jesse" w:date="2018-04-04T11:50:00Z" w:initials="j">
    <w:p w14:paraId="459E9466" w14:textId="32FFB3AC" w:rsidR="00C00EF6" w:rsidRDefault="00C00EF6">
      <w:pPr>
        <w:pStyle w:val="CommentText"/>
      </w:pPr>
      <w:r>
        <w:rPr>
          <w:rStyle w:val="CommentReference"/>
        </w:rPr>
        <w:annotationRef/>
      </w:r>
      <w:r>
        <w:t xml:space="preserve">I’m working on this. As soon as I try to add structure to this document, Word mangles huge portions of the document. Its just user </w:t>
      </w:r>
      <w:proofErr w:type="gramStart"/>
      <w:r>
        <w:t>error</w:t>
      </w:r>
      <w:proofErr w:type="gramEnd"/>
      <w:r>
        <w:t>. But I plan on resolving it this weekend.</w:t>
      </w:r>
    </w:p>
  </w:comment>
  <w:comment w:id="5" w:author="Larry Holder" w:date="2018-03-31T07:06:00Z" w:initials="LH">
    <w:p w14:paraId="08F37158" w14:textId="43872BDC" w:rsidR="00C00EF6" w:rsidRDefault="00C00EF6">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6" w:author="Larry Holder" w:date="2018-03-31T07:07:00Z" w:initials="LH">
    <w:p w14:paraId="49FE39E6" w14:textId="19D237D1" w:rsidR="00C00EF6" w:rsidRDefault="00C00EF6">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9" w:author="Larry Holder" w:date="2018-03-31T08:38:00Z" w:initials="LH">
    <w:p w14:paraId="51C0F61D" w14:textId="2F107719" w:rsidR="00C00EF6" w:rsidRDefault="00C00EF6">
      <w:pPr>
        <w:pStyle w:val="CommentText"/>
      </w:pPr>
      <w:r>
        <w:rPr>
          <w:rStyle w:val="CommentReference"/>
        </w:rPr>
        <w:annotationRef/>
      </w:r>
      <w:r>
        <w:t>Each section and subsection should be numbered.</w:t>
      </w:r>
    </w:p>
  </w:comment>
  <w:comment w:id="10" w:author="jesse" w:date="2018-04-04T14:19:00Z" w:initials="j">
    <w:p w14:paraId="62238AE6" w14:textId="3AC930E3" w:rsidR="00C00EF6" w:rsidRDefault="00C00EF6">
      <w:pPr>
        <w:pStyle w:val="CommentText"/>
      </w:pPr>
      <w:r>
        <w:rPr>
          <w:rStyle w:val="CommentReference"/>
        </w:rPr>
        <w:annotationRef/>
      </w:r>
      <w:r>
        <w:t>I numbered each section</w:t>
      </w:r>
    </w:p>
  </w:comment>
  <w:comment w:id="13" w:author="Larry Holder" w:date="2018-03-31T07:19:00Z" w:initials="LH">
    <w:p w14:paraId="022A8536" w14:textId="59C99C99" w:rsidR="00C00EF6" w:rsidRDefault="00C00EF6">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14" w:author="jesse" w:date="2018-04-04T11:46:00Z" w:initials="j">
    <w:p w14:paraId="180C3EBE" w14:textId="3E04B160" w:rsidR="00C00EF6" w:rsidRDefault="00C00EF6">
      <w:pPr>
        <w:pStyle w:val="CommentText"/>
      </w:pPr>
      <w:r>
        <w:rPr>
          <w:rStyle w:val="CommentReference"/>
        </w:rPr>
        <w:annotationRef/>
      </w:r>
      <w:r>
        <w:t xml:space="preserve">added a link to </w:t>
      </w:r>
      <w:r w:rsidR="00E54A92">
        <w:t>the</w:t>
      </w:r>
      <w:r>
        <w:t xml:space="preserve"> repo</w:t>
      </w:r>
    </w:p>
  </w:comment>
  <w:comment w:id="27" w:author="Larry Holder" w:date="2018-03-31T07:30:00Z" w:initials="LH">
    <w:p w14:paraId="24BDA2D1" w14:textId="63F668BD" w:rsidR="00C00EF6" w:rsidRDefault="00C00EF6">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28" w:author="jesse" w:date="2018-04-03T20:37:00Z" w:initials="j">
    <w:p w14:paraId="0A15CEB2" w14:textId="4F8A0F94" w:rsidR="00C00EF6" w:rsidRDefault="00C00EF6">
      <w:pPr>
        <w:pStyle w:val="CommentText"/>
      </w:pPr>
      <w:r>
        <w:rPr>
          <w:rStyle w:val="CommentReference"/>
        </w:rPr>
        <w:annotationRef/>
      </w:r>
      <w:r>
        <w:t>I never would have caught that, thanks. Updated this and some other visuals.</w:t>
      </w:r>
    </w:p>
  </w:comment>
  <w:comment w:id="29" w:author="Larry Holder" w:date="2018-03-31T07:37:00Z" w:initials="LH">
    <w:p w14:paraId="70FE3F3B" w14:textId="76C9A312" w:rsidR="00C00EF6" w:rsidRDefault="00C00EF6">
      <w:pPr>
        <w:pStyle w:val="CommentText"/>
      </w:pPr>
      <w:r>
        <w:rPr>
          <w:rStyle w:val="CommentReference"/>
        </w:rPr>
        <w:annotationRef/>
      </w:r>
      <w:r>
        <w:t>Figures should all be referenced by number, not by phrases like “below” or “above”.</w:t>
      </w:r>
    </w:p>
  </w:comment>
  <w:comment w:id="30" w:author="jesse" w:date="2018-04-04T11:46:00Z" w:initials="j">
    <w:p w14:paraId="316C62F6" w14:textId="37A97326" w:rsidR="00C00EF6" w:rsidRDefault="00C00EF6">
      <w:pPr>
        <w:pStyle w:val="CommentText"/>
      </w:pPr>
      <w:r>
        <w:rPr>
          <w:rStyle w:val="CommentReference"/>
        </w:rPr>
        <w:annotationRef/>
      </w:r>
      <w:r>
        <w:t>updated. Your edits fixed most of the “above” / “below” language, and I accepted them.</w:t>
      </w:r>
    </w:p>
  </w:comment>
  <w:comment w:id="32" w:author="Larry Holder" w:date="2018-03-31T07:39:00Z" w:initials="LH">
    <w:p w14:paraId="3B31DB22" w14:textId="16E88762" w:rsidR="00C00EF6" w:rsidRDefault="00C00EF6">
      <w:pPr>
        <w:pStyle w:val="CommentText"/>
      </w:pPr>
      <w:r>
        <w:rPr>
          <w:rStyle w:val="CommentReference"/>
        </w:rPr>
        <w:annotationRef/>
      </w:r>
      <w:r>
        <w:t>So, how are you representing processes? Some discussion, or pointer to an upcoming section, is needed here.</w:t>
      </w:r>
    </w:p>
  </w:comment>
  <w:comment w:id="33" w:author="jesse" w:date="2018-04-04T11:53:00Z" w:initials="j">
    <w:p w14:paraId="5DB6113A" w14:textId="3658E249" w:rsidR="00C00EF6" w:rsidRDefault="00C00EF6">
      <w:pPr>
        <w:pStyle w:val="CommentText"/>
      </w:pPr>
      <w:r>
        <w:rPr>
          <w:rStyle w:val="CommentReference"/>
        </w:rPr>
        <w:annotationRef/>
      </w:r>
      <w:r>
        <w:t>Added the next paragraph</w:t>
      </w:r>
    </w:p>
  </w:comment>
  <w:comment w:id="37" w:author="Larry Holder" w:date="2018-03-31T08:45:00Z" w:initials="LH">
    <w:p w14:paraId="7953D0D7" w14:textId="00CD5790" w:rsidR="00C00EF6" w:rsidRDefault="00C00EF6">
      <w:pPr>
        <w:pStyle w:val="CommentText"/>
      </w:pPr>
      <w:r>
        <w:rPr>
          <w:rStyle w:val="CommentReference"/>
        </w:rPr>
        <w:annotationRef/>
      </w:r>
      <w:r>
        <w:t>This statement needs a reference.</w:t>
      </w:r>
    </w:p>
  </w:comment>
  <w:comment w:id="38" w:author="jesse" w:date="2018-04-04T12:42:00Z" w:initials="j">
    <w:p w14:paraId="5F5C3FD9" w14:textId="2576C249" w:rsidR="00C00EF6" w:rsidRDefault="00C00EF6">
      <w:pPr>
        <w:pStyle w:val="CommentText"/>
      </w:pPr>
      <w:r>
        <w:rPr>
          <w:rStyle w:val="CommentReference"/>
        </w:rPr>
        <w:annotationRef/>
      </w:r>
      <w:r>
        <w:t>I added a callout “the author’s opinion” and a formal citation in the next sentence.</w:t>
      </w:r>
    </w:p>
  </w:comment>
  <w:comment w:id="43" w:author="Larry Holder" w:date="2018-03-31T09:20:00Z" w:initials="LH">
    <w:p w14:paraId="2ECCAF23" w14:textId="0D3B979D" w:rsidR="00C00EF6" w:rsidRDefault="00C00EF6">
      <w:pPr>
        <w:pStyle w:val="CommentText"/>
      </w:pPr>
      <w:r>
        <w:rPr>
          <w:rStyle w:val="CommentReference"/>
        </w:rPr>
        <w:annotationRef/>
      </w:r>
      <w:r>
        <w:t>Again, you are defining a set of size k, but showing elements from 0 to k (i.e.., k+1 elements). I would recommend you start at s_1 instead of s_0.</w:t>
      </w:r>
    </w:p>
  </w:comment>
  <w:comment w:id="44" w:author="jesse" w:date="2018-04-03T20:49:00Z" w:initials="j">
    <w:p w14:paraId="45BE7618" w14:textId="230EEDEC" w:rsidR="00C00EF6" w:rsidRDefault="00C00EF6">
      <w:pPr>
        <w:pStyle w:val="CommentText"/>
      </w:pPr>
      <w:r>
        <w:rPr>
          <w:rStyle w:val="CommentReference"/>
        </w:rPr>
        <w:annotationRef/>
      </w:r>
      <w:r>
        <w:t>updated this, and figure 2.5 to match</w:t>
      </w:r>
    </w:p>
  </w:comment>
  <w:comment w:id="45" w:author="Larry Holder" w:date="2018-03-31T09:23:00Z" w:initials="LH">
    <w:p w14:paraId="1D8E1450" w14:textId="2764EBF0" w:rsidR="00C00EF6" w:rsidRDefault="00C00EF6">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46" w:author="Larry Holder" w:date="2018-03-31T09:29:00Z" w:initials="LH">
    <w:p w14:paraId="18F09166" w14:textId="7D9C55CE" w:rsidR="00C00EF6" w:rsidRDefault="00C00EF6">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47" w:author="jesse" w:date="2018-04-03T20:50:00Z" w:initials="j">
    <w:p w14:paraId="0ECA3826" w14:textId="76069495" w:rsidR="00C00EF6" w:rsidRDefault="00C00EF6">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48" w:author="Larry Holder" w:date="2018-03-31T09:32:00Z" w:initials="LH">
    <w:p w14:paraId="7194ADAE" w14:textId="06DB7705" w:rsidR="00C00EF6" w:rsidRDefault="00C00EF6">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49" w:author="jesse" w:date="2018-04-03T20:59:00Z" w:initials="j">
    <w:p w14:paraId="0867931F" w14:textId="409A4E6D" w:rsidR="00C00EF6" w:rsidRDefault="00C00EF6">
      <w:pPr>
        <w:pStyle w:val="CommentText"/>
      </w:pPr>
      <w:r>
        <w:rPr>
          <w:rStyle w:val="CommentReference"/>
        </w:rPr>
        <w:annotationRef/>
      </w:r>
      <w:r>
        <w:t>Updated</w:t>
      </w:r>
    </w:p>
  </w:comment>
  <w:comment w:id="54" w:author="Larry Holder" w:date="2018-03-31T09:58:00Z" w:initials="LH">
    <w:p w14:paraId="0CB16019" w14:textId="3B2C8BC6" w:rsidR="00C00EF6" w:rsidRDefault="00C00EF6">
      <w:pPr>
        <w:pStyle w:val="CommentText"/>
      </w:pPr>
      <w:r>
        <w:rPr>
          <w:rStyle w:val="CommentReference"/>
        </w:rPr>
        <w:annotationRef/>
      </w:r>
      <w:r>
        <w:t>This next paragraph is redundant given an earlier similar paragraph.</w:t>
      </w:r>
    </w:p>
  </w:comment>
  <w:comment w:id="55" w:author="jesse" w:date="2018-04-03T21:03:00Z" w:initials="j">
    <w:p w14:paraId="6CBF5B45" w14:textId="772F1105" w:rsidR="00C00EF6" w:rsidRDefault="00C00EF6">
      <w:pPr>
        <w:pStyle w:val="CommentText"/>
      </w:pPr>
      <w:r>
        <w:rPr>
          <w:rStyle w:val="CommentReference"/>
        </w:rPr>
        <w:annotationRef/>
      </w:r>
      <w:r>
        <w:t>There was a paragraph here that was copied from another section when I was moving sections around. I deleted it, per your comment.</w:t>
      </w:r>
    </w:p>
  </w:comment>
  <w:comment w:id="58" w:author="Larry Holder" w:date="2018-03-31T10:02:00Z" w:initials="LH">
    <w:p w14:paraId="039D09EB" w14:textId="68829E54" w:rsidR="00C00EF6" w:rsidRDefault="00C00EF6">
      <w:pPr>
        <w:pStyle w:val="CommentText"/>
      </w:pPr>
      <w:r>
        <w:rPr>
          <w:rStyle w:val="CommentReference"/>
        </w:rPr>
        <w:annotationRef/>
      </w:r>
      <w:r>
        <w:t>Might want to use a different letter since k is used earlier for something else. Maybe ‘b’ or ‘w’.</w:t>
      </w:r>
    </w:p>
  </w:comment>
  <w:comment w:id="59" w:author="jesse" w:date="2018-04-04T14:49:00Z" w:initials="j">
    <w:p w14:paraId="55158870" w14:textId="107CC99D" w:rsidR="00E54A92" w:rsidRDefault="00E54A92">
      <w:pPr>
        <w:pStyle w:val="CommentText"/>
      </w:pPr>
      <w:r>
        <w:rPr>
          <w:rStyle w:val="CommentReference"/>
        </w:rPr>
        <w:annotationRef/>
      </w:r>
      <w:r>
        <w:t>Changed to ‘b’</w:t>
      </w:r>
    </w:p>
  </w:comment>
  <w:comment w:id="62" w:author="jesse" w:date="2018-04-02T16:33:00Z" w:initials="j">
    <w:p w14:paraId="3641ECA6" w14:textId="6B0DB35A" w:rsidR="00C00EF6" w:rsidRDefault="00C00EF6">
      <w:pPr>
        <w:pStyle w:val="CommentText"/>
      </w:pPr>
      <w:r>
        <w:rPr>
          <w:rStyle w:val="CommentReference"/>
        </w:rPr>
        <w:annotationRef/>
      </w:r>
      <w:r>
        <w:t>I could add an explicit SUBDUE algorithm definition here, if needed, like “algorithm 1” in section 4.</w:t>
      </w:r>
    </w:p>
  </w:comment>
  <w:comment w:id="60" w:author="Larry Holder" w:date="2018-03-31T10:04:00Z" w:initials="LH">
    <w:p w14:paraId="4884B40A" w14:textId="4F86063F" w:rsidR="00C00EF6" w:rsidRDefault="00C00EF6">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61" w:author="jesse" w:date="2018-04-02T16:30:00Z" w:initials="j">
    <w:p w14:paraId="1226B285" w14:textId="2BB5AB6E" w:rsidR="00C00EF6" w:rsidRDefault="00C00EF6">
      <w:pPr>
        <w:pStyle w:val="CommentText"/>
      </w:pPr>
      <w:r>
        <w:rPr>
          <w:rStyle w:val="CommentReference"/>
        </w:rPr>
        <w:annotationRef/>
      </w:r>
      <w:r>
        <w:t>Can you elaborate? I thought SUBDUE could incorporate node labels into the encoding of substructures, and thus into the measure of their encoded length.</w:t>
      </w:r>
    </w:p>
  </w:comment>
  <w:comment w:id="65" w:author="Larry Holder" w:date="2018-03-31T10:08:00Z" w:initials="LH">
    <w:p w14:paraId="278FF83C" w14:textId="15FDB0E1" w:rsidR="00C00EF6" w:rsidRDefault="00C00EF6">
      <w:pPr>
        <w:pStyle w:val="CommentText"/>
      </w:pPr>
      <w:r>
        <w:rPr>
          <w:rStyle w:val="CommentReference"/>
        </w:rPr>
        <w:annotationRef/>
      </w:r>
      <w:r>
        <w:t>Give a general GBAD reference here.</w:t>
      </w:r>
    </w:p>
  </w:comment>
  <w:comment w:id="66" w:author="jesse" w:date="2018-04-03T21:04:00Z" w:initials="j">
    <w:p w14:paraId="63ACDA49" w14:textId="4EF84595" w:rsidR="00C00EF6" w:rsidRDefault="00C00EF6">
      <w:pPr>
        <w:pStyle w:val="CommentText"/>
      </w:pPr>
      <w:r>
        <w:rPr>
          <w:rStyle w:val="CommentReference"/>
        </w:rPr>
        <w:annotationRef/>
      </w:r>
      <w:r>
        <w:t>Added a reference.</w:t>
      </w:r>
    </w:p>
  </w:comment>
  <w:comment w:id="123" w:author="Larry Holder" w:date="2018-03-31T10:27:00Z" w:initials="LH">
    <w:p w14:paraId="66157ED3" w14:textId="4A3A9DF9" w:rsidR="00C00EF6" w:rsidRDefault="00C00EF6">
      <w:pPr>
        <w:pStyle w:val="CommentText"/>
      </w:pPr>
      <w:r>
        <w:rPr>
          <w:rStyle w:val="CommentReference"/>
        </w:rPr>
        <w:annotationRef/>
      </w:r>
      <w:r>
        <w:t>Or, you could evaluate how close the normative patterns are to a known model used to generate the traces.</w:t>
      </w:r>
    </w:p>
  </w:comment>
  <w:comment w:id="124" w:author="jesse" w:date="2018-04-03T21:05:00Z" w:initials="j">
    <w:p w14:paraId="259240D8" w14:textId="440E5E5C" w:rsidR="00C00EF6" w:rsidRDefault="00C00EF6">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25" w:author="Larry Holder" w:date="2018-03-31T10:30:00Z" w:initials="LH">
    <w:p w14:paraId="06F10478" w14:textId="77777777" w:rsidR="00C00EF6" w:rsidRDefault="00C00EF6" w:rsidP="008153BC">
      <w:pPr>
        <w:pStyle w:val="CommentText"/>
      </w:pPr>
      <w:r>
        <w:rPr>
          <w:rStyle w:val="CommentReference"/>
        </w:rPr>
        <w:annotationRef/>
      </w:r>
      <w:r>
        <w:t>This would be easier to understand if you used true positive (TP), etc., instead of (C1|C1), etc.</w:t>
      </w:r>
    </w:p>
  </w:comment>
  <w:comment w:id="126" w:author="jesse" w:date="2018-04-02T17:23:00Z" w:initials="j">
    <w:p w14:paraId="674513A2" w14:textId="2E9766D3" w:rsidR="00C00EF6" w:rsidRDefault="00C00EF6" w:rsidP="008153BC">
      <w:pPr>
        <w:pStyle w:val="CommentText"/>
      </w:pPr>
      <w:r>
        <w:rPr>
          <w:rStyle w:val="CommentReference"/>
        </w:rPr>
        <w:annotationRef/>
      </w:r>
      <w:r>
        <w:t>I agree. I changed each to TP, TN, FP, FN</w:t>
      </w:r>
    </w:p>
  </w:comment>
  <w:comment w:id="129" w:author="Larry Holder" w:date="2018-03-31T10:37:00Z" w:initials="LH">
    <w:p w14:paraId="7B2CAC1D" w14:textId="4DA691E8" w:rsidR="00C00EF6" w:rsidRDefault="00C00EF6">
      <w:pPr>
        <w:pStyle w:val="CommentText"/>
      </w:pPr>
      <w:r>
        <w:rPr>
          <w:rStyle w:val="CommentReference"/>
        </w:rPr>
        <w:annotationRef/>
      </w:r>
      <w:r>
        <w:t>Need an introductory paragraph here outlining the chapter.</w:t>
      </w:r>
    </w:p>
  </w:comment>
  <w:comment w:id="130" w:author="jesse" w:date="2018-04-03T21:11:00Z" w:initials="j">
    <w:p w14:paraId="7C0C041B" w14:textId="1BEEE77F" w:rsidR="00C00EF6" w:rsidRDefault="00C00EF6">
      <w:pPr>
        <w:pStyle w:val="CommentText"/>
      </w:pPr>
      <w:r>
        <w:rPr>
          <w:rStyle w:val="CommentReference"/>
        </w:rPr>
        <w:annotationRef/>
      </w:r>
      <w:r>
        <w:t>Added intro</w:t>
      </w:r>
    </w:p>
  </w:comment>
  <w:comment w:id="131" w:author="Larry Holder" w:date="2018-03-31T10:39:00Z" w:initials="LH">
    <w:p w14:paraId="540709A9" w14:textId="03D2C670" w:rsidR="00C00EF6" w:rsidRDefault="00C00EF6">
      <w:pPr>
        <w:pStyle w:val="CommentText"/>
      </w:pPr>
      <w:r>
        <w:rPr>
          <w:rStyle w:val="CommentReference"/>
        </w:rPr>
        <w:annotationRef/>
      </w:r>
      <w:r>
        <w:t>Might want to show the output of the “Anomaly Detection” box, i.e., process patterns and anomalies.</w:t>
      </w:r>
    </w:p>
  </w:comment>
  <w:comment w:id="132" w:author="jesse" w:date="2018-04-04T12:49:00Z" w:initials="j">
    <w:p w14:paraId="0F164532" w14:textId="11F16281" w:rsidR="00C00EF6" w:rsidRDefault="00C00EF6">
      <w:pPr>
        <w:pStyle w:val="CommentText"/>
      </w:pPr>
      <w:r>
        <w:rPr>
          <w:rStyle w:val="CommentReference"/>
        </w:rPr>
        <w:annotationRef/>
      </w:r>
      <w:r>
        <w:t>Updated the visual with anomaly detection output</w:t>
      </w:r>
    </w:p>
  </w:comment>
  <w:comment w:id="133" w:author="Larry Holder" w:date="2018-03-31T10:40:00Z" w:initials="LH">
    <w:p w14:paraId="0829A6C3" w14:textId="7CF94F6A" w:rsidR="00C00EF6" w:rsidRDefault="00C00EF6">
      <w:pPr>
        <w:pStyle w:val="CommentText"/>
      </w:pPr>
      <w:r>
        <w:rPr>
          <w:rStyle w:val="CommentReference"/>
        </w:rPr>
        <w:annotationRef/>
      </w:r>
      <w:r>
        <w:t>Give the reference again here.</w:t>
      </w:r>
    </w:p>
  </w:comment>
  <w:comment w:id="134" w:author="jesse" w:date="2018-04-03T21:15:00Z" w:initials="j">
    <w:p w14:paraId="6587C6F4" w14:textId="50FFFA94" w:rsidR="00C00EF6" w:rsidRDefault="00C00EF6">
      <w:pPr>
        <w:pStyle w:val="CommentText"/>
      </w:pPr>
      <w:r>
        <w:rPr>
          <w:rStyle w:val="CommentReference"/>
        </w:rPr>
        <w:annotationRef/>
      </w:r>
      <w:r>
        <w:t>added</w:t>
      </w:r>
    </w:p>
  </w:comment>
  <w:comment w:id="135" w:author="Larry Holder" w:date="2018-03-31T10:40:00Z" w:initials="LH">
    <w:p w14:paraId="64D910C5" w14:textId="6C137FA5" w:rsidR="00C00EF6" w:rsidRDefault="00C00EF6">
      <w:pPr>
        <w:pStyle w:val="CommentText"/>
      </w:pPr>
      <w:r>
        <w:rPr>
          <w:rStyle w:val="CommentReference"/>
        </w:rPr>
        <w:annotationRef/>
      </w:r>
      <w:r>
        <w:t>Give the reference again here.</w:t>
      </w:r>
    </w:p>
  </w:comment>
  <w:comment w:id="136" w:author="jesse" w:date="2018-04-03T21:16:00Z" w:initials="j">
    <w:p w14:paraId="073CE06D" w14:textId="4EC50118" w:rsidR="00C00EF6" w:rsidRDefault="00C00EF6">
      <w:pPr>
        <w:pStyle w:val="CommentText"/>
      </w:pPr>
      <w:r>
        <w:rPr>
          <w:rStyle w:val="CommentReference"/>
        </w:rPr>
        <w:annotationRef/>
      </w:r>
      <w:r>
        <w:t>added</w:t>
      </w:r>
    </w:p>
  </w:comment>
  <w:comment w:id="139" w:author="Larry Holder" w:date="2018-03-31T10:43:00Z" w:initials="LH">
    <w:p w14:paraId="144063D3" w14:textId="6C4F3690" w:rsidR="00C00EF6" w:rsidRDefault="00C00EF6">
      <w:pPr>
        <w:pStyle w:val="CommentText"/>
      </w:pPr>
      <w:r>
        <w:rPr>
          <w:rStyle w:val="CommentReference"/>
        </w:rPr>
        <w:annotationRef/>
      </w:r>
      <w:r>
        <w:t>Give the reference again here.</w:t>
      </w:r>
    </w:p>
  </w:comment>
  <w:comment w:id="140" w:author="jesse" w:date="2018-04-03T21:21:00Z" w:initials="j">
    <w:p w14:paraId="5DE7A4F3" w14:textId="22B8247C" w:rsidR="00C00EF6" w:rsidRDefault="00C00EF6">
      <w:pPr>
        <w:pStyle w:val="CommentText"/>
      </w:pPr>
      <w:r>
        <w:rPr>
          <w:rStyle w:val="CommentReference"/>
        </w:rPr>
        <w:annotationRef/>
      </w:r>
      <w:r>
        <w:t>added</w:t>
      </w:r>
    </w:p>
  </w:comment>
  <w:comment w:id="141" w:author="Larry Holder" w:date="2018-03-31T10:57:00Z" w:initials="LH">
    <w:p w14:paraId="01A3EC20" w14:textId="1DFBE99E" w:rsidR="00C00EF6" w:rsidRDefault="00C00EF6">
      <w:pPr>
        <w:pStyle w:val="CommentText"/>
      </w:pPr>
      <w:r>
        <w:rPr>
          <w:rStyle w:val="CommentReference"/>
        </w:rPr>
        <w:annotationRef/>
      </w:r>
      <w:r>
        <w:t>Need to show an example of a subgraph with two parents. E.g., show a hypothetical S4 and its connection to S2.</w:t>
      </w:r>
    </w:p>
  </w:comment>
  <w:comment w:id="142" w:author="jesse" w:date="2018-04-03T09:58:00Z" w:initials="j">
    <w:p w14:paraId="6C8EBB80" w14:textId="091B3B71" w:rsidR="00C00EF6" w:rsidRDefault="00C00EF6">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43" w:author="Larry Holder" w:date="2018-03-31T11:00:00Z" w:initials="LH">
    <w:p w14:paraId="31B3BA49" w14:textId="1A3CE7A4" w:rsidR="00C00EF6" w:rsidRDefault="00C00EF6">
      <w:pPr>
        <w:pStyle w:val="CommentText"/>
      </w:pPr>
      <w:r>
        <w:rPr>
          <w:rStyle w:val="CommentReference"/>
        </w:rPr>
        <w:annotationRef/>
      </w:r>
      <w:r>
        <w:t>Need a formal definition of the dendrogram here. Specifically, what does it mean for a node to have multiple parents and/or multiple children?</w:t>
      </w:r>
    </w:p>
  </w:comment>
  <w:comment w:id="144" w:author="jesse" w:date="2018-04-03T13:46:00Z" w:initials="j">
    <w:p w14:paraId="76365E18" w14:textId="5963D62A" w:rsidR="00C00EF6" w:rsidRDefault="00C00EF6">
      <w:pPr>
        <w:pStyle w:val="CommentText"/>
      </w:pPr>
      <w:r>
        <w:rPr>
          <w:rStyle w:val="CommentReference"/>
        </w:rPr>
        <w:annotationRef/>
      </w:r>
      <w:r>
        <w:t>Added a few definitions and an example. Hopefully the logic statements are correct.</w:t>
      </w:r>
    </w:p>
  </w:comment>
  <w:comment w:id="145" w:author="jesse" w:date="2018-04-03T21:22:00Z" w:initials="j">
    <w:p w14:paraId="0D5C69B7" w14:textId="2543473B" w:rsidR="00C00EF6" w:rsidRDefault="00C00EF6">
      <w:pPr>
        <w:pStyle w:val="CommentText"/>
      </w:pPr>
      <w:r>
        <w:rPr>
          <w:rStyle w:val="CommentReference"/>
        </w:rPr>
        <w:annotationRef/>
      </w:r>
      <w:r>
        <w:t>These are all new, and the next two paragraphs, to help characterize the edge relations that structure the dendrogram. Please evaluate them.</w:t>
      </w:r>
    </w:p>
  </w:comment>
  <w:comment w:id="150" w:author="Larry Holder" w:date="2018-03-31T11:04:00Z" w:initials="LH">
    <w:p w14:paraId="59A43CE3" w14:textId="3BC67335" w:rsidR="00C00EF6" w:rsidRDefault="00C00EF6">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151" w:author="jesse" w:date="2018-04-04T13:43:00Z" w:initials="j">
    <w:p w14:paraId="5C2430AA" w14:textId="0F56E702" w:rsidR="00C00EF6" w:rsidRDefault="00C00EF6">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155" w:author="Larry Holder" w:date="2018-03-31T11:24:00Z" w:initials="LH">
    <w:p w14:paraId="702F4F9C" w14:textId="5E647548" w:rsidR="00C00EF6" w:rsidRDefault="00C00EF6">
      <w:pPr>
        <w:pStyle w:val="CommentText"/>
      </w:pPr>
      <w:r>
        <w:rPr>
          <w:rStyle w:val="CommentReference"/>
        </w:rPr>
        <w:annotationRef/>
      </w:r>
      <w:r>
        <w:t>I would use ‘node’ for the vertices in the dendrogram to better distinguish is from vertices in the trace graphs.</w:t>
      </w:r>
    </w:p>
  </w:comment>
  <w:comment w:id="154" w:author="jesse" w:date="2018-04-03T16:30:00Z" w:initials="j">
    <w:p w14:paraId="380254D7" w14:textId="39BE770A" w:rsidR="00C00EF6" w:rsidRDefault="00C00EF6">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the </w:t>
      </w:r>
      <w:proofErr w:type="spellStart"/>
      <w:r>
        <w:t>api’s</w:t>
      </w:r>
      <w:proofErr w:type="spellEnd"/>
      <w:r>
        <w:t xml:space="preserve"> I use.</w:t>
      </w:r>
    </w:p>
  </w:comment>
  <w:comment w:id="156" w:author="Larry Holder" w:date="2018-03-31T11:27:00Z" w:initials="LH">
    <w:p w14:paraId="7FF83C09" w14:textId="0F66BA95" w:rsidR="00C00EF6" w:rsidRDefault="00C00EF6">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157" w:author="jesse" w:date="2018-04-03T21:52:00Z" w:initials="j">
    <w:p w14:paraId="2D91EC88" w14:textId="2AB1705F" w:rsidR="00C00EF6" w:rsidRDefault="00C00EF6">
      <w:pPr>
        <w:pStyle w:val="CommentText"/>
      </w:pPr>
      <w:r>
        <w:rPr>
          <w:rStyle w:val="CommentReference"/>
        </w:rPr>
        <w:annotationRef/>
      </w:r>
      <w:r>
        <w:t>Added that to the return value</w:t>
      </w:r>
    </w:p>
  </w:comment>
  <w:comment w:id="163" w:author="Larry Holder" w:date="2018-03-31T11:29:00Z" w:initials="LH">
    <w:p w14:paraId="09752D5F" w14:textId="7F2F1F1F" w:rsidR="00C00EF6" w:rsidRDefault="00C00EF6">
      <w:pPr>
        <w:pStyle w:val="CommentText"/>
      </w:pPr>
      <w:r>
        <w:rPr>
          <w:rStyle w:val="CommentReference"/>
        </w:rPr>
        <w:annotationRef/>
      </w:r>
      <w:r>
        <w:t>Need an introductory paragraph here that outlines the content of the chapter.</w:t>
      </w:r>
    </w:p>
  </w:comment>
  <w:comment w:id="164" w:author="jesse" w:date="2018-04-03T21:54:00Z" w:initials="j">
    <w:p w14:paraId="52B404FE" w14:textId="29C7DBF1" w:rsidR="00C00EF6" w:rsidRDefault="00C00EF6">
      <w:pPr>
        <w:pStyle w:val="CommentText"/>
      </w:pPr>
      <w:r>
        <w:rPr>
          <w:rStyle w:val="CommentReference"/>
        </w:rPr>
        <w:annotationRef/>
      </w:r>
      <w:r>
        <w:t>added</w:t>
      </w:r>
    </w:p>
  </w:comment>
  <w:comment w:id="179" w:author="Larry Holder" w:date="2018-03-31T11:32:00Z" w:initials="LH">
    <w:p w14:paraId="3C0970CF" w14:textId="052C7A42" w:rsidR="00C00EF6" w:rsidRDefault="00C00EF6">
      <w:pPr>
        <w:pStyle w:val="CommentText"/>
      </w:pPr>
      <w:r>
        <w:rPr>
          <w:rStyle w:val="CommentReference"/>
        </w:rPr>
        <w:annotationRef/>
      </w:r>
      <w:r>
        <w:t>Show a few examples of the generated models and anomalies.</w:t>
      </w:r>
    </w:p>
  </w:comment>
  <w:comment w:id="180" w:author="jesse" w:date="2018-04-04T14:51:00Z" w:initials="j">
    <w:p w14:paraId="54C2327F" w14:textId="3F6684CB" w:rsidR="007831EA" w:rsidRDefault="007831EA">
      <w:pPr>
        <w:pStyle w:val="CommentText"/>
      </w:pPr>
      <w:r>
        <w:rPr>
          <w:rStyle w:val="CommentReference"/>
        </w:rPr>
        <w:annotationRef/>
      </w:r>
      <w:r>
        <w:t>Added figure 5.1, a model and its anomaly.</w:t>
      </w:r>
    </w:p>
  </w:comment>
  <w:comment w:id="182" w:author="Larry Holder" w:date="2018-03-31T11:34:00Z" w:initials="LH">
    <w:p w14:paraId="6B4AEB21" w14:textId="01D0DE70" w:rsidR="00C00EF6" w:rsidRDefault="00C00EF6">
      <w:pPr>
        <w:pStyle w:val="CommentText"/>
      </w:pPr>
      <w:r>
        <w:rPr>
          <w:rStyle w:val="CommentReference"/>
        </w:rPr>
        <w:annotationRef/>
      </w:r>
      <w:r>
        <w:t>This constraint would seem to enforce the first one: min path length of one.</w:t>
      </w:r>
    </w:p>
  </w:comment>
  <w:comment w:id="183" w:author="jesse" w:date="2018-04-03T16:42:00Z" w:initials="j">
    <w:p w14:paraId="4F3CB782" w14:textId="0D98C13D" w:rsidR="00C00EF6" w:rsidRDefault="00C00EF6">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07" w:author="Larry Holder" w:date="2018-03-31T11:38:00Z" w:initials="LH">
    <w:p w14:paraId="72838098" w14:textId="347DF159" w:rsidR="00C00EF6" w:rsidRDefault="00C00EF6">
      <w:pPr>
        <w:pStyle w:val="CommentText"/>
      </w:pPr>
      <w:r>
        <w:rPr>
          <w:rStyle w:val="CommentReference"/>
        </w:rPr>
        <w:annotationRef/>
      </w:r>
      <w:r>
        <w:t>Why 0.3?</w:t>
      </w:r>
    </w:p>
  </w:comment>
  <w:comment w:id="208" w:author="jesse" w:date="2018-04-04T12:56:00Z" w:initials="j">
    <w:p w14:paraId="71B5D91E" w14:textId="5661659D" w:rsidR="00C00EF6" w:rsidRDefault="00C00EF6">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11" w:author="Larry Holder" w:date="2018-03-31T11:44:00Z" w:initials="LH">
    <w:p w14:paraId="461F5145" w14:textId="3DF84475" w:rsidR="00C00EF6" w:rsidRDefault="00C00EF6">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12" w:author="jesse" w:date="2018-04-04T13:00:00Z" w:initials="j">
    <w:p w14:paraId="0BC37C2F" w14:textId="4E49A860" w:rsidR="00C00EF6" w:rsidRDefault="00C00EF6">
      <w:pPr>
        <w:pStyle w:val="CommentText"/>
      </w:pPr>
      <w:r>
        <w:rPr>
          <w:rStyle w:val="CommentReference"/>
        </w:rPr>
        <w:annotationRef/>
      </w:r>
      <w:r>
        <w:t>0.05, and I added a reference. I mentioned it at the end of this section but forgot to make it clear at top.</w:t>
      </w:r>
    </w:p>
  </w:comment>
  <w:comment w:id="261" w:author="Larry Holder" w:date="2018-03-31T11:55:00Z" w:initials="LH">
    <w:p w14:paraId="4911FC93" w14:textId="77777777" w:rsidR="00C00EF6" w:rsidRDefault="00C00EF6">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C00EF6" w:rsidRDefault="00C00EF6">
      <w:pPr>
        <w:pStyle w:val="CommentText"/>
      </w:pPr>
    </w:p>
    <w:p w14:paraId="357DE099" w14:textId="40449559" w:rsidR="00C00EF6" w:rsidRDefault="00C00EF6">
      <w:pPr>
        <w:pStyle w:val="CommentText"/>
      </w:pPr>
      <w:r>
        <w:t>Also, explain what the “^_1” symbol means.</w:t>
      </w:r>
    </w:p>
  </w:comment>
  <w:comment w:id="262" w:author="jesse" w:date="2018-04-04T13:32:00Z" w:initials="j">
    <w:p w14:paraId="6ABE0F7D" w14:textId="16F788E5" w:rsidR="00C00EF6" w:rsidRDefault="00C00EF6">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300" w:author="Larry Holder" w:date="2018-03-31T12:11:00Z" w:initials="LH">
    <w:p w14:paraId="19B0DB9F" w14:textId="0BB92F98" w:rsidR="00C00EF6" w:rsidRDefault="00C00EF6">
      <w:pPr>
        <w:pStyle w:val="CommentText"/>
      </w:pPr>
      <w:r>
        <w:rPr>
          <w:rStyle w:val="CommentReference"/>
        </w:rPr>
        <w:annotationRef/>
      </w:r>
      <w:r>
        <w:t>Need to remove the empty box here and in the table column.</w:t>
      </w:r>
    </w:p>
  </w:comment>
  <w:comment w:id="301" w:author="jesse" w:date="2018-04-03T21:55:00Z" w:initials="j">
    <w:p w14:paraId="57FD4479" w14:textId="36F1EEB9" w:rsidR="00C00EF6" w:rsidRDefault="00C00EF6">
      <w:pPr>
        <w:pStyle w:val="CommentText"/>
      </w:pPr>
      <w:r>
        <w:rPr>
          <w:rStyle w:val="CommentReference"/>
        </w:rPr>
        <w:annotationRef/>
      </w:r>
      <w:r>
        <w:t>corrected</w:t>
      </w:r>
    </w:p>
  </w:comment>
  <w:comment w:id="316" w:author="Larry Holder" w:date="2018-03-31T12:20:00Z" w:initials="LH">
    <w:p w14:paraId="53B22F51" w14:textId="77777777" w:rsidR="00C00EF6" w:rsidRDefault="00C00EF6">
      <w:pPr>
        <w:pStyle w:val="CommentText"/>
      </w:pPr>
      <w:r>
        <w:rPr>
          <w:rStyle w:val="CommentReference"/>
        </w:rPr>
        <w:annotationRef/>
      </w:r>
      <w:r>
        <w:t>I would number all the references:</w:t>
      </w:r>
    </w:p>
    <w:p w14:paraId="7FEDB936" w14:textId="77777777" w:rsidR="00C00EF6" w:rsidRDefault="00C00EF6">
      <w:pPr>
        <w:pStyle w:val="CommentText"/>
      </w:pPr>
    </w:p>
    <w:p w14:paraId="03A2E5EB" w14:textId="77777777" w:rsidR="00C00EF6" w:rsidRDefault="00C00EF6" w:rsidP="00D143CB">
      <w:pPr>
        <w:pStyle w:val="CommentText"/>
        <w:numPr>
          <w:ilvl w:val="0"/>
          <w:numId w:val="10"/>
        </w:numPr>
      </w:pPr>
      <w:r>
        <w:t xml:space="preserve"> Blah et al.</w:t>
      </w:r>
    </w:p>
    <w:p w14:paraId="01FB49CD" w14:textId="77777777" w:rsidR="00C00EF6" w:rsidRDefault="00C00EF6" w:rsidP="00D143CB">
      <w:pPr>
        <w:pStyle w:val="CommentText"/>
        <w:numPr>
          <w:ilvl w:val="0"/>
          <w:numId w:val="10"/>
        </w:numPr>
      </w:pPr>
      <w:r>
        <w:t xml:space="preserve"> Blech at al.</w:t>
      </w:r>
    </w:p>
    <w:p w14:paraId="1FEDD250" w14:textId="77777777" w:rsidR="00C00EF6" w:rsidRDefault="00C00EF6" w:rsidP="00D143CB">
      <w:pPr>
        <w:pStyle w:val="CommentText"/>
      </w:pPr>
    </w:p>
    <w:p w14:paraId="43947DE8" w14:textId="77777777" w:rsidR="00C00EF6" w:rsidRDefault="00C00EF6" w:rsidP="00D143CB">
      <w:pPr>
        <w:pStyle w:val="CommentText"/>
      </w:pPr>
      <w:r>
        <w:t>You can then refer to the as [1] for the short ones (i.e., websites) or as (Blah et al.).</w:t>
      </w:r>
    </w:p>
    <w:p w14:paraId="7D219F6B" w14:textId="77777777" w:rsidR="00C00EF6" w:rsidRDefault="00C00EF6" w:rsidP="00D143CB">
      <w:pPr>
        <w:pStyle w:val="CommentText"/>
      </w:pPr>
    </w:p>
    <w:p w14:paraId="25F63001" w14:textId="13A5BD78" w:rsidR="00C00EF6" w:rsidRDefault="00C00EF6" w:rsidP="00D143CB">
      <w:pPr>
        <w:pStyle w:val="CommentText"/>
      </w:pPr>
      <w:r>
        <w:t>Also, be sure to use a consistent format. E.g., I see some with quoted titles and some without. Some with year after authors and some with year at end. Etc.</w:t>
      </w:r>
    </w:p>
  </w:comment>
  <w:comment w:id="317" w:author="jesse" w:date="2018-04-04T14:23:00Z" w:initials="j">
    <w:p w14:paraId="036B54FE" w14:textId="19C2757D" w:rsidR="00C00EF6" w:rsidRDefault="00C00EF6">
      <w:pPr>
        <w:pStyle w:val="CommentText"/>
      </w:pPr>
      <w:r>
        <w:rPr>
          <w:rStyle w:val="CommentReference"/>
        </w:rPr>
        <w:annotationRef/>
      </w:r>
      <w:r>
        <w:t>Add</w:t>
      </w:r>
      <w:r w:rsidR="00832CDB">
        <w:t xml:space="preserve">ed numbers and fixed the formatting. </w:t>
      </w:r>
      <w:r w:rsidR="00832CDB">
        <w:t xml:space="preserve">Some citations were mistakenly in </w:t>
      </w:r>
      <w:r w:rsidR="00832CDB">
        <w:t>MLA.</w:t>
      </w:r>
      <w:bookmarkStart w:id="318" w:name="_GoBack"/>
      <w:bookmarkEnd w:id="318"/>
    </w:p>
  </w:comment>
  <w:comment w:id="320" w:author="Larry Holder" w:date="2018-03-31T12:52:00Z" w:initials="LH">
    <w:p w14:paraId="4AAB317A" w14:textId="54DA7615" w:rsidR="00C00EF6" w:rsidRDefault="00C00EF6">
      <w:pPr>
        <w:pStyle w:val="CommentText"/>
      </w:pPr>
      <w:r>
        <w:rPr>
          <w:rStyle w:val="CommentReference"/>
        </w:rPr>
        <w:annotationRef/>
      </w:r>
      <w:r>
        <w:t xml:space="preserve"> I would remove the reference so as not to imply it’s taken from their work.</w:t>
      </w:r>
    </w:p>
  </w:comment>
  <w:comment w:id="321" w:author="jesse" w:date="2018-04-04T14:17:00Z" w:initials="j">
    <w:p w14:paraId="51A73E77" w14:textId="37BCA6C2" w:rsidR="00C00EF6" w:rsidRDefault="00C00EF6">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1728BE" w15:done="0"/>
  <w15:commentEx w15:paraId="3D2A375C" w15:done="0"/>
  <w15:commentEx w15:paraId="459E9466" w15:paraIdParent="3D2A375C" w15:done="0"/>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1728BE" w16cid:durableId="1E6F3390"/>
  <w16cid:commentId w16cid:paraId="3D2A375C" w16cid:durableId="1E69B19F"/>
  <w16cid:commentId w16cid:paraId="459E9466" w16cid:durableId="1E6F3A83"/>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7194ADAE" w16cid:durableId="1E69D420"/>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F3BA42" w14:textId="77777777" w:rsidR="00BC736B" w:rsidRDefault="00BC736B" w:rsidP="001A50CF">
      <w:pPr>
        <w:spacing w:after="0" w:line="240" w:lineRule="auto"/>
      </w:pPr>
      <w:r>
        <w:separator/>
      </w:r>
    </w:p>
  </w:endnote>
  <w:endnote w:type="continuationSeparator" w:id="0">
    <w:p w14:paraId="797D0103" w14:textId="77777777" w:rsidR="00BC736B" w:rsidRDefault="00BC736B"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C00EF6" w:rsidRDefault="00C00EF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C00EF6" w:rsidRDefault="00C00EF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06832" w14:textId="77777777" w:rsidR="00BC736B" w:rsidRDefault="00BC736B" w:rsidP="001A50CF">
      <w:pPr>
        <w:spacing w:after="0" w:line="240" w:lineRule="auto"/>
      </w:pPr>
      <w:r>
        <w:separator/>
      </w:r>
    </w:p>
  </w:footnote>
  <w:footnote w:type="continuationSeparator" w:id="0">
    <w:p w14:paraId="1340326C" w14:textId="77777777" w:rsidR="00BC736B" w:rsidRDefault="00BC736B"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C00EF6" w:rsidRDefault="00C00EF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2"/>
  </w:num>
  <w:num w:numId="5">
    <w:abstractNumId w:val="1"/>
  </w:num>
  <w:num w:numId="6">
    <w:abstractNumId w:val="3"/>
  </w:num>
  <w:num w:numId="7">
    <w:abstractNumId w:val="4"/>
  </w:num>
  <w:num w:numId="8">
    <w:abstractNumId w:val="8"/>
  </w:num>
  <w:num w:numId="9">
    <w:abstractNumId w:val="6"/>
  </w:num>
  <w:num w:numId="10">
    <w:abstractNumId w:val="13"/>
  </w:num>
  <w:num w:numId="11">
    <w:abstractNumId w:val="2"/>
  </w:num>
  <w:num w:numId="12">
    <w:abstractNumId w:val="5"/>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806"/>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6F77"/>
    <w:rsid w:val="00017596"/>
    <w:rsid w:val="00017811"/>
    <w:rsid w:val="00017DFF"/>
    <w:rsid w:val="00022312"/>
    <w:rsid w:val="00022654"/>
    <w:rsid w:val="00023445"/>
    <w:rsid w:val="000239A7"/>
    <w:rsid w:val="00024E5A"/>
    <w:rsid w:val="000262AE"/>
    <w:rsid w:val="000272A5"/>
    <w:rsid w:val="00027752"/>
    <w:rsid w:val="0003133F"/>
    <w:rsid w:val="00032E02"/>
    <w:rsid w:val="00032E98"/>
    <w:rsid w:val="0003301E"/>
    <w:rsid w:val="00036C7E"/>
    <w:rsid w:val="000373BB"/>
    <w:rsid w:val="00037A15"/>
    <w:rsid w:val="00037F8F"/>
    <w:rsid w:val="00040D30"/>
    <w:rsid w:val="00041161"/>
    <w:rsid w:val="000413DD"/>
    <w:rsid w:val="00042975"/>
    <w:rsid w:val="0004403F"/>
    <w:rsid w:val="00050440"/>
    <w:rsid w:val="00051313"/>
    <w:rsid w:val="00052449"/>
    <w:rsid w:val="000536A9"/>
    <w:rsid w:val="00053B26"/>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067"/>
    <w:rsid w:val="000D41BB"/>
    <w:rsid w:val="000D48B8"/>
    <w:rsid w:val="000D4AE4"/>
    <w:rsid w:val="000D563A"/>
    <w:rsid w:val="000D5E3B"/>
    <w:rsid w:val="000D67DD"/>
    <w:rsid w:val="000D6E6D"/>
    <w:rsid w:val="000D78A8"/>
    <w:rsid w:val="000E139D"/>
    <w:rsid w:val="000E1A27"/>
    <w:rsid w:val="000E1ACD"/>
    <w:rsid w:val="000E26B6"/>
    <w:rsid w:val="000E3AEF"/>
    <w:rsid w:val="000E3DF4"/>
    <w:rsid w:val="000E403C"/>
    <w:rsid w:val="000E48E3"/>
    <w:rsid w:val="000E53D2"/>
    <w:rsid w:val="000E5681"/>
    <w:rsid w:val="000E5B0B"/>
    <w:rsid w:val="000E6F2B"/>
    <w:rsid w:val="000E76DA"/>
    <w:rsid w:val="000F1033"/>
    <w:rsid w:val="000F2A40"/>
    <w:rsid w:val="000F3B85"/>
    <w:rsid w:val="00100DAD"/>
    <w:rsid w:val="00101546"/>
    <w:rsid w:val="001023C6"/>
    <w:rsid w:val="00102D69"/>
    <w:rsid w:val="0010395D"/>
    <w:rsid w:val="00103BF8"/>
    <w:rsid w:val="00104853"/>
    <w:rsid w:val="00104941"/>
    <w:rsid w:val="00104C96"/>
    <w:rsid w:val="00106172"/>
    <w:rsid w:val="00106923"/>
    <w:rsid w:val="0010747B"/>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3959"/>
    <w:rsid w:val="00133FA0"/>
    <w:rsid w:val="001357B9"/>
    <w:rsid w:val="00135AB6"/>
    <w:rsid w:val="00136C58"/>
    <w:rsid w:val="00140158"/>
    <w:rsid w:val="001405BC"/>
    <w:rsid w:val="00142722"/>
    <w:rsid w:val="0014406F"/>
    <w:rsid w:val="001441EF"/>
    <w:rsid w:val="001451E9"/>
    <w:rsid w:val="00147FE3"/>
    <w:rsid w:val="00150722"/>
    <w:rsid w:val="00153BF9"/>
    <w:rsid w:val="00154A7B"/>
    <w:rsid w:val="00154F0E"/>
    <w:rsid w:val="0015585E"/>
    <w:rsid w:val="00155B8E"/>
    <w:rsid w:val="00155DB2"/>
    <w:rsid w:val="001560E4"/>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AB1"/>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6C8F"/>
    <w:rsid w:val="001E7BDE"/>
    <w:rsid w:val="001E7DCB"/>
    <w:rsid w:val="001F0F0E"/>
    <w:rsid w:val="001F0F26"/>
    <w:rsid w:val="001F14CD"/>
    <w:rsid w:val="001F3D08"/>
    <w:rsid w:val="001F4274"/>
    <w:rsid w:val="001F52DC"/>
    <w:rsid w:val="001F55F5"/>
    <w:rsid w:val="001F5AF5"/>
    <w:rsid w:val="001F6CAB"/>
    <w:rsid w:val="001F7199"/>
    <w:rsid w:val="001F7C8E"/>
    <w:rsid w:val="00200069"/>
    <w:rsid w:val="002004AD"/>
    <w:rsid w:val="00201041"/>
    <w:rsid w:val="00201152"/>
    <w:rsid w:val="00202D3A"/>
    <w:rsid w:val="00205744"/>
    <w:rsid w:val="0020631F"/>
    <w:rsid w:val="00206ED9"/>
    <w:rsid w:val="00207798"/>
    <w:rsid w:val="00207D6F"/>
    <w:rsid w:val="002104D4"/>
    <w:rsid w:val="00210C2E"/>
    <w:rsid w:val="00211572"/>
    <w:rsid w:val="00211D85"/>
    <w:rsid w:val="00211F69"/>
    <w:rsid w:val="002142A3"/>
    <w:rsid w:val="00215324"/>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0F49"/>
    <w:rsid w:val="0024195E"/>
    <w:rsid w:val="00242343"/>
    <w:rsid w:val="002470A3"/>
    <w:rsid w:val="002476B8"/>
    <w:rsid w:val="00247713"/>
    <w:rsid w:val="002501AE"/>
    <w:rsid w:val="002515F9"/>
    <w:rsid w:val="00251BCD"/>
    <w:rsid w:val="002520F6"/>
    <w:rsid w:val="00252FF6"/>
    <w:rsid w:val="00255E7B"/>
    <w:rsid w:val="002565B7"/>
    <w:rsid w:val="00256C6D"/>
    <w:rsid w:val="00256F26"/>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AE0"/>
    <w:rsid w:val="002D1F8E"/>
    <w:rsid w:val="002D2244"/>
    <w:rsid w:val="002D38A9"/>
    <w:rsid w:val="002D3A8B"/>
    <w:rsid w:val="002D55B4"/>
    <w:rsid w:val="002D64B1"/>
    <w:rsid w:val="002E1C33"/>
    <w:rsid w:val="002E2319"/>
    <w:rsid w:val="002E3159"/>
    <w:rsid w:val="002E5D01"/>
    <w:rsid w:val="002E643B"/>
    <w:rsid w:val="002F049C"/>
    <w:rsid w:val="002F0616"/>
    <w:rsid w:val="002F09FD"/>
    <w:rsid w:val="002F1EEC"/>
    <w:rsid w:val="002F2682"/>
    <w:rsid w:val="002F5451"/>
    <w:rsid w:val="002F5F05"/>
    <w:rsid w:val="002F6ACA"/>
    <w:rsid w:val="00300AF1"/>
    <w:rsid w:val="003013BD"/>
    <w:rsid w:val="00301E76"/>
    <w:rsid w:val="00302EDE"/>
    <w:rsid w:val="00303CCF"/>
    <w:rsid w:val="00305A9F"/>
    <w:rsid w:val="00305D8F"/>
    <w:rsid w:val="003062B5"/>
    <w:rsid w:val="0030668F"/>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CA8"/>
    <w:rsid w:val="00345C43"/>
    <w:rsid w:val="00345F9E"/>
    <w:rsid w:val="00346459"/>
    <w:rsid w:val="0034660E"/>
    <w:rsid w:val="00346702"/>
    <w:rsid w:val="003468D7"/>
    <w:rsid w:val="0034714C"/>
    <w:rsid w:val="0034742F"/>
    <w:rsid w:val="00347483"/>
    <w:rsid w:val="00347782"/>
    <w:rsid w:val="00347F75"/>
    <w:rsid w:val="003501B3"/>
    <w:rsid w:val="00351D48"/>
    <w:rsid w:val="0035230C"/>
    <w:rsid w:val="00353478"/>
    <w:rsid w:val="003535EC"/>
    <w:rsid w:val="00353A7B"/>
    <w:rsid w:val="00354E6E"/>
    <w:rsid w:val="0035643E"/>
    <w:rsid w:val="0035746B"/>
    <w:rsid w:val="003610BF"/>
    <w:rsid w:val="00362A5A"/>
    <w:rsid w:val="00362EE5"/>
    <w:rsid w:val="00363B77"/>
    <w:rsid w:val="00366C54"/>
    <w:rsid w:val="00367A8F"/>
    <w:rsid w:val="00371755"/>
    <w:rsid w:val="00371903"/>
    <w:rsid w:val="00371E38"/>
    <w:rsid w:val="00372325"/>
    <w:rsid w:val="0037258E"/>
    <w:rsid w:val="00372CDA"/>
    <w:rsid w:val="0037358E"/>
    <w:rsid w:val="00374C23"/>
    <w:rsid w:val="00374E7C"/>
    <w:rsid w:val="003751A9"/>
    <w:rsid w:val="003754C7"/>
    <w:rsid w:val="003757F8"/>
    <w:rsid w:val="00375C55"/>
    <w:rsid w:val="00377310"/>
    <w:rsid w:val="0038013B"/>
    <w:rsid w:val="00381104"/>
    <w:rsid w:val="00381242"/>
    <w:rsid w:val="00381392"/>
    <w:rsid w:val="00381629"/>
    <w:rsid w:val="003849DF"/>
    <w:rsid w:val="00384B56"/>
    <w:rsid w:val="003854F8"/>
    <w:rsid w:val="003855CF"/>
    <w:rsid w:val="00387EED"/>
    <w:rsid w:val="00387F3F"/>
    <w:rsid w:val="00390992"/>
    <w:rsid w:val="003913C5"/>
    <w:rsid w:val="0039163B"/>
    <w:rsid w:val="00391778"/>
    <w:rsid w:val="00392ABE"/>
    <w:rsid w:val="00393B88"/>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60DA"/>
    <w:rsid w:val="00416533"/>
    <w:rsid w:val="00416EA1"/>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EF5"/>
    <w:rsid w:val="00451109"/>
    <w:rsid w:val="00451254"/>
    <w:rsid w:val="0045215D"/>
    <w:rsid w:val="00452BAA"/>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EE3"/>
    <w:rsid w:val="0047404F"/>
    <w:rsid w:val="00475AE5"/>
    <w:rsid w:val="004760FC"/>
    <w:rsid w:val="004765EE"/>
    <w:rsid w:val="00476EF0"/>
    <w:rsid w:val="00480B4B"/>
    <w:rsid w:val="00481DCF"/>
    <w:rsid w:val="00484478"/>
    <w:rsid w:val="00485B2D"/>
    <w:rsid w:val="004864ED"/>
    <w:rsid w:val="00486812"/>
    <w:rsid w:val="00487BA9"/>
    <w:rsid w:val="00490E81"/>
    <w:rsid w:val="00491B12"/>
    <w:rsid w:val="004924D7"/>
    <w:rsid w:val="00492797"/>
    <w:rsid w:val="00494304"/>
    <w:rsid w:val="00495084"/>
    <w:rsid w:val="0049715D"/>
    <w:rsid w:val="004A004E"/>
    <w:rsid w:val="004A2181"/>
    <w:rsid w:val="004A2E7F"/>
    <w:rsid w:val="004A311F"/>
    <w:rsid w:val="004A3239"/>
    <w:rsid w:val="004A3965"/>
    <w:rsid w:val="004A7B04"/>
    <w:rsid w:val="004A7DFE"/>
    <w:rsid w:val="004B4E4B"/>
    <w:rsid w:val="004B5A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429"/>
    <w:rsid w:val="00520545"/>
    <w:rsid w:val="005208EC"/>
    <w:rsid w:val="00520B0C"/>
    <w:rsid w:val="005213F7"/>
    <w:rsid w:val="00522BE2"/>
    <w:rsid w:val="0052309F"/>
    <w:rsid w:val="00525C63"/>
    <w:rsid w:val="00526831"/>
    <w:rsid w:val="00530198"/>
    <w:rsid w:val="00530F6D"/>
    <w:rsid w:val="005312AA"/>
    <w:rsid w:val="00532736"/>
    <w:rsid w:val="0053580E"/>
    <w:rsid w:val="0053615C"/>
    <w:rsid w:val="00536823"/>
    <w:rsid w:val="005428D5"/>
    <w:rsid w:val="00544441"/>
    <w:rsid w:val="0054759E"/>
    <w:rsid w:val="00547C69"/>
    <w:rsid w:val="00550E6F"/>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1F92"/>
    <w:rsid w:val="0059223A"/>
    <w:rsid w:val="005923DA"/>
    <w:rsid w:val="005936B3"/>
    <w:rsid w:val="00596E26"/>
    <w:rsid w:val="005A1004"/>
    <w:rsid w:val="005A17E9"/>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10B4"/>
    <w:rsid w:val="005D2D5A"/>
    <w:rsid w:val="005D347D"/>
    <w:rsid w:val="005D3F58"/>
    <w:rsid w:val="005D5491"/>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64BA"/>
    <w:rsid w:val="00637155"/>
    <w:rsid w:val="00637772"/>
    <w:rsid w:val="00641006"/>
    <w:rsid w:val="0064243A"/>
    <w:rsid w:val="0064392E"/>
    <w:rsid w:val="00643E1C"/>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0C92"/>
    <w:rsid w:val="006A14AE"/>
    <w:rsid w:val="006A17D2"/>
    <w:rsid w:val="006A2332"/>
    <w:rsid w:val="006A2DB5"/>
    <w:rsid w:val="006A2EE4"/>
    <w:rsid w:val="006A2FB7"/>
    <w:rsid w:val="006A5162"/>
    <w:rsid w:val="006A53B0"/>
    <w:rsid w:val="006A6608"/>
    <w:rsid w:val="006A7744"/>
    <w:rsid w:val="006B4C9B"/>
    <w:rsid w:val="006B6B47"/>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9C8"/>
    <w:rsid w:val="006D7CF2"/>
    <w:rsid w:val="006E18B0"/>
    <w:rsid w:val="006E36D8"/>
    <w:rsid w:val="006E408B"/>
    <w:rsid w:val="006E45E9"/>
    <w:rsid w:val="006E539F"/>
    <w:rsid w:val="006E5E79"/>
    <w:rsid w:val="006E6417"/>
    <w:rsid w:val="006E71BF"/>
    <w:rsid w:val="006E7429"/>
    <w:rsid w:val="006E793B"/>
    <w:rsid w:val="006F0360"/>
    <w:rsid w:val="006F0D4F"/>
    <w:rsid w:val="006F14A0"/>
    <w:rsid w:val="006F20D5"/>
    <w:rsid w:val="006F2B6A"/>
    <w:rsid w:val="006F3F84"/>
    <w:rsid w:val="006F419D"/>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4075"/>
    <w:rsid w:val="00784705"/>
    <w:rsid w:val="00784D4E"/>
    <w:rsid w:val="007859DF"/>
    <w:rsid w:val="00785A8F"/>
    <w:rsid w:val="00786157"/>
    <w:rsid w:val="00790B80"/>
    <w:rsid w:val="0079237A"/>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7AA9"/>
    <w:rsid w:val="007D0A52"/>
    <w:rsid w:val="007D18B4"/>
    <w:rsid w:val="007D2488"/>
    <w:rsid w:val="007D264E"/>
    <w:rsid w:val="007D365B"/>
    <w:rsid w:val="007D36D3"/>
    <w:rsid w:val="007D3FE3"/>
    <w:rsid w:val="007D4AF6"/>
    <w:rsid w:val="007D5540"/>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3D6E"/>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BBA"/>
    <w:rsid w:val="008C4F6A"/>
    <w:rsid w:val="008C6D24"/>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CAB"/>
    <w:rsid w:val="008F7D60"/>
    <w:rsid w:val="008F7F0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285"/>
    <w:rsid w:val="00924C3A"/>
    <w:rsid w:val="0092562F"/>
    <w:rsid w:val="0092705B"/>
    <w:rsid w:val="00927193"/>
    <w:rsid w:val="00930990"/>
    <w:rsid w:val="00930AED"/>
    <w:rsid w:val="00931781"/>
    <w:rsid w:val="00931C87"/>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6347"/>
    <w:rsid w:val="0098020F"/>
    <w:rsid w:val="00981E06"/>
    <w:rsid w:val="00981F7F"/>
    <w:rsid w:val="00981F9E"/>
    <w:rsid w:val="009824D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B5A"/>
    <w:rsid w:val="009A1E6C"/>
    <w:rsid w:val="009A3F51"/>
    <w:rsid w:val="009A4068"/>
    <w:rsid w:val="009A6211"/>
    <w:rsid w:val="009A6A38"/>
    <w:rsid w:val="009A6F32"/>
    <w:rsid w:val="009B2560"/>
    <w:rsid w:val="009B2822"/>
    <w:rsid w:val="009B3071"/>
    <w:rsid w:val="009B4224"/>
    <w:rsid w:val="009B6D80"/>
    <w:rsid w:val="009B7525"/>
    <w:rsid w:val="009B78E1"/>
    <w:rsid w:val="009B795E"/>
    <w:rsid w:val="009C06C8"/>
    <w:rsid w:val="009C0A4A"/>
    <w:rsid w:val="009C3847"/>
    <w:rsid w:val="009C3DD8"/>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553D"/>
    <w:rsid w:val="009F6A28"/>
    <w:rsid w:val="009F6CA2"/>
    <w:rsid w:val="009F7900"/>
    <w:rsid w:val="009F7A59"/>
    <w:rsid w:val="00A013D8"/>
    <w:rsid w:val="00A0189F"/>
    <w:rsid w:val="00A02426"/>
    <w:rsid w:val="00A02BDE"/>
    <w:rsid w:val="00A037D3"/>
    <w:rsid w:val="00A0602B"/>
    <w:rsid w:val="00A06162"/>
    <w:rsid w:val="00A06A00"/>
    <w:rsid w:val="00A076CB"/>
    <w:rsid w:val="00A07AF7"/>
    <w:rsid w:val="00A109AF"/>
    <w:rsid w:val="00A109DD"/>
    <w:rsid w:val="00A1244B"/>
    <w:rsid w:val="00A137E0"/>
    <w:rsid w:val="00A13A7D"/>
    <w:rsid w:val="00A144A0"/>
    <w:rsid w:val="00A16703"/>
    <w:rsid w:val="00A178DD"/>
    <w:rsid w:val="00A20027"/>
    <w:rsid w:val="00A20257"/>
    <w:rsid w:val="00A20BA7"/>
    <w:rsid w:val="00A20D4F"/>
    <w:rsid w:val="00A218B9"/>
    <w:rsid w:val="00A21C5F"/>
    <w:rsid w:val="00A22849"/>
    <w:rsid w:val="00A2300B"/>
    <w:rsid w:val="00A2351B"/>
    <w:rsid w:val="00A23700"/>
    <w:rsid w:val="00A2573F"/>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66"/>
    <w:rsid w:val="00A70186"/>
    <w:rsid w:val="00A7137D"/>
    <w:rsid w:val="00A71F9B"/>
    <w:rsid w:val="00A7388F"/>
    <w:rsid w:val="00A741C2"/>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1E4C"/>
    <w:rsid w:val="00A93542"/>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2432"/>
    <w:rsid w:val="00AB2555"/>
    <w:rsid w:val="00AB3909"/>
    <w:rsid w:val="00AB474F"/>
    <w:rsid w:val="00AC1364"/>
    <w:rsid w:val="00AC1544"/>
    <w:rsid w:val="00AC1B36"/>
    <w:rsid w:val="00AC221E"/>
    <w:rsid w:val="00AC36BC"/>
    <w:rsid w:val="00AC3904"/>
    <w:rsid w:val="00AC3AC1"/>
    <w:rsid w:val="00AC761C"/>
    <w:rsid w:val="00AD004E"/>
    <w:rsid w:val="00AD035C"/>
    <w:rsid w:val="00AD1EB2"/>
    <w:rsid w:val="00AD201C"/>
    <w:rsid w:val="00AD363B"/>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673"/>
    <w:rsid w:val="00AF2D4C"/>
    <w:rsid w:val="00AF3CF6"/>
    <w:rsid w:val="00AF3DF7"/>
    <w:rsid w:val="00AF4222"/>
    <w:rsid w:val="00AF522C"/>
    <w:rsid w:val="00AF5B17"/>
    <w:rsid w:val="00AF6BCF"/>
    <w:rsid w:val="00AF7671"/>
    <w:rsid w:val="00AF76D8"/>
    <w:rsid w:val="00AF7A6C"/>
    <w:rsid w:val="00AF7C9B"/>
    <w:rsid w:val="00B0077C"/>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11F3"/>
    <w:rsid w:val="00B21B9D"/>
    <w:rsid w:val="00B22FF4"/>
    <w:rsid w:val="00B23E93"/>
    <w:rsid w:val="00B242FF"/>
    <w:rsid w:val="00B24C0C"/>
    <w:rsid w:val="00B24F55"/>
    <w:rsid w:val="00B2616E"/>
    <w:rsid w:val="00B261D0"/>
    <w:rsid w:val="00B26AD0"/>
    <w:rsid w:val="00B3093E"/>
    <w:rsid w:val="00B31187"/>
    <w:rsid w:val="00B319F0"/>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C736B"/>
    <w:rsid w:val="00BD114A"/>
    <w:rsid w:val="00BD1443"/>
    <w:rsid w:val="00BD2350"/>
    <w:rsid w:val="00BD43FE"/>
    <w:rsid w:val="00BD4766"/>
    <w:rsid w:val="00BD4A13"/>
    <w:rsid w:val="00BD4DCA"/>
    <w:rsid w:val="00BD58EF"/>
    <w:rsid w:val="00BD5F14"/>
    <w:rsid w:val="00BD7EF4"/>
    <w:rsid w:val="00BE1C69"/>
    <w:rsid w:val="00BE20A8"/>
    <w:rsid w:val="00BE3EFF"/>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1F12"/>
    <w:rsid w:val="00C620AB"/>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4E3"/>
    <w:rsid w:val="00CC7E7B"/>
    <w:rsid w:val="00CD367C"/>
    <w:rsid w:val="00CD5072"/>
    <w:rsid w:val="00CD52B8"/>
    <w:rsid w:val="00CD5563"/>
    <w:rsid w:val="00CD5FC7"/>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7008"/>
    <w:rsid w:val="00D17092"/>
    <w:rsid w:val="00D17321"/>
    <w:rsid w:val="00D17B53"/>
    <w:rsid w:val="00D215F2"/>
    <w:rsid w:val="00D24A29"/>
    <w:rsid w:val="00D24F2D"/>
    <w:rsid w:val="00D25FB7"/>
    <w:rsid w:val="00D2629A"/>
    <w:rsid w:val="00D278A0"/>
    <w:rsid w:val="00D27AF1"/>
    <w:rsid w:val="00D301CD"/>
    <w:rsid w:val="00D338F9"/>
    <w:rsid w:val="00D34E27"/>
    <w:rsid w:val="00D3755E"/>
    <w:rsid w:val="00D4220D"/>
    <w:rsid w:val="00D427C7"/>
    <w:rsid w:val="00D4286A"/>
    <w:rsid w:val="00D44335"/>
    <w:rsid w:val="00D451E3"/>
    <w:rsid w:val="00D46371"/>
    <w:rsid w:val="00D46E9A"/>
    <w:rsid w:val="00D501EB"/>
    <w:rsid w:val="00D5324E"/>
    <w:rsid w:val="00D53CF3"/>
    <w:rsid w:val="00D53E3D"/>
    <w:rsid w:val="00D542C8"/>
    <w:rsid w:val="00D54492"/>
    <w:rsid w:val="00D55C23"/>
    <w:rsid w:val="00D56A65"/>
    <w:rsid w:val="00D578E7"/>
    <w:rsid w:val="00D62BD7"/>
    <w:rsid w:val="00D62C80"/>
    <w:rsid w:val="00D63B01"/>
    <w:rsid w:val="00D63E7E"/>
    <w:rsid w:val="00D65CE4"/>
    <w:rsid w:val="00D6623F"/>
    <w:rsid w:val="00D664BA"/>
    <w:rsid w:val="00D6650A"/>
    <w:rsid w:val="00D67427"/>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463"/>
    <w:rsid w:val="00D972AA"/>
    <w:rsid w:val="00D97B20"/>
    <w:rsid w:val="00D97FA4"/>
    <w:rsid w:val="00DA113B"/>
    <w:rsid w:val="00DA1291"/>
    <w:rsid w:val="00DA2888"/>
    <w:rsid w:val="00DA3D65"/>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C7"/>
    <w:rsid w:val="00DF08E8"/>
    <w:rsid w:val="00DF0A29"/>
    <w:rsid w:val="00DF0DED"/>
    <w:rsid w:val="00DF185E"/>
    <w:rsid w:val="00DF1E19"/>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A92"/>
    <w:rsid w:val="00E54EC6"/>
    <w:rsid w:val="00E55BF7"/>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17F8"/>
    <w:rsid w:val="00EA3996"/>
    <w:rsid w:val="00EA48F1"/>
    <w:rsid w:val="00EA664A"/>
    <w:rsid w:val="00EA69FA"/>
    <w:rsid w:val="00EA7A97"/>
    <w:rsid w:val="00EB1D57"/>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D88"/>
    <w:rsid w:val="00EC6E47"/>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F0153B"/>
    <w:rsid w:val="00F04A63"/>
    <w:rsid w:val="00F05E3A"/>
    <w:rsid w:val="00F06AAE"/>
    <w:rsid w:val="00F11014"/>
    <w:rsid w:val="00F113FC"/>
    <w:rsid w:val="00F125F1"/>
    <w:rsid w:val="00F12A22"/>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42FD"/>
    <w:rsid w:val="00F34D0A"/>
    <w:rsid w:val="00F35BA4"/>
    <w:rsid w:val="00F3629D"/>
    <w:rsid w:val="00F3675F"/>
    <w:rsid w:val="00F37FC7"/>
    <w:rsid w:val="00F4050E"/>
    <w:rsid w:val="00F407F4"/>
    <w:rsid w:val="00F410CD"/>
    <w:rsid w:val="00F4134F"/>
    <w:rsid w:val="00F41364"/>
    <w:rsid w:val="00F41A82"/>
    <w:rsid w:val="00F41F40"/>
    <w:rsid w:val="00F42925"/>
    <w:rsid w:val="00F42D5C"/>
    <w:rsid w:val="00F462E3"/>
    <w:rsid w:val="00F47459"/>
    <w:rsid w:val="00F474F9"/>
    <w:rsid w:val="00F50D51"/>
    <w:rsid w:val="00F53837"/>
    <w:rsid w:val="00F53B51"/>
    <w:rsid w:val="00F53DF2"/>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5474"/>
    <w:rsid w:val="00F76C8C"/>
    <w:rsid w:val="00F776FE"/>
    <w:rsid w:val="00F77850"/>
    <w:rsid w:val="00F801E4"/>
    <w:rsid w:val="00F803FC"/>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F6"/>
    <w:rsid w:val="00C7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EF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1BD82-E047-4BBF-8FC9-F7F9946AA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TotalTime>
  <Pages>69</Pages>
  <Words>21634</Words>
  <Characters>123315</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144660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176</cp:revision>
  <cp:lastPrinted>2017-02-07T19:42:00Z</cp:lastPrinted>
  <dcterms:created xsi:type="dcterms:W3CDTF">2018-04-03T23:09:00Z</dcterms:created>
  <dcterms:modified xsi:type="dcterms:W3CDTF">2018-04-04T21:52:00Z</dcterms:modified>
</cp:coreProperties>
</file>