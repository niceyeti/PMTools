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5B45A18A" w:rsidR="00DD5DC4" w:rsidRPr="001732C3" w:rsidRDefault="007B605E"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ANOMALY DETECTION IN PROCESSES REPRESENTED AS A GRAPH</w:t>
      </w:r>
    </w:p>
    <w:p w14:paraId="37DB29E0"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BD35AAF"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64AAFFD"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4A4E2A2B"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33B4825F"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2EFA4CAE"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535C84B4"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F5BD0E6"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2069C36D"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47AE519"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49B3A1E9"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0B573978"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2C44718F"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58C540EE" w14:textId="77777777" w:rsidR="00AB2555" w:rsidRPr="001732C3" w:rsidRDefault="00AB2555"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By</w:t>
      </w:r>
    </w:p>
    <w:p w14:paraId="2258DD54"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462FA473" w14:textId="77777777" w:rsidR="00AB2555" w:rsidRPr="001732C3" w:rsidRDefault="00393FAE"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JESSE WAITE</w:t>
      </w:r>
    </w:p>
    <w:p w14:paraId="2CC4ADD0"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04CDCD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C089C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873870A"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310775B"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9BFA70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878015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ED7AD2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319E556"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3801B57"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4A59F4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0DBB23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74FEE60" w14:textId="77777777" w:rsidR="006B76E3" w:rsidRPr="001732C3" w:rsidRDefault="006B76E3"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 xml:space="preserve">A </w:t>
      </w:r>
      <w:r w:rsidR="002C38DF" w:rsidRPr="001732C3">
        <w:rPr>
          <w:rFonts w:ascii="Times New Roman" w:hAnsi="Times New Roman" w:cs="Times New Roman"/>
          <w:sz w:val="24"/>
          <w:szCs w:val="24"/>
        </w:rPr>
        <w:t>thesis</w:t>
      </w:r>
      <w:r w:rsidRPr="001732C3">
        <w:rPr>
          <w:rFonts w:ascii="Times New Roman" w:hAnsi="Times New Roman" w:cs="Times New Roman"/>
          <w:sz w:val="24"/>
          <w:szCs w:val="24"/>
        </w:rPr>
        <w:t xml:space="preserve"> submitted in partial fulfillment of</w:t>
      </w:r>
    </w:p>
    <w:p w14:paraId="207893EC" w14:textId="77777777" w:rsidR="006B76E3" w:rsidRPr="001732C3" w:rsidRDefault="006B76E3"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the requirements for the degree of</w:t>
      </w:r>
    </w:p>
    <w:p w14:paraId="4CCF88C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0C034A5" w14:textId="77777777" w:rsidR="006B76E3" w:rsidRPr="001732C3" w:rsidRDefault="002C38DF"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MASTER OF SCIENCE</w:t>
      </w:r>
      <w:r w:rsidR="00A307F8" w:rsidRPr="001732C3">
        <w:rPr>
          <w:rFonts w:ascii="Times New Roman" w:hAnsi="Times New Roman" w:cs="Times New Roman"/>
          <w:sz w:val="24"/>
          <w:szCs w:val="24"/>
        </w:rPr>
        <w:t xml:space="preserve"> </w:t>
      </w:r>
      <w:r w:rsidR="00353A7B" w:rsidRPr="001732C3">
        <w:rPr>
          <w:rFonts w:ascii="Times New Roman" w:hAnsi="Times New Roman" w:cs="Times New Roman"/>
          <w:sz w:val="24"/>
          <w:szCs w:val="24"/>
        </w:rPr>
        <w:t>IN</w:t>
      </w:r>
      <w:r w:rsidR="00A307F8" w:rsidRPr="001732C3">
        <w:rPr>
          <w:rFonts w:ascii="Times New Roman" w:hAnsi="Times New Roman" w:cs="Times New Roman"/>
          <w:sz w:val="24"/>
          <w:szCs w:val="24"/>
        </w:rPr>
        <w:t xml:space="preserve"> COMPUTER SCIENCE</w:t>
      </w:r>
    </w:p>
    <w:p w14:paraId="78B06C0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32CB9A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5DA5026" w14:textId="77777777" w:rsidR="006B76E3" w:rsidRPr="001732C3" w:rsidRDefault="006B76E3"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WASHINGTON STATE UNIVERSITY</w:t>
      </w:r>
    </w:p>
    <w:p w14:paraId="2341828B" w14:textId="77777777" w:rsidR="006B76E3" w:rsidRPr="001732C3" w:rsidRDefault="002C38DF"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Department of Electrical Engineering and Computer Science</w:t>
      </w:r>
    </w:p>
    <w:p w14:paraId="2339E5F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F37010D" w14:textId="77777777" w:rsidR="006B76E3" w:rsidRPr="001732C3" w:rsidRDefault="002C38DF"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MAY 2018</w:t>
      </w:r>
    </w:p>
    <w:p w14:paraId="7C3039E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129EED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0BD8B0C" w14:textId="77777777" w:rsidR="006B76E3" w:rsidRPr="001732C3" w:rsidRDefault="006B76E3"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 xml:space="preserve">© Copyright </w:t>
      </w:r>
      <w:r w:rsidR="002C38DF" w:rsidRPr="001732C3">
        <w:rPr>
          <w:rFonts w:ascii="Times New Roman" w:hAnsi="Times New Roman" w:cs="Times New Roman"/>
          <w:sz w:val="24"/>
          <w:szCs w:val="24"/>
        </w:rPr>
        <w:t>JESSE WAITE,</w:t>
      </w:r>
      <w:r w:rsidRPr="001732C3">
        <w:rPr>
          <w:rFonts w:ascii="Times New Roman" w:hAnsi="Times New Roman" w:cs="Times New Roman"/>
          <w:sz w:val="24"/>
          <w:szCs w:val="24"/>
        </w:rPr>
        <w:t xml:space="preserve"> </w:t>
      </w:r>
      <w:r w:rsidR="002C38DF" w:rsidRPr="001732C3">
        <w:rPr>
          <w:rFonts w:ascii="Times New Roman" w:hAnsi="Times New Roman" w:cs="Times New Roman"/>
          <w:sz w:val="24"/>
          <w:szCs w:val="24"/>
        </w:rPr>
        <w:t>2018</w:t>
      </w:r>
    </w:p>
    <w:p w14:paraId="228C2161" w14:textId="77777777" w:rsidR="006B76E3" w:rsidRPr="001732C3" w:rsidRDefault="006B76E3"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All Rights Reserved</w:t>
      </w:r>
    </w:p>
    <w:p w14:paraId="74E94DCB" w14:textId="77777777" w:rsidR="00B36CBB" w:rsidRPr="001732C3" w:rsidRDefault="00B36CBB" w:rsidP="00B36CBB">
      <w:pPr>
        <w:spacing w:line="240" w:lineRule="auto"/>
        <w:contextualSpacing/>
        <w:rPr>
          <w:rFonts w:ascii="Times New Roman" w:hAnsi="Times New Roman" w:cs="Times New Roman"/>
          <w:sz w:val="24"/>
          <w:szCs w:val="24"/>
        </w:rPr>
      </w:pPr>
    </w:p>
    <w:p w14:paraId="355A507E" w14:textId="77777777" w:rsidR="001A50CF" w:rsidRPr="001732C3" w:rsidRDefault="001A50CF">
      <w:pPr>
        <w:rPr>
          <w:rFonts w:ascii="Times New Roman" w:hAnsi="Times New Roman" w:cs="Times New Roman"/>
          <w:sz w:val="24"/>
          <w:szCs w:val="24"/>
        </w:rPr>
        <w:sectPr w:rsidR="001A50CF" w:rsidRPr="001732C3" w:rsidSect="001A50CF">
          <w:footerReference w:type="default" r:id="rId8"/>
          <w:pgSz w:w="12240" w:h="15840"/>
          <w:pgMar w:top="1440" w:right="1440" w:bottom="1440" w:left="1440" w:header="720" w:footer="720" w:gutter="0"/>
          <w:pgNumType w:start="1"/>
          <w:cols w:space="720"/>
          <w:titlePg/>
          <w:docGrid w:linePitch="360"/>
        </w:sectPr>
      </w:pPr>
    </w:p>
    <w:p w14:paraId="64CED367" w14:textId="77777777" w:rsidR="006B76E3" w:rsidRPr="001732C3" w:rsidRDefault="006B76E3" w:rsidP="001A50CF">
      <w:pPr>
        <w:spacing w:line="240" w:lineRule="auto"/>
        <w:contextualSpacing/>
        <w:jc w:val="center"/>
        <w:rPr>
          <w:rFonts w:ascii="Times New Roman" w:hAnsi="Times New Roman" w:cs="Times New Roman"/>
          <w:sz w:val="24"/>
          <w:szCs w:val="24"/>
        </w:rPr>
      </w:pPr>
    </w:p>
    <w:p w14:paraId="6D910A4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04358C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2B172D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C8F133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7E0396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00644B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B87BBDB"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13EBF6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420CE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3F64AD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AA11DA7"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1FB4E76"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0FDC096"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1D20B6B"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20CD8F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1EB83E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330BD9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E52C6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5E6601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201FE9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190E0B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E08A71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CFFE1F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8BD5A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290789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B6EAAF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FA2BB5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0F92BF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218107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03BD95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30D454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F27A5D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F12D4C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07A8D7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8921BF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848D29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CC3BEDA"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C7D7C6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51B232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D20B34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A89E33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6DF632B" w14:textId="77777777" w:rsidR="006B76E3" w:rsidRPr="001732C3" w:rsidRDefault="006B76E3" w:rsidP="006B76E3">
      <w:pPr>
        <w:spacing w:line="240" w:lineRule="auto"/>
        <w:contextualSpacing/>
        <w:jc w:val="center"/>
        <w:rPr>
          <w:rFonts w:ascii="Times New Roman" w:hAnsi="Times New Roman" w:cs="Times New Roman"/>
          <w:sz w:val="24"/>
          <w:szCs w:val="24"/>
        </w:rPr>
      </w:pPr>
    </w:p>
    <w:p w14:paraId="32EC3174" w14:textId="5A0CDDEA" w:rsidR="006B76E3" w:rsidRPr="001732C3" w:rsidRDefault="006B76E3" w:rsidP="006B76E3">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 xml:space="preserve">© Copyright </w:t>
      </w:r>
      <w:r w:rsidR="002C38DF" w:rsidRPr="001732C3">
        <w:rPr>
          <w:rFonts w:ascii="Times New Roman" w:hAnsi="Times New Roman" w:cs="Times New Roman"/>
          <w:sz w:val="24"/>
          <w:szCs w:val="24"/>
        </w:rPr>
        <w:t>JESSE WAITE</w:t>
      </w:r>
      <w:r w:rsidRPr="001732C3">
        <w:rPr>
          <w:rFonts w:ascii="Times New Roman" w:hAnsi="Times New Roman" w:cs="Times New Roman"/>
          <w:sz w:val="24"/>
          <w:szCs w:val="24"/>
        </w:rPr>
        <w:t xml:space="preserve">, </w:t>
      </w:r>
      <w:r w:rsidR="002C38DF" w:rsidRPr="001732C3">
        <w:rPr>
          <w:rFonts w:ascii="Times New Roman" w:hAnsi="Times New Roman" w:cs="Times New Roman"/>
          <w:sz w:val="24"/>
          <w:szCs w:val="24"/>
        </w:rPr>
        <w:t>2018</w:t>
      </w:r>
    </w:p>
    <w:p w14:paraId="2A31F7E6" w14:textId="77777777" w:rsidR="006B76E3" w:rsidRPr="001732C3" w:rsidRDefault="006B76E3" w:rsidP="006B76E3">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All Rights Reserved</w:t>
      </w:r>
    </w:p>
    <w:p w14:paraId="59FFF457" w14:textId="77777777" w:rsidR="00B828FB" w:rsidRPr="001732C3" w:rsidRDefault="00B828FB" w:rsidP="006B76E3">
      <w:pPr>
        <w:spacing w:line="240" w:lineRule="auto"/>
        <w:contextualSpacing/>
        <w:rPr>
          <w:rFonts w:ascii="Times New Roman" w:hAnsi="Times New Roman" w:cs="Times New Roman"/>
          <w:sz w:val="24"/>
          <w:szCs w:val="24"/>
        </w:rPr>
        <w:sectPr w:rsidR="00B828FB" w:rsidRPr="001732C3" w:rsidSect="001A50CF">
          <w:pgSz w:w="12240" w:h="15840"/>
          <w:pgMar w:top="1440" w:right="1440" w:bottom="1440" w:left="1440" w:header="720" w:footer="720" w:gutter="0"/>
          <w:pgNumType w:start="1"/>
          <w:cols w:space="720"/>
          <w:titlePg/>
          <w:docGrid w:linePitch="360"/>
        </w:sectPr>
      </w:pPr>
    </w:p>
    <w:p w14:paraId="4B4D99E0" w14:textId="77777777" w:rsidR="001A50CF" w:rsidRPr="001732C3" w:rsidRDefault="001A50CF" w:rsidP="006B76E3">
      <w:pPr>
        <w:spacing w:line="240" w:lineRule="auto"/>
        <w:contextualSpacing/>
        <w:rPr>
          <w:rFonts w:ascii="Times New Roman" w:hAnsi="Times New Roman" w:cs="Times New Roman"/>
          <w:sz w:val="24"/>
          <w:szCs w:val="24"/>
        </w:rPr>
      </w:pPr>
      <w:r w:rsidRPr="001732C3">
        <w:rPr>
          <w:rFonts w:ascii="Times New Roman" w:hAnsi="Times New Roman" w:cs="Times New Roman"/>
          <w:sz w:val="24"/>
          <w:szCs w:val="24"/>
        </w:rPr>
        <w:lastRenderedPageBreak/>
        <w:t>To the Faculty of Washington State University:</w:t>
      </w:r>
    </w:p>
    <w:p w14:paraId="7B151245" w14:textId="77777777" w:rsidR="001A50CF" w:rsidRPr="001732C3" w:rsidRDefault="001A50CF" w:rsidP="006B76E3">
      <w:pPr>
        <w:spacing w:line="240" w:lineRule="auto"/>
        <w:contextualSpacing/>
        <w:rPr>
          <w:rFonts w:ascii="Times New Roman" w:hAnsi="Times New Roman" w:cs="Times New Roman"/>
          <w:sz w:val="24"/>
          <w:szCs w:val="24"/>
        </w:rPr>
      </w:pPr>
    </w:p>
    <w:p w14:paraId="726AD07B" w14:textId="77777777" w:rsidR="001A50CF" w:rsidRPr="001732C3" w:rsidRDefault="001A50CF" w:rsidP="001A50CF">
      <w:pPr>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
        <w:t xml:space="preserve">The members of the Committee appointed to examine the </w:t>
      </w:r>
      <w:r w:rsidR="00A307F8" w:rsidRPr="001732C3">
        <w:rPr>
          <w:rFonts w:ascii="Times New Roman" w:hAnsi="Times New Roman" w:cs="Times New Roman"/>
          <w:sz w:val="24"/>
          <w:szCs w:val="24"/>
        </w:rPr>
        <w:t>thesis</w:t>
      </w:r>
      <w:r w:rsidRPr="001732C3">
        <w:rPr>
          <w:rFonts w:ascii="Times New Roman" w:hAnsi="Times New Roman" w:cs="Times New Roman"/>
          <w:sz w:val="24"/>
          <w:szCs w:val="24"/>
        </w:rPr>
        <w:t xml:space="preserve"> of </w:t>
      </w:r>
      <w:r w:rsidR="00A307F8" w:rsidRPr="001732C3">
        <w:rPr>
          <w:rFonts w:ascii="Times New Roman" w:hAnsi="Times New Roman" w:cs="Times New Roman"/>
          <w:sz w:val="24"/>
          <w:szCs w:val="24"/>
        </w:rPr>
        <w:t>JESSE WAITE</w:t>
      </w:r>
      <w:r w:rsidRPr="001732C3">
        <w:rPr>
          <w:rFonts w:ascii="Times New Roman" w:hAnsi="Times New Roman" w:cs="Times New Roman"/>
          <w:sz w:val="24"/>
          <w:szCs w:val="24"/>
        </w:rPr>
        <w:t xml:space="preserve"> find it satisfactory and recommend that it be accepted.</w:t>
      </w:r>
    </w:p>
    <w:p w14:paraId="06CD02C9" w14:textId="77777777" w:rsidR="001A50CF" w:rsidRPr="001732C3" w:rsidRDefault="001A50CF" w:rsidP="006B76E3">
      <w:pPr>
        <w:spacing w:line="240" w:lineRule="auto"/>
        <w:contextualSpacing/>
        <w:rPr>
          <w:rFonts w:ascii="Times New Roman" w:hAnsi="Times New Roman" w:cs="Times New Roman"/>
          <w:sz w:val="24"/>
          <w:szCs w:val="24"/>
        </w:rPr>
      </w:pPr>
    </w:p>
    <w:p w14:paraId="01F0957E" w14:textId="77777777" w:rsidR="001A50CF" w:rsidRPr="001732C3" w:rsidRDefault="001A50CF" w:rsidP="006B76E3">
      <w:pPr>
        <w:spacing w:line="240" w:lineRule="auto"/>
        <w:contextualSpacing/>
        <w:rPr>
          <w:rFonts w:ascii="Times New Roman" w:hAnsi="Times New Roman" w:cs="Times New Roman"/>
          <w:sz w:val="24"/>
          <w:szCs w:val="24"/>
        </w:rPr>
      </w:pPr>
    </w:p>
    <w:p w14:paraId="05A3A64B" w14:textId="77777777" w:rsidR="001A50CF" w:rsidRPr="001732C3" w:rsidRDefault="001A50CF" w:rsidP="006B76E3">
      <w:pPr>
        <w:spacing w:line="240" w:lineRule="auto"/>
        <w:contextualSpacing/>
        <w:rPr>
          <w:rFonts w:ascii="Times New Roman" w:hAnsi="Times New Roman" w:cs="Times New Roman"/>
          <w:sz w:val="24"/>
          <w:szCs w:val="24"/>
        </w:rPr>
      </w:pPr>
      <w:r w:rsidRPr="001732C3">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p>
    <w:p w14:paraId="722F4278" w14:textId="77777777"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sz w:val="24"/>
          <w:szCs w:val="24"/>
        </w:rPr>
        <w:t xml:space="preserve">[Committee Chair Full Name, Ph.D., </w:t>
      </w:r>
      <w:commentRangeStart w:id="0"/>
      <w:r w:rsidRPr="001732C3">
        <w:rPr>
          <w:rFonts w:ascii="Times New Roman" w:hAnsi="Times New Roman" w:cs="Times New Roman"/>
          <w:sz w:val="24"/>
          <w:szCs w:val="24"/>
        </w:rPr>
        <w:t>Chair</w:t>
      </w:r>
      <w:commentRangeEnd w:id="0"/>
      <w:r w:rsidR="001F7199">
        <w:rPr>
          <w:rStyle w:val="CommentReference"/>
        </w:rPr>
        <w:commentReference w:id="0"/>
      </w:r>
      <w:r w:rsidRPr="001732C3">
        <w:rPr>
          <w:rFonts w:ascii="Times New Roman" w:hAnsi="Times New Roman" w:cs="Times New Roman"/>
          <w:sz w:val="24"/>
          <w:szCs w:val="24"/>
        </w:rPr>
        <w:t>]</w:t>
      </w:r>
    </w:p>
    <w:p w14:paraId="1A15E169"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54752C05"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2E26A278"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1B33A997" w14:textId="77777777"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77777777"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sz w:val="24"/>
          <w:szCs w:val="24"/>
        </w:rPr>
        <w:t>[Committee Member Full Name, Ph.D.]</w:t>
      </w:r>
    </w:p>
    <w:p w14:paraId="4F4AFA8E"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0A7AF0F5"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297A928A"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5E548010" w14:textId="77777777"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77777777"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sz w:val="24"/>
          <w:szCs w:val="24"/>
        </w:rPr>
        <w:t>[Committee Member Full Name, Ph.D.]</w:t>
      </w:r>
    </w:p>
    <w:p w14:paraId="280A2283"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27DABD01"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0D9198CC"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259F7DE3" w14:textId="77777777"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22AC79C" wp14:editId="5E387D1E">
                <wp:simplePos x="0" y="0"/>
                <wp:positionH relativeFrom="column">
                  <wp:posOffset>2990850</wp:posOffset>
                </wp:positionH>
                <wp:positionV relativeFrom="paragraph">
                  <wp:posOffset>145415</wp:posOffset>
                </wp:positionV>
                <wp:extent cx="2933700" cy="0"/>
                <wp:effectExtent l="0" t="0" r="19050" b="19050"/>
                <wp:wrapNone/>
                <wp:docPr id="4" name="Straight Connector 4"/>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4F4985" id="Straight Connector 4"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35.5pt,11.45pt" to="466.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" strokecolor="black [3213]" strokeweight=".5pt">
                <v:stroke joinstyle="miter"/>
              </v:line>
            </w:pict>
          </mc:Fallback>
        </mc:AlternateContent>
      </w:r>
    </w:p>
    <w:p w14:paraId="72AD34A5" w14:textId="77777777"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sz w:val="24"/>
          <w:szCs w:val="24"/>
        </w:rPr>
        <w:t>[Committee Member Full Name, Ph.D.]</w:t>
      </w:r>
    </w:p>
    <w:p w14:paraId="79C98D35"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443B206A"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2B576D95"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5413B642" w14:textId="77777777"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3824D2BF" wp14:editId="77B5C3F9">
                <wp:simplePos x="0" y="0"/>
                <wp:positionH relativeFrom="column">
                  <wp:posOffset>2990850</wp:posOffset>
                </wp:positionH>
                <wp:positionV relativeFrom="paragraph">
                  <wp:posOffset>164465</wp:posOffset>
                </wp:positionV>
                <wp:extent cx="2933700" cy="0"/>
                <wp:effectExtent l="0" t="0" r="19050" b="19050"/>
                <wp:wrapNone/>
                <wp:docPr id="5" name="Straight Connector 5"/>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7768F7" id="Straight Connector 5"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235.5pt,12.95pt" to="466.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" strokecolor="black [3213]" strokeweight=".5pt">
                <v:stroke joinstyle="miter"/>
              </v:line>
            </w:pict>
          </mc:Fallback>
        </mc:AlternateContent>
      </w:r>
    </w:p>
    <w:p w14:paraId="1343E69C" w14:textId="77777777"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sz w:val="24"/>
          <w:szCs w:val="24"/>
        </w:rPr>
        <w:t>[Committee Member Full Name, Ph.D.]</w:t>
      </w:r>
    </w:p>
    <w:p w14:paraId="2EF29FFA" w14:textId="77777777" w:rsidR="00B36CBB" w:rsidRPr="001732C3" w:rsidRDefault="00B36CBB" w:rsidP="001A50CF">
      <w:pPr>
        <w:spacing w:line="240" w:lineRule="auto"/>
        <w:contextualSpacing/>
        <w:jc w:val="right"/>
        <w:rPr>
          <w:rFonts w:ascii="Times New Roman" w:hAnsi="Times New Roman" w:cs="Times New Roman"/>
          <w:sz w:val="24"/>
          <w:szCs w:val="24"/>
        </w:rPr>
      </w:pPr>
    </w:p>
    <w:p w14:paraId="2B4E65E6" w14:textId="04DE4771" w:rsidR="00B063CF" w:rsidRPr="001732C3" w:rsidRDefault="00B063CF" w:rsidP="001A50CF">
      <w:pPr>
        <w:spacing w:line="240" w:lineRule="auto"/>
        <w:contextualSpacing/>
        <w:jc w:val="right"/>
        <w:rPr>
          <w:rFonts w:ascii="Times New Roman" w:hAnsi="Times New Roman" w:cs="Times New Roman"/>
          <w:i/>
          <w:sz w:val="24"/>
          <w:szCs w:val="24"/>
        </w:rPr>
      </w:pPr>
    </w:p>
    <w:p w14:paraId="5E676E33" w14:textId="27F701A5" w:rsidR="00B26AD0" w:rsidRPr="001732C3" w:rsidRDefault="00B26AD0" w:rsidP="001A50CF">
      <w:pPr>
        <w:spacing w:line="240" w:lineRule="auto"/>
        <w:contextualSpacing/>
        <w:jc w:val="right"/>
        <w:rPr>
          <w:rFonts w:ascii="Times New Roman" w:hAnsi="Times New Roman" w:cs="Times New Roman"/>
          <w:sz w:val="24"/>
          <w:szCs w:val="24"/>
        </w:rPr>
      </w:pPr>
    </w:p>
    <w:p w14:paraId="4A06D309" w14:textId="608AB4F1" w:rsidR="00B26AD0" w:rsidRPr="001732C3" w:rsidRDefault="00B26AD0" w:rsidP="001A50CF">
      <w:pPr>
        <w:spacing w:line="240" w:lineRule="auto"/>
        <w:contextualSpacing/>
        <w:jc w:val="right"/>
        <w:rPr>
          <w:rFonts w:ascii="Times New Roman" w:hAnsi="Times New Roman" w:cs="Times New Roman"/>
          <w:sz w:val="24"/>
          <w:szCs w:val="24"/>
        </w:rPr>
      </w:pPr>
    </w:p>
    <w:p w14:paraId="444C655B" w14:textId="35E6A766" w:rsidR="00B26AD0" w:rsidRPr="001732C3" w:rsidRDefault="00B26AD0" w:rsidP="001A50CF">
      <w:pPr>
        <w:spacing w:line="240" w:lineRule="auto"/>
        <w:contextualSpacing/>
        <w:jc w:val="right"/>
        <w:rPr>
          <w:rFonts w:ascii="Times New Roman" w:hAnsi="Times New Roman" w:cs="Times New Roman"/>
          <w:sz w:val="24"/>
          <w:szCs w:val="24"/>
        </w:rPr>
      </w:pPr>
    </w:p>
    <w:p w14:paraId="6CB0CCC4" w14:textId="77777777" w:rsidR="00B26AD0" w:rsidRPr="001732C3" w:rsidRDefault="00B26AD0" w:rsidP="001A50CF">
      <w:pPr>
        <w:spacing w:line="240" w:lineRule="auto"/>
        <w:contextualSpacing/>
        <w:jc w:val="right"/>
        <w:rPr>
          <w:rFonts w:ascii="Times New Roman" w:hAnsi="Times New Roman" w:cs="Times New Roman"/>
          <w:sz w:val="24"/>
          <w:szCs w:val="24"/>
        </w:rPr>
      </w:pPr>
    </w:p>
    <w:p w14:paraId="79A7F979" w14:textId="77777777" w:rsidR="00B063CF" w:rsidRPr="001732C3" w:rsidRDefault="00B063CF" w:rsidP="001A50CF">
      <w:pPr>
        <w:spacing w:line="240" w:lineRule="auto"/>
        <w:contextualSpacing/>
        <w:jc w:val="right"/>
        <w:rPr>
          <w:rFonts w:ascii="Times New Roman" w:hAnsi="Times New Roman" w:cs="Times New Roman"/>
          <w:sz w:val="24"/>
          <w:szCs w:val="24"/>
        </w:rPr>
      </w:pPr>
    </w:p>
    <w:p w14:paraId="3C1A9DC1" w14:textId="77777777" w:rsidR="002F09FD" w:rsidRPr="001732C3" w:rsidRDefault="002F09FD" w:rsidP="001A2D27">
      <w:pPr>
        <w:spacing w:line="480" w:lineRule="auto"/>
        <w:contextualSpacing/>
        <w:jc w:val="center"/>
        <w:rPr>
          <w:rFonts w:ascii="Times New Roman" w:hAnsi="Times New Roman" w:cs="Times New Roman"/>
          <w:sz w:val="24"/>
          <w:szCs w:val="24"/>
        </w:rPr>
      </w:pPr>
    </w:p>
    <w:p w14:paraId="6422C642" w14:textId="77777777" w:rsidR="002F09FD" w:rsidRPr="001732C3" w:rsidRDefault="002F09FD" w:rsidP="001A2D27">
      <w:pPr>
        <w:spacing w:line="480" w:lineRule="auto"/>
        <w:contextualSpacing/>
        <w:jc w:val="center"/>
        <w:rPr>
          <w:rFonts w:ascii="Times New Roman" w:hAnsi="Times New Roman" w:cs="Times New Roman"/>
          <w:sz w:val="24"/>
          <w:szCs w:val="24"/>
        </w:rPr>
      </w:pPr>
    </w:p>
    <w:p w14:paraId="251CC751" w14:textId="77777777" w:rsidR="002F09FD" w:rsidRPr="001732C3" w:rsidRDefault="002F09FD" w:rsidP="001A2D27">
      <w:pPr>
        <w:spacing w:line="480" w:lineRule="auto"/>
        <w:contextualSpacing/>
        <w:jc w:val="center"/>
        <w:rPr>
          <w:rFonts w:ascii="Times New Roman" w:hAnsi="Times New Roman" w:cs="Times New Roman"/>
          <w:sz w:val="24"/>
          <w:szCs w:val="24"/>
        </w:rPr>
      </w:pPr>
    </w:p>
    <w:p w14:paraId="5C173322" w14:textId="77777777" w:rsidR="002F09FD" w:rsidRPr="001732C3" w:rsidRDefault="002F09FD" w:rsidP="001A2D27">
      <w:pPr>
        <w:spacing w:line="480" w:lineRule="auto"/>
        <w:contextualSpacing/>
        <w:jc w:val="center"/>
        <w:rPr>
          <w:rFonts w:ascii="Times New Roman" w:hAnsi="Times New Roman" w:cs="Times New Roman"/>
          <w:sz w:val="24"/>
          <w:szCs w:val="24"/>
        </w:rPr>
      </w:pPr>
    </w:p>
    <w:p w14:paraId="01118ED9" w14:textId="77777777" w:rsidR="00B36CBB" w:rsidRPr="001732C3" w:rsidRDefault="00B36CBB"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ACKNOWLEDGMENT</w:t>
      </w:r>
    </w:p>
    <w:p w14:paraId="19A1D91A" w14:textId="1E334539" w:rsidR="00B063CF" w:rsidRPr="001732C3" w:rsidRDefault="006F63F0" w:rsidP="00503004">
      <w:pPr>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
      </w:r>
      <w:r w:rsidR="00B063CF" w:rsidRPr="001732C3">
        <w:rPr>
          <w:rFonts w:ascii="Times New Roman" w:hAnsi="Times New Roman" w:cs="Times New Roman"/>
          <w:sz w:val="24"/>
          <w:szCs w:val="24"/>
        </w:rPr>
        <w:t xml:space="preserve">I would like to thank my adviser, Lawrence Holder, for his support and instruction over the </w:t>
      </w:r>
      <w:r w:rsidR="003D4B00" w:rsidRPr="001732C3">
        <w:rPr>
          <w:rFonts w:ascii="Times New Roman" w:hAnsi="Times New Roman" w:cs="Times New Roman"/>
          <w:sz w:val="24"/>
          <w:szCs w:val="24"/>
        </w:rPr>
        <w:t xml:space="preserve">previous </w:t>
      </w:r>
      <w:del w:id="1" w:author="Larry Holder" w:date="2018-03-31T07:01:00Z">
        <w:r w:rsidR="003D4B00" w:rsidRPr="001732C3" w:rsidDel="001F7199">
          <w:rPr>
            <w:rFonts w:ascii="Times New Roman" w:hAnsi="Times New Roman" w:cs="Times New Roman"/>
            <w:sz w:val="24"/>
            <w:szCs w:val="24"/>
          </w:rPr>
          <w:delText>few</w:delText>
        </w:r>
        <w:r w:rsidR="00DE54F4" w:rsidRPr="001732C3" w:rsidDel="001F7199">
          <w:rPr>
            <w:rFonts w:ascii="Times New Roman" w:hAnsi="Times New Roman" w:cs="Times New Roman"/>
            <w:sz w:val="24"/>
            <w:szCs w:val="24"/>
          </w:rPr>
          <w:delText xml:space="preserve"> </w:delText>
        </w:r>
      </w:del>
      <w:r w:rsidR="00DE54F4" w:rsidRPr="001732C3">
        <w:rPr>
          <w:rFonts w:ascii="Times New Roman" w:hAnsi="Times New Roman" w:cs="Times New Roman"/>
          <w:sz w:val="24"/>
          <w:szCs w:val="24"/>
        </w:rPr>
        <w:t>five</w:t>
      </w:r>
      <w:r w:rsidR="00B063CF" w:rsidRPr="001732C3">
        <w:rPr>
          <w:rFonts w:ascii="Times New Roman" w:hAnsi="Times New Roman" w:cs="Times New Roman"/>
          <w:sz w:val="24"/>
          <w:szCs w:val="24"/>
        </w:rPr>
        <w:t xml:space="preserve"> years. Not only was he a patient and informati</w:t>
      </w:r>
      <w:r w:rsidR="008A5DF9" w:rsidRPr="001732C3">
        <w:rPr>
          <w:rFonts w:ascii="Times New Roman" w:hAnsi="Times New Roman" w:cs="Times New Roman"/>
          <w:sz w:val="24"/>
          <w:szCs w:val="24"/>
        </w:rPr>
        <w:t>ve</w:t>
      </w:r>
      <w:r w:rsidR="00B063CF" w:rsidRPr="001732C3">
        <w:rPr>
          <w:rFonts w:ascii="Times New Roman" w:hAnsi="Times New Roman" w:cs="Times New Roman"/>
          <w:sz w:val="24"/>
          <w:szCs w:val="24"/>
        </w:rPr>
        <w:t xml:space="preserve"> adviser</w:t>
      </w:r>
      <w:r w:rsidR="007A18CD" w:rsidRPr="001732C3">
        <w:rPr>
          <w:rFonts w:ascii="Times New Roman" w:hAnsi="Times New Roman" w:cs="Times New Roman"/>
          <w:sz w:val="24"/>
          <w:szCs w:val="24"/>
        </w:rPr>
        <w:t xml:space="preserve"> for </w:t>
      </w:r>
      <w:r w:rsidR="004A004E" w:rsidRPr="001732C3">
        <w:rPr>
          <w:rFonts w:ascii="Times New Roman" w:hAnsi="Times New Roman" w:cs="Times New Roman"/>
          <w:sz w:val="24"/>
          <w:szCs w:val="24"/>
        </w:rPr>
        <w:t>this</w:t>
      </w:r>
      <w:r w:rsidR="007A18CD" w:rsidRPr="001732C3">
        <w:rPr>
          <w:rFonts w:ascii="Times New Roman" w:hAnsi="Times New Roman" w:cs="Times New Roman"/>
          <w:sz w:val="24"/>
          <w:szCs w:val="24"/>
        </w:rPr>
        <w:t xml:space="preserve"> </w:t>
      </w:r>
      <w:r w:rsidRPr="001732C3">
        <w:rPr>
          <w:rFonts w:ascii="Times New Roman" w:hAnsi="Times New Roman" w:cs="Times New Roman"/>
          <w:sz w:val="24"/>
          <w:szCs w:val="24"/>
        </w:rPr>
        <w:t>work</w:t>
      </w:r>
      <w:r w:rsidR="007A18CD" w:rsidRPr="001732C3">
        <w:rPr>
          <w:rFonts w:ascii="Times New Roman" w:hAnsi="Times New Roman" w:cs="Times New Roman"/>
          <w:sz w:val="24"/>
          <w:szCs w:val="24"/>
        </w:rPr>
        <w:t xml:space="preserve">, he was my </w:t>
      </w:r>
      <w:r w:rsidR="00692044" w:rsidRPr="001732C3">
        <w:rPr>
          <w:rFonts w:ascii="Times New Roman" w:hAnsi="Times New Roman" w:cs="Times New Roman"/>
          <w:sz w:val="24"/>
          <w:szCs w:val="24"/>
        </w:rPr>
        <w:t xml:space="preserve">first </w:t>
      </w:r>
      <w:r w:rsidR="007A18CD" w:rsidRPr="001732C3">
        <w:rPr>
          <w:rFonts w:ascii="Times New Roman" w:hAnsi="Times New Roman" w:cs="Times New Roman"/>
          <w:sz w:val="24"/>
          <w:szCs w:val="24"/>
        </w:rPr>
        <w:t>artificial intelligence instructor</w:t>
      </w:r>
      <w:r w:rsidRPr="001732C3">
        <w:rPr>
          <w:rFonts w:ascii="Times New Roman" w:hAnsi="Times New Roman" w:cs="Times New Roman"/>
          <w:sz w:val="24"/>
          <w:szCs w:val="24"/>
        </w:rPr>
        <w:t xml:space="preserve">, </w:t>
      </w:r>
      <w:r w:rsidR="000553A6" w:rsidRPr="001732C3">
        <w:rPr>
          <w:rFonts w:ascii="Times New Roman" w:hAnsi="Times New Roman" w:cs="Times New Roman"/>
          <w:sz w:val="24"/>
          <w:szCs w:val="24"/>
        </w:rPr>
        <w:t>and</w:t>
      </w:r>
      <w:r w:rsidR="0087362D" w:rsidRPr="001732C3">
        <w:rPr>
          <w:rFonts w:ascii="Times New Roman" w:hAnsi="Times New Roman" w:cs="Times New Roman"/>
          <w:sz w:val="24"/>
          <w:szCs w:val="24"/>
        </w:rPr>
        <w:t xml:space="preserve"> </w:t>
      </w:r>
      <w:r w:rsidR="007A18CD" w:rsidRPr="001732C3">
        <w:rPr>
          <w:rFonts w:ascii="Times New Roman" w:hAnsi="Times New Roman" w:cs="Times New Roman"/>
          <w:sz w:val="24"/>
          <w:szCs w:val="24"/>
        </w:rPr>
        <w:t>previous</w:t>
      </w:r>
      <w:r w:rsidRPr="001732C3">
        <w:rPr>
          <w:rFonts w:ascii="Times New Roman" w:hAnsi="Times New Roman" w:cs="Times New Roman"/>
          <w:sz w:val="24"/>
          <w:szCs w:val="24"/>
        </w:rPr>
        <w:t>ly</w:t>
      </w:r>
      <w:r w:rsidR="007A18CD" w:rsidRPr="001732C3">
        <w:rPr>
          <w:rFonts w:ascii="Times New Roman" w:hAnsi="Times New Roman" w:cs="Times New Roman"/>
          <w:sz w:val="24"/>
          <w:szCs w:val="24"/>
        </w:rPr>
        <w:t xml:space="preserve"> advise</w:t>
      </w:r>
      <w:r w:rsidRPr="001732C3">
        <w:rPr>
          <w:rFonts w:ascii="Times New Roman" w:hAnsi="Times New Roman" w:cs="Times New Roman"/>
          <w:sz w:val="24"/>
          <w:szCs w:val="24"/>
        </w:rPr>
        <w:t>d my undergraduate work</w:t>
      </w:r>
      <w:r w:rsidR="007A18CD" w:rsidRPr="001732C3">
        <w:rPr>
          <w:rFonts w:ascii="Times New Roman" w:hAnsi="Times New Roman" w:cs="Times New Roman"/>
          <w:sz w:val="24"/>
          <w:szCs w:val="24"/>
        </w:rPr>
        <w:t xml:space="preserve"> </w:t>
      </w:r>
      <w:r w:rsidRPr="001732C3">
        <w:rPr>
          <w:rFonts w:ascii="Times New Roman" w:hAnsi="Times New Roman" w:cs="Times New Roman"/>
          <w:sz w:val="24"/>
          <w:szCs w:val="24"/>
        </w:rPr>
        <w:t>on</w:t>
      </w:r>
      <w:r w:rsidR="007A18CD" w:rsidRPr="001732C3">
        <w:rPr>
          <w:rFonts w:ascii="Times New Roman" w:hAnsi="Times New Roman" w:cs="Times New Roman"/>
          <w:sz w:val="24"/>
          <w:szCs w:val="24"/>
        </w:rPr>
        <w:t xml:space="preserve"> language prediction models </w:t>
      </w:r>
      <w:r w:rsidRPr="001732C3">
        <w:rPr>
          <w:rFonts w:ascii="Times New Roman" w:hAnsi="Times New Roman" w:cs="Times New Roman"/>
          <w:sz w:val="24"/>
          <w:szCs w:val="24"/>
        </w:rPr>
        <w:t>for</w:t>
      </w:r>
      <w:r w:rsidR="007A18CD" w:rsidRPr="001732C3">
        <w:rPr>
          <w:rFonts w:ascii="Times New Roman" w:hAnsi="Times New Roman" w:cs="Times New Roman"/>
          <w:sz w:val="24"/>
          <w:szCs w:val="24"/>
        </w:rPr>
        <w:t xml:space="preserve"> alternative and augmentative communication</w:t>
      </w:r>
      <w:r w:rsidRPr="001732C3">
        <w:rPr>
          <w:rFonts w:ascii="Times New Roman" w:hAnsi="Times New Roman" w:cs="Times New Roman"/>
          <w:sz w:val="24"/>
          <w:szCs w:val="24"/>
        </w:rPr>
        <w:t xml:space="preserve"> (AAC)</w:t>
      </w:r>
      <w:r w:rsidR="007A18CD" w:rsidRPr="001732C3">
        <w:rPr>
          <w:rFonts w:ascii="Times New Roman" w:hAnsi="Times New Roman" w:cs="Times New Roman"/>
          <w:sz w:val="24"/>
          <w:szCs w:val="24"/>
        </w:rPr>
        <w:t xml:space="preserve"> devices, the project </w:t>
      </w:r>
      <w:r w:rsidR="00042975" w:rsidRPr="001732C3">
        <w:rPr>
          <w:rFonts w:ascii="Times New Roman" w:hAnsi="Times New Roman" w:cs="Times New Roman"/>
          <w:sz w:val="24"/>
          <w:szCs w:val="24"/>
        </w:rPr>
        <w:t>that</w:t>
      </w:r>
      <w:r w:rsidR="007A18CD" w:rsidRPr="001732C3">
        <w:rPr>
          <w:rFonts w:ascii="Times New Roman" w:hAnsi="Times New Roman" w:cs="Times New Roman"/>
          <w:sz w:val="24"/>
          <w:szCs w:val="24"/>
        </w:rPr>
        <w:t xml:space="preserve"> established my interest </w:t>
      </w:r>
      <w:r w:rsidR="008C35D5" w:rsidRPr="001732C3">
        <w:rPr>
          <w:rFonts w:ascii="Times New Roman" w:hAnsi="Times New Roman" w:cs="Times New Roman"/>
          <w:sz w:val="24"/>
          <w:szCs w:val="24"/>
        </w:rPr>
        <w:t xml:space="preserve">in </w:t>
      </w:r>
      <w:r w:rsidR="007A18CD" w:rsidRPr="001732C3">
        <w:rPr>
          <w:rFonts w:ascii="Times New Roman" w:hAnsi="Times New Roman" w:cs="Times New Roman"/>
          <w:sz w:val="24"/>
          <w:szCs w:val="24"/>
        </w:rPr>
        <w:t>data science and machine learning</w:t>
      </w:r>
      <w:r w:rsidR="008C35D5" w:rsidRPr="001732C3">
        <w:rPr>
          <w:rFonts w:ascii="Times New Roman" w:hAnsi="Times New Roman" w:cs="Times New Roman"/>
          <w:sz w:val="24"/>
          <w:szCs w:val="24"/>
        </w:rPr>
        <w:t xml:space="preserve"> applications</w:t>
      </w:r>
      <w:r w:rsidR="007A18CD" w:rsidRPr="001732C3">
        <w:rPr>
          <w:rFonts w:ascii="Times New Roman" w:hAnsi="Times New Roman" w:cs="Times New Roman"/>
          <w:sz w:val="24"/>
          <w:szCs w:val="24"/>
        </w:rPr>
        <w:t>. I</w:t>
      </w:r>
      <w:r w:rsidR="009B7525" w:rsidRPr="001732C3">
        <w:rPr>
          <w:rFonts w:ascii="Times New Roman" w:hAnsi="Times New Roman" w:cs="Times New Roman"/>
          <w:sz w:val="24"/>
          <w:szCs w:val="24"/>
        </w:rPr>
        <w:t xml:space="preserve"> also</w:t>
      </w:r>
      <w:r w:rsidR="007A18CD" w:rsidRPr="001732C3">
        <w:rPr>
          <w:rFonts w:ascii="Times New Roman" w:hAnsi="Times New Roman" w:cs="Times New Roman"/>
          <w:sz w:val="24"/>
          <w:szCs w:val="24"/>
        </w:rPr>
        <w:t xml:space="preserve"> thank Jana</w:t>
      </w:r>
      <w:r w:rsidR="000272A5" w:rsidRPr="001732C3">
        <w:rPr>
          <w:rFonts w:ascii="Times New Roman" w:hAnsi="Times New Roman" w:cs="Times New Roman"/>
          <w:sz w:val="24"/>
          <w:szCs w:val="24"/>
        </w:rPr>
        <w:t>rdhan</w:t>
      </w:r>
      <w:r w:rsidR="007A18CD" w:rsidRPr="001732C3">
        <w:rPr>
          <w:rFonts w:ascii="Times New Roman" w:hAnsi="Times New Roman" w:cs="Times New Roman"/>
          <w:sz w:val="24"/>
          <w:szCs w:val="24"/>
        </w:rPr>
        <w:t xml:space="preserve"> Rao </w:t>
      </w:r>
      <w:proofErr w:type="spellStart"/>
      <w:r w:rsidR="007A18CD" w:rsidRPr="001732C3">
        <w:rPr>
          <w:rFonts w:ascii="Times New Roman" w:hAnsi="Times New Roman" w:cs="Times New Roman"/>
          <w:sz w:val="24"/>
          <w:szCs w:val="24"/>
        </w:rPr>
        <w:t>Doppa</w:t>
      </w:r>
      <w:proofErr w:type="spellEnd"/>
      <w:r w:rsidR="007A18CD" w:rsidRPr="001732C3">
        <w:rPr>
          <w:rFonts w:ascii="Times New Roman" w:hAnsi="Times New Roman" w:cs="Times New Roman"/>
          <w:sz w:val="24"/>
          <w:szCs w:val="24"/>
        </w:rPr>
        <w:t xml:space="preserve">,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1732C3">
        <w:rPr>
          <w:rFonts w:ascii="Times New Roman" w:hAnsi="Times New Roman" w:cs="Times New Roman"/>
          <w:sz w:val="24"/>
          <w:szCs w:val="24"/>
        </w:rPr>
        <w:t>done</w:t>
      </w:r>
      <w:r w:rsidR="007A18CD" w:rsidRPr="001732C3">
        <w:rPr>
          <w:rFonts w:ascii="Times New Roman" w:hAnsi="Times New Roman" w:cs="Times New Roman"/>
          <w:sz w:val="24"/>
          <w:szCs w:val="24"/>
        </w:rPr>
        <w:t xml:space="preserve"> without his thorough</w:t>
      </w:r>
      <w:r w:rsidR="009B7525" w:rsidRPr="001732C3">
        <w:rPr>
          <w:rFonts w:ascii="Times New Roman" w:hAnsi="Times New Roman" w:cs="Times New Roman"/>
          <w:sz w:val="24"/>
          <w:szCs w:val="24"/>
        </w:rPr>
        <w:t xml:space="preserve"> exposition and </w:t>
      </w:r>
      <w:r w:rsidR="00AD7F28" w:rsidRPr="001732C3">
        <w:rPr>
          <w:rFonts w:ascii="Times New Roman" w:hAnsi="Times New Roman" w:cs="Times New Roman"/>
          <w:sz w:val="24"/>
          <w:szCs w:val="24"/>
        </w:rPr>
        <w:t xml:space="preserve">implementation </w:t>
      </w:r>
      <w:r w:rsidR="00175D72" w:rsidRPr="001732C3">
        <w:rPr>
          <w:rFonts w:ascii="Times New Roman" w:hAnsi="Times New Roman" w:cs="Times New Roman"/>
          <w:sz w:val="24"/>
          <w:szCs w:val="24"/>
        </w:rPr>
        <w:t>help</w:t>
      </w:r>
      <w:r w:rsidR="007A18CD" w:rsidRPr="001732C3">
        <w:rPr>
          <w:rFonts w:ascii="Times New Roman" w:hAnsi="Times New Roman" w:cs="Times New Roman"/>
          <w:sz w:val="24"/>
          <w:szCs w:val="24"/>
        </w:rPr>
        <w:t xml:space="preserve">. Likewise, </w:t>
      </w:r>
      <w:r w:rsidR="003F7C40" w:rsidRPr="001732C3">
        <w:rPr>
          <w:rFonts w:ascii="Times New Roman" w:hAnsi="Times New Roman" w:cs="Times New Roman"/>
          <w:sz w:val="24"/>
          <w:szCs w:val="24"/>
        </w:rPr>
        <w:t>I</w:t>
      </w:r>
      <w:r w:rsidR="007A18CD" w:rsidRPr="001732C3">
        <w:rPr>
          <w:rFonts w:ascii="Times New Roman" w:hAnsi="Times New Roman" w:cs="Times New Roman"/>
          <w:sz w:val="24"/>
          <w:szCs w:val="24"/>
        </w:rPr>
        <w:t xml:space="preserve"> thank Ananth </w:t>
      </w:r>
      <w:proofErr w:type="spellStart"/>
      <w:r w:rsidR="007A18CD" w:rsidRPr="001732C3">
        <w:rPr>
          <w:rFonts w:ascii="Times New Roman" w:hAnsi="Times New Roman" w:cs="Times New Roman"/>
          <w:sz w:val="24"/>
          <w:szCs w:val="24"/>
        </w:rPr>
        <w:t>Kalyanaraman</w:t>
      </w:r>
      <w:proofErr w:type="spellEnd"/>
      <w:r w:rsidR="007A18CD" w:rsidRPr="001732C3">
        <w:rPr>
          <w:rFonts w:ascii="Times New Roman" w:hAnsi="Times New Roman" w:cs="Times New Roman"/>
          <w:sz w:val="24"/>
          <w:szCs w:val="24"/>
        </w:rPr>
        <w:t>, whose courses g</w:t>
      </w:r>
      <w:r w:rsidR="006459BF" w:rsidRPr="001732C3">
        <w:rPr>
          <w:rFonts w:ascii="Times New Roman" w:hAnsi="Times New Roman" w:cs="Times New Roman"/>
          <w:sz w:val="24"/>
          <w:szCs w:val="24"/>
        </w:rPr>
        <w:t>ive students</w:t>
      </w:r>
      <w:r w:rsidR="007A18CD" w:rsidRPr="001732C3">
        <w:rPr>
          <w:rFonts w:ascii="Times New Roman" w:hAnsi="Times New Roman" w:cs="Times New Roman"/>
          <w:sz w:val="24"/>
          <w:szCs w:val="24"/>
        </w:rPr>
        <w:t xml:space="preserve"> a rigorous introduction to sequential </w:t>
      </w:r>
      <w:r w:rsidR="006459BF" w:rsidRPr="001732C3">
        <w:rPr>
          <w:rFonts w:ascii="Times New Roman" w:hAnsi="Times New Roman" w:cs="Times New Roman"/>
          <w:sz w:val="24"/>
          <w:szCs w:val="24"/>
        </w:rPr>
        <w:t>problems</w:t>
      </w:r>
      <w:r w:rsidR="007A18CD" w:rsidRPr="001732C3">
        <w:rPr>
          <w:rFonts w:ascii="Times New Roman" w:hAnsi="Times New Roman" w:cs="Times New Roman"/>
          <w:sz w:val="24"/>
          <w:szCs w:val="24"/>
        </w:rPr>
        <w:t>, their decomposition, an</w:t>
      </w:r>
      <w:r w:rsidR="0087362D" w:rsidRPr="001732C3">
        <w:rPr>
          <w:rFonts w:ascii="Times New Roman" w:hAnsi="Times New Roman" w:cs="Times New Roman"/>
          <w:sz w:val="24"/>
          <w:szCs w:val="24"/>
        </w:rPr>
        <w:t>d their code</w:t>
      </w:r>
      <w:r w:rsidR="007A18CD" w:rsidRPr="001732C3">
        <w:rPr>
          <w:rFonts w:ascii="Times New Roman" w:hAnsi="Times New Roman" w:cs="Times New Roman"/>
          <w:sz w:val="24"/>
          <w:szCs w:val="24"/>
        </w:rPr>
        <w:t xml:space="preserve"> implementation, </w:t>
      </w:r>
      <w:r w:rsidR="00D8594B" w:rsidRPr="001732C3">
        <w:rPr>
          <w:rFonts w:ascii="Times New Roman" w:hAnsi="Times New Roman" w:cs="Times New Roman"/>
          <w:sz w:val="24"/>
          <w:szCs w:val="24"/>
        </w:rPr>
        <w:t xml:space="preserve">all of </w:t>
      </w:r>
      <w:r w:rsidR="007A18CD" w:rsidRPr="001732C3">
        <w:rPr>
          <w:rFonts w:ascii="Times New Roman" w:hAnsi="Times New Roman" w:cs="Times New Roman"/>
          <w:sz w:val="24"/>
          <w:szCs w:val="24"/>
        </w:rPr>
        <w:t xml:space="preserve">which I </w:t>
      </w:r>
      <w:r w:rsidR="00B0077C" w:rsidRPr="001732C3">
        <w:rPr>
          <w:rFonts w:ascii="Times New Roman" w:hAnsi="Times New Roman" w:cs="Times New Roman"/>
          <w:sz w:val="24"/>
          <w:szCs w:val="24"/>
        </w:rPr>
        <w:t xml:space="preserve">continue to </w:t>
      </w:r>
      <w:r w:rsidR="007A18CD" w:rsidRPr="001732C3">
        <w:rPr>
          <w:rFonts w:ascii="Times New Roman" w:hAnsi="Times New Roman" w:cs="Times New Roman"/>
          <w:sz w:val="24"/>
          <w:szCs w:val="24"/>
        </w:rPr>
        <w:t xml:space="preserve">use </w:t>
      </w:r>
      <w:r w:rsidR="00B0077C" w:rsidRPr="001732C3">
        <w:rPr>
          <w:rFonts w:ascii="Times New Roman" w:hAnsi="Times New Roman" w:cs="Times New Roman"/>
          <w:sz w:val="24"/>
          <w:szCs w:val="24"/>
        </w:rPr>
        <w:t>frequently</w:t>
      </w:r>
      <w:r w:rsidR="007A18CD" w:rsidRPr="001732C3">
        <w:rPr>
          <w:rFonts w:ascii="Times New Roman" w:hAnsi="Times New Roman" w:cs="Times New Roman"/>
          <w:sz w:val="24"/>
          <w:szCs w:val="24"/>
        </w:rPr>
        <w:t xml:space="preserve">. It is because of the patience and formal preparation of WSU </w:t>
      </w:r>
      <w:r w:rsidR="00B0077C" w:rsidRPr="001732C3">
        <w:rPr>
          <w:rFonts w:ascii="Times New Roman" w:hAnsi="Times New Roman" w:cs="Times New Roman"/>
          <w:sz w:val="24"/>
          <w:szCs w:val="24"/>
        </w:rPr>
        <w:t>professor</w:t>
      </w:r>
      <w:r w:rsidR="007A18CD" w:rsidRPr="001732C3">
        <w:rPr>
          <w:rFonts w:ascii="Times New Roman" w:hAnsi="Times New Roman" w:cs="Times New Roman"/>
          <w:sz w:val="24"/>
          <w:szCs w:val="24"/>
        </w:rPr>
        <w:t xml:space="preserve">s like Jana, Ananth, and Larry that </w:t>
      </w:r>
      <w:r w:rsidR="00E239C0" w:rsidRPr="001732C3">
        <w:rPr>
          <w:rFonts w:ascii="Times New Roman" w:hAnsi="Times New Roman" w:cs="Times New Roman"/>
          <w:sz w:val="24"/>
          <w:szCs w:val="24"/>
        </w:rPr>
        <w:t>such</w:t>
      </w:r>
      <w:r w:rsidR="007A18CD" w:rsidRPr="001732C3">
        <w:rPr>
          <w:rFonts w:ascii="Times New Roman" w:hAnsi="Times New Roman" w:cs="Times New Roman"/>
          <w:sz w:val="24"/>
          <w:szCs w:val="24"/>
        </w:rPr>
        <w:t xml:space="preserve"> advanced concepts are accessible to novices like </w:t>
      </w:r>
      <w:r w:rsidR="00A540ED" w:rsidRPr="001732C3">
        <w:rPr>
          <w:rFonts w:ascii="Times New Roman" w:hAnsi="Times New Roman" w:cs="Times New Roman"/>
          <w:sz w:val="24"/>
          <w:szCs w:val="24"/>
        </w:rPr>
        <w:t>m</w:t>
      </w:r>
      <w:ins w:id="2" w:author="jesse" w:date="2018-04-02T09:26:00Z">
        <w:r w:rsidR="005C1316">
          <w:rPr>
            <w:rFonts w:ascii="Times New Roman" w:hAnsi="Times New Roman" w:cs="Times New Roman"/>
            <w:sz w:val="24"/>
            <w:szCs w:val="24"/>
          </w:rPr>
          <w:t>e</w:t>
        </w:r>
      </w:ins>
      <w:del w:id="3" w:author="jesse" w:date="2018-04-02T09:26:00Z">
        <w:r w:rsidR="00A540ED" w:rsidRPr="001732C3" w:rsidDel="005C1316">
          <w:rPr>
            <w:rFonts w:ascii="Times New Roman" w:hAnsi="Times New Roman" w:cs="Times New Roman"/>
            <w:sz w:val="24"/>
            <w:szCs w:val="24"/>
          </w:rPr>
          <w:delText>yself</w:delText>
        </w:r>
      </w:del>
      <w:r w:rsidR="00757AF8" w:rsidRPr="001732C3">
        <w:rPr>
          <w:rFonts w:ascii="Times New Roman" w:hAnsi="Times New Roman" w:cs="Times New Roman"/>
          <w:sz w:val="24"/>
          <w:szCs w:val="24"/>
        </w:rPr>
        <w:t>,</w:t>
      </w:r>
      <w:r w:rsidR="00A540ED" w:rsidRPr="001732C3">
        <w:rPr>
          <w:rFonts w:ascii="Times New Roman" w:hAnsi="Times New Roman" w:cs="Times New Roman"/>
          <w:sz w:val="24"/>
          <w:szCs w:val="24"/>
        </w:rPr>
        <w:t xml:space="preserve"> and</w:t>
      </w:r>
      <w:r w:rsidR="007A18CD" w:rsidRPr="001732C3">
        <w:rPr>
          <w:rFonts w:ascii="Times New Roman" w:hAnsi="Times New Roman" w:cs="Times New Roman"/>
          <w:sz w:val="24"/>
          <w:szCs w:val="24"/>
        </w:rPr>
        <w:t xml:space="preserve"> can entertain our</w:t>
      </w:r>
      <w:r w:rsidR="00921D14" w:rsidRPr="001732C3">
        <w:rPr>
          <w:rFonts w:ascii="Times New Roman" w:hAnsi="Times New Roman" w:cs="Times New Roman"/>
          <w:sz w:val="24"/>
          <w:szCs w:val="24"/>
        </w:rPr>
        <w:t xml:space="preserve"> </w:t>
      </w:r>
      <w:proofErr w:type="gramStart"/>
      <w:r w:rsidR="00921D14" w:rsidRPr="001732C3">
        <w:rPr>
          <w:rFonts w:ascii="Times New Roman" w:hAnsi="Times New Roman" w:cs="Times New Roman"/>
          <w:sz w:val="24"/>
          <w:szCs w:val="24"/>
        </w:rPr>
        <w:t>often</w:t>
      </w:r>
      <w:r w:rsidR="007A18CD" w:rsidRPr="001732C3">
        <w:rPr>
          <w:rFonts w:ascii="Times New Roman" w:hAnsi="Times New Roman" w:cs="Times New Roman"/>
          <w:sz w:val="24"/>
          <w:szCs w:val="24"/>
        </w:rPr>
        <w:t xml:space="preserve"> stumbling</w:t>
      </w:r>
      <w:proofErr w:type="gramEnd"/>
      <w:r w:rsidR="007A18CD" w:rsidRPr="001732C3">
        <w:rPr>
          <w:rFonts w:ascii="Times New Roman" w:hAnsi="Times New Roman" w:cs="Times New Roman"/>
          <w:sz w:val="24"/>
          <w:szCs w:val="24"/>
        </w:rPr>
        <w:t xml:space="preserve"> questions. I </w:t>
      </w:r>
      <w:r w:rsidR="007B4DE0" w:rsidRPr="001732C3">
        <w:rPr>
          <w:rFonts w:ascii="Times New Roman" w:hAnsi="Times New Roman" w:cs="Times New Roman"/>
          <w:sz w:val="24"/>
          <w:szCs w:val="24"/>
        </w:rPr>
        <w:t>extend them my sincere gratitude</w:t>
      </w:r>
      <w:r w:rsidR="007A18CD" w:rsidRPr="001732C3">
        <w:rPr>
          <w:rFonts w:ascii="Times New Roman" w:hAnsi="Times New Roman" w:cs="Times New Roman"/>
          <w:sz w:val="24"/>
          <w:szCs w:val="24"/>
        </w:rPr>
        <w:t xml:space="preserve">, and hope they continue to set an example </w:t>
      </w:r>
      <w:r w:rsidR="001A2D27" w:rsidRPr="001732C3">
        <w:rPr>
          <w:rFonts w:ascii="Times New Roman" w:hAnsi="Times New Roman" w:cs="Times New Roman"/>
          <w:sz w:val="24"/>
          <w:szCs w:val="24"/>
        </w:rPr>
        <w:t>for their</w:t>
      </w:r>
      <w:r w:rsidR="00274797" w:rsidRPr="001732C3">
        <w:rPr>
          <w:rFonts w:ascii="Times New Roman" w:hAnsi="Times New Roman" w:cs="Times New Roman"/>
          <w:sz w:val="24"/>
          <w:szCs w:val="24"/>
        </w:rPr>
        <w:t xml:space="preserve"> undergraduate and graduate</w:t>
      </w:r>
      <w:r w:rsidR="001A2D27" w:rsidRPr="001732C3">
        <w:rPr>
          <w:rFonts w:ascii="Times New Roman" w:hAnsi="Times New Roman" w:cs="Times New Roman"/>
          <w:sz w:val="24"/>
          <w:szCs w:val="24"/>
        </w:rPr>
        <w:t xml:space="preserve"> students.</w:t>
      </w:r>
    </w:p>
    <w:p w14:paraId="6ABC77A8" w14:textId="181FF11E" w:rsidR="00B36CBB" w:rsidRPr="001732C3" w:rsidRDefault="006F63F0" w:rsidP="00106172">
      <w:pPr>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
      </w:r>
      <w:r w:rsidR="001A2D27" w:rsidRPr="001732C3">
        <w:rPr>
          <w:rFonts w:ascii="Times New Roman" w:hAnsi="Times New Roman" w:cs="Times New Roman"/>
          <w:sz w:val="24"/>
          <w:szCs w:val="24"/>
        </w:rPr>
        <w:t xml:space="preserve">I would also like to thank the many authors in the field of process mining for their </w:t>
      </w:r>
      <w:r w:rsidR="00B211F3" w:rsidRPr="001732C3">
        <w:rPr>
          <w:rFonts w:ascii="Times New Roman" w:hAnsi="Times New Roman" w:cs="Times New Roman"/>
          <w:sz w:val="24"/>
          <w:szCs w:val="24"/>
        </w:rPr>
        <w:t>role</w:t>
      </w:r>
      <w:r w:rsidR="001A2D27" w:rsidRPr="001732C3">
        <w:rPr>
          <w:rFonts w:ascii="Times New Roman" w:hAnsi="Times New Roman" w:cs="Times New Roman"/>
          <w:sz w:val="24"/>
          <w:szCs w:val="24"/>
        </w:rPr>
        <w:t xml:space="preserve"> </w:t>
      </w:r>
      <w:r w:rsidR="00B211F3" w:rsidRPr="001732C3">
        <w:rPr>
          <w:rFonts w:ascii="Times New Roman" w:hAnsi="Times New Roman" w:cs="Times New Roman"/>
          <w:sz w:val="24"/>
          <w:szCs w:val="24"/>
        </w:rPr>
        <w:t>in</w:t>
      </w:r>
      <w:r w:rsidR="001A2D27" w:rsidRPr="001732C3">
        <w:rPr>
          <w:rFonts w:ascii="Times New Roman" w:hAnsi="Times New Roman" w:cs="Times New Roman"/>
          <w:sz w:val="24"/>
          <w:szCs w:val="24"/>
        </w:rPr>
        <w:t xml:space="preserve"> this thesis, since this project would not have been possible without their open-</w:t>
      </w:r>
      <w:r w:rsidR="007B4DE0" w:rsidRPr="001732C3">
        <w:rPr>
          <w:rFonts w:ascii="Times New Roman" w:hAnsi="Times New Roman" w:cs="Times New Roman"/>
          <w:sz w:val="24"/>
          <w:szCs w:val="24"/>
        </w:rPr>
        <w:t>source</w:t>
      </w:r>
      <w:r w:rsidR="001A2D27" w:rsidRPr="001732C3">
        <w:rPr>
          <w:rFonts w:ascii="Times New Roman" w:hAnsi="Times New Roman" w:cs="Times New Roman"/>
          <w:sz w:val="24"/>
          <w:szCs w:val="24"/>
        </w:rPr>
        <w:t xml:space="preserve"> software tools</w:t>
      </w:r>
      <w:r w:rsidR="00C96CEC" w:rsidRPr="001732C3">
        <w:rPr>
          <w:rFonts w:ascii="Times New Roman" w:hAnsi="Times New Roman" w:cs="Times New Roman"/>
          <w:sz w:val="24"/>
          <w:szCs w:val="24"/>
        </w:rPr>
        <w:t xml:space="preserve">, such as </w:t>
      </w:r>
      <w:proofErr w:type="spellStart"/>
      <w:r w:rsidR="00C96CEC" w:rsidRPr="001732C3">
        <w:rPr>
          <w:rFonts w:ascii="Times New Roman" w:hAnsi="Times New Roman" w:cs="Times New Roman"/>
          <w:sz w:val="24"/>
          <w:szCs w:val="24"/>
        </w:rPr>
        <w:t>ProM</w:t>
      </w:r>
      <w:proofErr w:type="spellEnd"/>
      <w:r w:rsidR="001A2D27" w:rsidRPr="001732C3">
        <w:rPr>
          <w:rFonts w:ascii="Times New Roman" w:hAnsi="Times New Roman" w:cs="Times New Roman"/>
          <w:sz w:val="24"/>
          <w:szCs w:val="24"/>
        </w:rPr>
        <w:t xml:space="preserve">. Likewise, </w:t>
      </w:r>
      <w:r w:rsidR="0017258E" w:rsidRPr="001732C3">
        <w:rPr>
          <w:rFonts w:ascii="Times New Roman" w:hAnsi="Times New Roman" w:cs="Times New Roman"/>
          <w:sz w:val="24"/>
          <w:szCs w:val="24"/>
        </w:rPr>
        <w:t xml:space="preserve">I thank </w:t>
      </w:r>
      <w:r w:rsidR="001A2D27" w:rsidRPr="001732C3">
        <w:rPr>
          <w:rFonts w:ascii="Times New Roman" w:hAnsi="Times New Roman" w:cs="Times New Roman"/>
          <w:sz w:val="24"/>
          <w:szCs w:val="24"/>
        </w:rPr>
        <w:t>the many other process mining</w:t>
      </w:r>
      <w:r w:rsidR="004F63EC" w:rsidRPr="001732C3">
        <w:rPr>
          <w:rFonts w:ascii="Times New Roman" w:hAnsi="Times New Roman" w:cs="Times New Roman"/>
          <w:sz w:val="24"/>
          <w:szCs w:val="24"/>
        </w:rPr>
        <w:t>, graphical,</w:t>
      </w:r>
      <w:r w:rsidR="001A2D27" w:rsidRPr="001732C3">
        <w:rPr>
          <w:rFonts w:ascii="Times New Roman" w:hAnsi="Times New Roman" w:cs="Times New Roman"/>
          <w:sz w:val="24"/>
          <w:szCs w:val="24"/>
        </w:rPr>
        <w:t xml:space="preserve"> and machine learning software developers whose labor made this thesis possible through open-source tools and methods</w:t>
      </w:r>
      <w:r w:rsidR="0017258E" w:rsidRPr="001732C3">
        <w:rPr>
          <w:rFonts w:ascii="Times New Roman" w:hAnsi="Times New Roman" w:cs="Times New Roman"/>
          <w:sz w:val="24"/>
          <w:szCs w:val="24"/>
        </w:rPr>
        <w:t>, all of which</w:t>
      </w:r>
      <w:r w:rsidR="001A2D27" w:rsidRPr="001732C3">
        <w:rPr>
          <w:rFonts w:ascii="Times New Roman" w:hAnsi="Times New Roman" w:cs="Times New Roman"/>
          <w:sz w:val="24"/>
          <w:szCs w:val="24"/>
        </w:rPr>
        <w:t xml:space="preserve"> have radically democratized </w:t>
      </w:r>
      <w:r w:rsidR="006E5E79" w:rsidRPr="001732C3">
        <w:rPr>
          <w:rFonts w:ascii="Times New Roman" w:hAnsi="Times New Roman" w:cs="Times New Roman"/>
          <w:sz w:val="24"/>
          <w:szCs w:val="24"/>
        </w:rPr>
        <w:t xml:space="preserve">the application of </w:t>
      </w:r>
      <w:r w:rsidR="001A2D27" w:rsidRPr="001732C3">
        <w:rPr>
          <w:rFonts w:ascii="Times New Roman" w:hAnsi="Times New Roman" w:cs="Times New Roman"/>
          <w:sz w:val="24"/>
          <w:szCs w:val="24"/>
        </w:rPr>
        <w:t>machine learning and data analysis.</w:t>
      </w:r>
      <w:r w:rsidR="00FA4136" w:rsidRPr="001732C3">
        <w:rPr>
          <w:rFonts w:ascii="Times New Roman" w:hAnsi="Times New Roman" w:cs="Times New Roman"/>
          <w:sz w:val="24"/>
          <w:szCs w:val="24"/>
        </w:rPr>
        <w:t xml:space="preserve"> These anonymous library authors </w:t>
      </w:r>
      <w:r w:rsidR="009B2560" w:rsidRPr="001732C3">
        <w:rPr>
          <w:rFonts w:ascii="Times New Roman" w:hAnsi="Times New Roman" w:cs="Times New Roman"/>
          <w:sz w:val="24"/>
          <w:szCs w:val="24"/>
        </w:rPr>
        <w:t>lead</w:t>
      </w:r>
      <w:r w:rsidR="00FA4136" w:rsidRPr="001732C3">
        <w:rPr>
          <w:rFonts w:ascii="Times New Roman" w:hAnsi="Times New Roman" w:cs="Times New Roman"/>
          <w:sz w:val="24"/>
          <w:szCs w:val="24"/>
        </w:rPr>
        <w:t xml:space="preserve"> </w:t>
      </w:r>
      <w:r w:rsidR="006C520B" w:rsidRPr="001732C3">
        <w:rPr>
          <w:rFonts w:ascii="Times New Roman" w:hAnsi="Times New Roman" w:cs="Times New Roman"/>
          <w:sz w:val="24"/>
          <w:szCs w:val="24"/>
        </w:rPr>
        <w:t xml:space="preserve">the </w:t>
      </w:r>
      <w:r w:rsidR="009B2560" w:rsidRPr="001732C3">
        <w:rPr>
          <w:rFonts w:ascii="Times New Roman" w:hAnsi="Times New Roman" w:cs="Times New Roman"/>
          <w:sz w:val="24"/>
          <w:szCs w:val="24"/>
        </w:rPr>
        <w:t>quiet</w:t>
      </w:r>
      <w:r w:rsidR="00FA4136" w:rsidRPr="001732C3">
        <w:rPr>
          <w:rFonts w:ascii="Times New Roman" w:hAnsi="Times New Roman" w:cs="Times New Roman"/>
          <w:sz w:val="24"/>
          <w:szCs w:val="24"/>
        </w:rPr>
        <w:t xml:space="preserve"> revolution in </w:t>
      </w:r>
      <w:r w:rsidR="0039539A" w:rsidRPr="001732C3">
        <w:rPr>
          <w:rFonts w:ascii="Times New Roman" w:hAnsi="Times New Roman" w:cs="Times New Roman"/>
          <w:sz w:val="24"/>
          <w:szCs w:val="24"/>
        </w:rPr>
        <w:t>data science</w:t>
      </w:r>
      <w:r w:rsidR="009B2560" w:rsidRPr="001732C3">
        <w:rPr>
          <w:rFonts w:ascii="Times New Roman" w:hAnsi="Times New Roman" w:cs="Times New Roman"/>
          <w:sz w:val="24"/>
          <w:szCs w:val="24"/>
        </w:rPr>
        <w:t>, and their</w:t>
      </w:r>
      <w:r w:rsidR="00C46308" w:rsidRPr="001732C3">
        <w:rPr>
          <w:rFonts w:ascii="Times New Roman" w:hAnsi="Times New Roman" w:cs="Times New Roman"/>
          <w:sz w:val="24"/>
          <w:szCs w:val="24"/>
        </w:rPr>
        <w:t xml:space="preserve"> </w:t>
      </w:r>
      <w:r w:rsidR="00A02426" w:rsidRPr="001732C3">
        <w:rPr>
          <w:rFonts w:ascii="Times New Roman" w:hAnsi="Times New Roman" w:cs="Times New Roman"/>
          <w:sz w:val="24"/>
          <w:szCs w:val="24"/>
        </w:rPr>
        <w:t>contributions</w:t>
      </w:r>
      <w:r w:rsidR="00C46308" w:rsidRPr="001732C3">
        <w:rPr>
          <w:rFonts w:ascii="Times New Roman" w:hAnsi="Times New Roman" w:cs="Times New Roman"/>
          <w:sz w:val="24"/>
          <w:szCs w:val="24"/>
        </w:rPr>
        <w:t xml:space="preserve"> to </w:t>
      </w:r>
      <w:r w:rsidR="00B211F3" w:rsidRPr="001732C3">
        <w:rPr>
          <w:rFonts w:ascii="Times New Roman" w:hAnsi="Times New Roman" w:cs="Times New Roman"/>
          <w:sz w:val="24"/>
          <w:szCs w:val="24"/>
        </w:rPr>
        <w:t>the world</w:t>
      </w:r>
      <w:r w:rsidR="00C46308" w:rsidRPr="001732C3">
        <w:rPr>
          <w:rFonts w:ascii="Times New Roman" w:hAnsi="Times New Roman" w:cs="Times New Roman"/>
          <w:sz w:val="24"/>
          <w:szCs w:val="24"/>
        </w:rPr>
        <w:t xml:space="preserve"> are dramatically un</w:t>
      </w:r>
      <w:r w:rsidR="009B2560" w:rsidRPr="001732C3">
        <w:rPr>
          <w:rFonts w:ascii="Times New Roman" w:hAnsi="Times New Roman" w:cs="Times New Roman"/>
          <w:sz w:val="24"/>
          <w:szCs w:val="24"/>
        </w:rPr>
        <w:t>der-</w:t>
      </w:r>
      <w:r w:rsidR="00C46308" w:rsidRPr="001732C3">
        <w:rPr>
          <w:rFonts w:ascii="Times New Roman" w:hAnsi="Times New Roman" w:cs="Times New Roman"/>
          <w:sz w:val="24"/>
          <w:szCs w:val="24"/>
        </w:rPr>
        <w:t>credited.</w:t>
      </w:r>
    </w:p>
    <w:p w14:paraId="4D8D50A1" w14:textId="4E979E66" w:rsidR="00B36CBB" w:rsidRPr="001732C3" w:rsidRDefault="00303CCF"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ANOMALY DETECTION IN PROCESSES REPRESENTED AS A GRAPH</w:t>
      </w:r>
    </w:p>
    <w:p w14:paraId="415B0FA6"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5D742101"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4B230B10"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1A6C4DA4" w14:textId="77777777" w:rsidR="00B56E3B" w:rsidRPr="001732C3" w:rsidRDefault="00B56E3B"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Abstract</w:t>
      </w:r>
    </w:p>
    <w:p w14:paraId="47EB4479"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27AEC321"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7680956A" w14:textId="77777777" w:rsidR="00B56E3B" w:rsidRPr="001732C3" w:rsidRDefault="0037258E" w:rsidP="00B56E3B">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b</w:t>
      </w:r>
      <w:r w:rsidR="00B56E3B" w:rsidRPr="001732C3">
        <w:rPr>
          <w:rFonts w:ascii="Times New Roman" w:hAnsi="Times New Roman" w:cs="Times New Roman"/>
          <w:sz w:val="24"/>
          <w:szCs w:val="24"/>
        </w:rPr>
        <w:t>y</w:t>
      </w:r>
      <w:r w:rsidRPr="001732C3">
        <w:rPr>
          <w:rFonts w:ascii="Times New Roman" w:hAnsi="Times New Roman" w:cs="Times New Roman"/>
          <w:sz w:val="24"/>
          <w:szCs w:val="24"/>
        </w:rPr>
        <w:t xml:space="preserve"> </w:t>
      </w:r>
      <w:r w:rsidR="00B477FE" w:rsidRPr="001732C3">
        <w:rPr>
          <w:rFonts w:ascii="Times New Roman" w:hAnsi="Times New Roman" w:cs="Times New Roman"/>
          <w:sz w:val="24"/>
          <w:szCs w:val="24"/>
        </w:rPr>
        <w:t>Jesse Waite</w:t>
      </w:r>
    </w:p>
    <w:p w14:paraId="3DF0E7D6" w14:textId="77777777" w:rsidR="00B56E3B" w:rsidRPr="001732C3" w:rsidRDefault="00B56E3B" w:rsidP="00B56E3B">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Washington State University</w:t>
      </w:r>
    </w:p>
    <w:p w14:paraId="5DFADEF9" w14:textId="77777777" w:rsidR="00B56E3B" w:rsidRPr="001732C3" w:rsidRDefault="00B477FE" w:rsidP="00B56E3B">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May 2018</w:t>
      </w:r>
    </w:p>
    <w:p w14:paraId="7C48D550"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112C5C9F"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6DE9EB4B" w14:textId="77777777" w:rsidR="00B56E3B" w:rsidRPr="001732C3" w:rsidRDefault="00B56E3B"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 xml:space="preserve">Chair: </w:t>
      </w:r>
      <w:r w:rsidR="00B063CF" w:rsidRPr="001732C3">
        <w:rPr>
          <w:rFonts w:ascii="Times New Roman" w:hAnsi="Times New Roman" w:cs="Times New Roman"/>
          <w:sz w:val="24"/>
          <w:szCs w:val="24"/>
        </w:rPr>
        <w:t>Lawrence Holder, Ph.D.</w:t>
      </w:r>
    </w:p>
    <w:p w14:paraId="41F48A8A"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3B746E4D" w14:textId="1C71BE54" w:rsidR="0063061F" w:rsidRPr="001732C3" w:rsidRDefault="00F912B3" w:rsidP="00F912B3">
      <w:pPr>
        <w:spacing w:line="480" w:lineRule="auto"/>
        <w:rPr>
          <w:rFonts w:ascii="Times New Roman" w:hAnsi="Times New Roman" w:cs="Times New Roman"/>
          <w:sz w:val="24"/>
          <w:szCs w:val="24"/>
        </w:rPr>
      </w:pPr>
      <w:r w:rsidRPr="001732C3">
        <w:rPr>
          <w:rFonts w:ascii="Times New Roman" w:hAnsi="Times New Roman" w:cs="Times New Roman"/>
          <w:sz w:val="24"/>
          <w:szCs w:val="24"/>
        </w:rPr>
        <w:t xml:space="preserve">Learning </w:t>
      </w:r>
      <w:r w:rsidR="00802E70" w:rsidRPr="001732C3">
        <w:rPr>
          <w:rFonts w:ascii="Times New Roman" w:hAnsi="Times New Roman" w:cs="Times New Roman"/>
          <w:sz w:val="24"/>
          <w:szCs w:val="24"/>
        </w:rPr>
        <w:t xml:space="preserve">the </w:t>
      </w:r>
      <w:r w:rsidRPr="001732C3">
        <w:rPr>
          <w:rFonts w:ascii="Times New Roman" w:hAnsi="Times New Roman" w:cs="Times New Roman"/>
          <w:sz w:val="24"/>
          <w:szCs w:val="24"/>
        </w:rPr>
        <w:t>structur</w:t>
      </w:r>
      <w:r w:rsidR="00802E70" w:rsidRPr="001732C3">
        <w:rPr>
          <w:rFonts w:ascii="Times New Roman" w:hAnsi="Times New Roman" w:cs="Times New Roman"/>
          <w:sz w:val="24"/>
          <w:szCs w:val="24"/>
        </w:rPr>
        <w:t>e</w:t>
      </w:r>
      <w:r w:rsidRPr="001732C3">
        <w:rPr>
          <w:rFonts w:ascii="Times New Roman" w:hAnsi="Times New Roman" w:cs="Times New Roman"/>
          <w:sz w:val="24"/>
          <w:szCs w:val="24"/>
        </w:rPr>
        <w:t xml:space="preserve"> </w:t>
      </w:r>
      <w:r w:rsidR="00802E70" w:rsidRPr="001732C3">
        <w:rPr>
          <w:rFonts w:ascii="Times New Roman" w:hAnsi="Times New Roman" w:cs="Times New Roman"/>
          <w:sz w:val="24"/>
          <w:szCs w:val="24"/>
        </w:rPr>
        <w:t>of</w:t>
      </w:r>
      <w:r w:rsidRPr="001732C3">
        <w:rPr>
          <w:rFonts w:ascii="Times New Roman" w:hAnsi="Times New Roman" w:cs="Times New Roman"/>
          <w:sz w:val="24"/>
          <w:szCs w:val="24"/>
        </w:rPr>
        <w:t xml:space="preserve"> stochastic, noisy environments remains an important area of process mining and graph mining. </w:t>
      </w:r>
      <w:r w:rsidR="006A14AE" w:rsidRPr="001732C3">
        <w:rPr>
          <w:rFonts w:ascii="Times New Roman" w:hAnsi="Times New Roman" w:cs="Times New Roman"/>
          <w:sz w:val="24"/>
          <w:szCs w:val="24"/>
        </w:rPr>
        <w:t xml:space="preserve">This </w:t>
      </w:r>
      <w:r w:rsidR="00EA06D5" w:rsidRPr="001732C3">
        <w:rPr>
          <w:rFonts w:ascii="Times New Roman" w:hAnsi="Times New Roman" w:cs="Times New Roman"/>
          <w:sz w:val="24"/>
          <w:szCs w:val="24"/>
        </w:rPr>
        <w:t xml:space="preserve">masters </w:t>
      </w:r>
      <w:r w:rsidR="006A14AE" w:rsidRPr="001732C3">
        <w:rPr>
          <w:rFonts w:ascii="Times New Roman" w:hAnsi="Times New Roman" w:cs="Times New Roman"/>
          <w:sz w:val="24"/>
          <w:szCs w:val="24"/>
        </w:rPr>
        <w:t>work presents</w:t>
      </w:r>
      <w:r w:rsidRPr="001732C3">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1732C3">
        <w:rPr>
          <w:rFonts w:ascii="Times New Roman" w:hAnsi="Times New Roman" w:cs="Times New Roman"/>
          <w:sz w:val="24"/>
          <w:szCs w:val="24"/>
        </w:rPr>
        <w:t xml:space="preserve"> algorithm</w:t>
      </w:r>
      <w:r w:rsidRPr="001732C3">
        <w:rPr>
          <w:rFonts w:ascii="Times New Roman" w:hAnsi="Times New Roman" w:cs="Times New Roman"/>
          <w:sz w:val="24"/>
          <w:szCs w:val="24"/>
        </w:rPr>
        <w:t xml:space="preserve">. The method generates a dendrogram of </w:t>
      </w:r>
      <w:r w:rsidR="00341A3B" w:rsidRPr="001732C3">
        <w:rPr>
          <w:rFonts w:ascii="Times New Roman" w:hAnsi="Times New Roman" w:cs="Times New Roman"/>
          <w:sz w:val="24"/>
          <w:szCs w:val="24"/>
        </w:rPr>
        <w:t xml:space="preserve">the </w:t>
      </w:r>
      <w:r w:rsidRPr="001732C3">
        <w:rPr>
          <w:rFonts w:ascii="Times New Roman" w:hAnsi="Times New Roman" w:cs="Times New Roman"/>
          <w:sz w:val="24"/>
          <w:szCs w:val="24"/>
        </w:rPr>
        <w:t>compressing structural features of a workflow log, a taxonomical representation by which further analysis can be performed.</w:t>
      </w:r>
      <w:r w:rsidR="00E95845" w:rsidRPr="001732C3">
        <w:rPr>
          <w:rFonts w:ascii="Times New Roman" w:hAnsi="Times New Roman" w:cs="Times New Roman"/>
          <w:sz w:val="24"/>
          <w:szCs w:val="24"/>
        </w:rPr>
        <w:t xml:space="preserve"> V</w:t>
      </w:r>
      <w:r w:rsidRPr="001732C3">
        <w:rPr>
          <w:rFonts w:ascii="Times New Roman" w:hAnsi="Times New Roman" w:cs="Times New Roman"/>
          <w:sz w:val="24"/>
          <w:szCs w:val="24"/>
        </w:rPr>
        <w:t xml:space="preserve">ia this </w:t>
      </w:r>
      <w:r w:rsidR="0008268D" w:rsidRPr="001732C3">
        <w:rPr>
          <w:rFonts w:ascii="Times New Roman" w:hAnsi="Times New Roman" w:cs="Times New Roman"/>
          <w:sz w:val="24"/>
          <w:szCs w:val="24"/>
        </w:rPr>
        <w:t>dendrogram</w:t>
      </w:r>
      <w:r w:rsidRPr="001732C3">
        <w:rPr>
          <w:rFonts w:ascii="Times New Roman" w:hAnsi="Times New Roman" w:cs="Times New Roman"/>
          <w:sz w:val="24"/>
          <w:szCs w:val="24"/>
        </w:rPr>
        <w:t xml:space="preserve">, </w:t>
      </w:r>
      <w:r w:rsidR="00E95845" w:rsidRPr="001732C3">
        <w:rPr>
          <w:rFonts w:ascii="Times New Roman" w:hAnsi="Times New Roman" w:cs="Times New Roman"/>
          <w:sz w:val="24"/>
          <w:szCs w:val="24"/>
        </w:rPr>
        <w:t xml:space="preserve">anomaly detection </w:t>
      </w:r>
      <w:r w:rsidR="00FE687D" w:rsidRPr="001732C3">
        <w:rPr>
          <w:rFonts w:ascii="Times New Roman" w:hAnsi="Times New Roman" w:cs="Times New Roman"/>
          <w:sz w:val="24"/>
          <w:szCs w:val="24"/>
        </w:rPr>
        <w:t>wa</w:t>
      </w:r>
      <w:r w:rsidR="00E95845" w:rsidRPr="001732C3">
        <w:rPr>
          <w:rFonts w:ascii="Times New Roman" w:hAnsi="Times New Roman" w:cs="Times New Roman"/>
          <w:sz w:val="24"/>
          <w:szCs w:val="24"/>
        </w:rPr>
        <w:t xml:space="preserve">s performed </w:t>
      </w:r>
      <w:r w:rsidRPr="001732C3">
        <w:rPr>
          <w:rFonts w:ascii="Times New Roman" w:hAnsi="Times New Roman" w:cs="Times New Roman"/>
          <w:sz w:val="24"/>
          <w:szCs w:val="24"/>
        </w:rPr>
        <w:t>by applying a Bayesian threshold to detect unusual trace</w:t>
      </w:r>
      <w:r w:rsidR="00315C9E" w:rsidRPr="001732C3">
        <w:rPr>
          <w:rFonts w:ascii="Times New Roman" w:hAnsi="Times New Roman" w:cs="Times New Roman"/>
          <w:sz w:val="24"/>
          <w:szCs w:val="24"/>
        </w:rPr>
        <w:t>s and their</w:t>
      </w:r>
      <w:r w:rsidRPr="001732C3">
        <w:rPr>
          <w:rFonts w:ascii="Times New Roman" w:hAnsi="Times New Roman" w:cs="Times New Roman"/>
          <w:sz w:val="24"/>
          <w:szCs w:val="24"/>
        </w:rPr>
        <w:t xml:space="preserve"> components. </w:t>
      </w:r>
      <w:r w:rsidR="00646C36" w:rsidRPr="001732C3">
        <w:rPr>
          <w:rFonts w:ascii="Times New Roman" w:hAnsi="Times New Roman" w:cs="Times New Roman"/>
          <w:sz w:val="24"/>
          <w:szCs w:val="24"/>
        </w:rPr>
        <w:t>The method was</w:t>
      </w:r>
      <w:r w:rsidRPr="001732C3">
        <w:rPr>
          <w:rFonts w:ascii="Times New Roman" w:hAnsi="Times New Roman" w:cs="Times New Roman"/>
          <w:sz w:val="24"/>
          <w:szCs w:val="24"/>
        </w:rPr>
        <w:t xml:space="preserve"> evaluate</w:t>
      </w:r>
      <w:r w:rsidR="00646C36" w:rsidRPr="001732C3">
        <w:rPr>
          <w:rFonts w:ascii="Times New Roman" w:hAnsi="Times New Roman" w:cs="Times New Roman"/>
          <w:sz w:val="24"/>
          <w:szCs w:val="24"/>
        </w:rPr>
        <w:t>d</w:t>
      </w:r>
      <w:r w:rsidRPr="001732C3">
        <w:rPr>
          <w:rFonts w:ascii="Times New Roman" w:hAnsi="Times New Roman" w:cs="Times New Roman"/>
          <w:sz w:val="24"/>
          <w:szCs w:val="24"/>
        </w:rPr>
        <w:t xml:space="preserve"> on synthetic data over a range of parameter values</w:t>
      </w:r>
      <w:r w:rsidR="006A14AE" w:rsidRPr="001732C3">
        <w:rPr>
          <w:rFonts w:ascii="Times New Roman" w:hAnsi="Times New Roman" w:cs="Times New Roman"/>
          <w:sz w:val="24"/>
          <w:szCs w:val="24"/>
        </w:rPr>
        <w:t xml:space="preserve"> and model types</w:t>
      </w:r>
      <w:r w:rsidRPr="001732C3">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unit-test suite of function calls of the NASA Crew Exploration Vehicle (CEV) mission platform, with results identifying anomalous components of its design. </w:t>
      </w:r>
      <w:r w:rsidR="00BF4227" w:rsidRPr="001732C3">
        <w:rPr>
          <w:rFonts w:ascii="Times New Roman" w:hAnsi="Times New Roman" w:cs="Times New Roman"/>
          <w:sz w:val="24"/>
          <w:szCs w:val="24"/>
        </w:rPr>
        <w:t>Final</w:t>
      </w:r>
      <w:r w:rsidRPr="001732C3">
        <w:rPr>
          <w:rFonts w:ascii="Times New Roman" w:hAnsi="Times New Roman" w:cs="Times New Roman"/>
          <w:sz w:val="24"/>
          <w:szCs w:val="24"/>
        </w:rPr>
        <w:t xml:space="preserve"> conclusions and future work</w:t>
      </w:r>
      <w:r w:rsidR="00BF4227" w:rsidRPr="001732C3">
        <w:rPr>
          <w:rFonts w:ascii="Times New Roman" w:hAnsi="Times New Roman" w:cs="Times New Roman"/>
          <w:sz w:val="24"/>
          <w:szCs w:val="24"/>
        </w:rPr>
        <w:t xml:space="preserve"> are provided in closing.</w:t>
      </w:r>
    </w:p>
    <w:p w14:paraId="529F595B" w14:textId="77777777" w:rsidR="00106172" w:rsidRPr="001732C3" w:rsidRDefault="00106172" w:rsidP="00F912B3">
      <w:pPr>
        <w:spacing w:line="480" w:lineRule="auto"/>
        <w:rPr>
          <w:rFonts w:ascii="Times New Roman" w:hAnsi="Times New Roman" w:cs="Times New Roman"/>
          <w:sz w:val="24"/>
          <w:szCs w:val="24"/>
        </w:rPr>
      </w:pPr>
    </w:p>
    <w:p w14:paraId="7CB84162" w14:textId="77777777" w:rsidR="0063061F" w:rsidRPr="001732C3" w:rsidRDefault="0063061F"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TABLE OF CONTENTS</w:t>
      </w:r>
    </w:p>
    <w:p w14:paraId="43B13C65" w14:textId="77777777" w:rsidR="0063061F" w:rsidRPr="001732C3" w:rsidRDefault="0063061F" w:rsidP="009824DE">
      <w:pPr>
        <w:spacing w:line="480" w:lineRule="auto"/>
        <w:contextualSpacing/>
        <w:jc w:val="right"/>
        <w:outlineLvl w:val="0"/>
        <w:rPr>
          <w:rFonts w:ascii="Times New Roman" w:hAnsi="Times New Roman" w:cs="Times New Roman"/>
          <w:sz w:val="24"/>
          <w:szCs w:val="24"/>
        </w:rPr>
      </w:pPr>
      <w:r w:rsidRPr="001732C3">
        <w:rPr>
          <w:rFonts w:ascii="Times New Roman" w:hAnsi="Times New Roman" w:cs="Times New Roman"/>
          <w:sz w:val="24"/>
          <w:szCs w:val="24"/>
        </w:rPr>
        <w:t>Page</w:t>
      </w:r>
    </w:p>
    <w:p w14:paraId="0166C8D6" w14:textId="77777777" w:rsidR="0063061F" w:rsidRPr="001732C3" w:rsidRDefault="0063061F"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ACKNOWLEDGMENTS</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iii</w:t>
      </w:r>
    </w:p>
    <w:p w14:paraId="5F335A8F" w14:textId="77777777" w:rsidR="0063061F" w:rsidRPr="001732C3" w:rsidRDefault="0063061F"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ABSTRACT</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iv</w:t>
      </w:r>
    </w:p>
    <w:p w14:paraId="50260F38" w14:textId="77777777" w:rsidR="0063061F" w:rsidRPr="001732C3" w:rsidRDefault="0063061F"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LIST OF TABLES</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vi</w:t>
      </w:r>
    </w:p>
    <w:p w14:paraId="5F22B288" w14:textId="77777777" w:rsidR="0063061F" w:rsidRPr="001732C3" w:rsidRDefault="00536823"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LIST OF FIGURES</w:t>
      </w:r>
      <w:r w:rsidRPr="001732C3">
        <w:rPr>
          <w:rFonts w:ascii="Times New Roman" w:hAnsi="Times New Roman" w:cs="Times New Roman"/>
          <w:sz w:val="24"/>
          <w:szCs w:val="24"/>
        </w:rPr>
        <w:tab/>
        <w:t>vii</w:t>
      </w:r>
    </w:p>
    <w:p w14:paraId="3DFE3FEF" w14:textId="6E5FB9CF" w:rsidR="005C2EC0" w:rsidRPr="001732C3" w:rsidRDefault="00287CB8" w:rsidP="00C13C8B">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CHAPTER</w:t>
      </w:r>
    </w:p>
    <w:p w14:paraId="34754D3D" w14:textId="7EA4AF80" w:rsidR="003417F6" w:rsidRPr="001732C3" w:rsidRDefault="00287CB8" w:rsidP="003417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2501AE" w:rsidRPr="001732C3">
        <w:rPr>
          <w:rFonts w:ascii="Times New Roman" w:hAnsi="Times New Roman" w:cs="Times New Roman"/>
          <w:sz w:val="24"/>
          <w:szCs w:val="24"/>
        </w:rPr>
        <w:t xml:space="preserve"> ONE: </w:t>
      </w:r>
      <w:r w:rsidR="00E723A8" w:rsidRPr="001732C3">
        <w:rPr>
          <w:rFonts w:ascii="Times New Roman" w:hAnsi="Times New Roman" w:cs="Times New Roman"/>
          <w:sz w:val="24"/>
          <w:szCs w:val="24"/>
        </w:rPr>
        <w:t>INTRODUCTION</w:t>
      </w:r>
      <w:r w:rsidR="003417F6" w:rsidRPr="001732C3">
        <w:rPr>
          <w:rFonts w:ascii="Times New Roman" w:hAnsi="Times New Roman" w:cs="Times New Roman"/>
          <w:sz w:val="24"/>
          <w:szCs w:val="24"/>
        </w:rPr>
        <w:tab/>
      </w:r>
      <w:commentRangeStart w:id="4"/>
      <w:r w:rsidR="005B0E7B" w:rsidRPr="001732C3">
        <w:rPr>
          <w:rFonts w:ascii="Times New Roman" w:hAnsi="Times New Roman" w:cs="Times New Roman"/>
          <w:sz w:val="24"/>
          <w:szCs w:val="24"/>
        </w:rPr>
        <w:t>x</w:t>
      </w:r>
      <w:commentRangeEnd w:id="4"/>
      <w:r w:rsidR="001F7199">
        <w:rPr>
          <w:rStyle w:val="CommentReference"/>
        </w:rPr>
        <w:commentReference w:id="4"/>
      </w:r>
    </w:p>
    <w:p w14:paraId="1320F6A1" w14:textId="533B1BFB" w:rsidR="003417F6" w:rsidRPr="001732C3"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Process Mining Overview</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72A22D51" w14:textId="1BCE8112" w:rsidR="003417F6" w:rsidRPr="001732C3"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Contributions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4455FB4" w14:textId="423DE138" w:rsidR="003417F6" w:rsidRPr="001732C3"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Outline</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02E5CFD0" w14:textId="2B0DDC19"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646896" w:rsidRPr="001732C3">
        <w:rPr>
          <w:rFonts w:ascii="Times New Roman" w:hAnsi="Times New Roman" w:cs="Times New Roman"/>
          <w:sz w:val="24"/>
          <w:szCs w:val="24"/>
        </w:rPr>
        <w:t xml:space="preserve"> </w:t>
      </w:r>
      <w:r w:rsidR="00874B5E" w:rsidRPr="001732C3">
        <w:rPr>
          <w:rFonts w:ascii="Times New Roman" w:hAnsi="Times New Roman" w:cs="Times New Roman"/>
          <w:sz w:val="24"/>
          <w:szCs w:val="24"/>
        </w:rPr>
        <w:t>TWO</w:t>
      </w:r>
      <w:r w:rsidR="00536823" w:rsidRPr="001732C3">
        <w:rPr>
          <w:rFonts w:ascii="Times New Roman" w:hAnsi="Times New Roman" w:cs="Times New Roman"/>
          <w:sz w:val="24"/>
          <w:szCs w:val="24"/>
        </w:rPr>
        <w:t xml:space="preserve">: </w:t>
      </w:r>
      <w:r w:rsidR="005B6D5D" w:rsidRPr="001732C3">
        <w:rPr>
          <w:rFonts w:ascii="Times New Roman" w:hAnsi="Times New Roman" w:cs="Times New Roman"/>
          <w:sz w:val="24"/>
          <w:szCs w:val="24"/>
        </w:rPr>
        <w:t>BACKGROUND AND RELATED WORK</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4B77352" w14:textId="1406C40E" w:rsidR="00B05235" w:rsidRPr="001732C3" w:rsidRDefault="00F41F40"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Process Representations</w:t>
      </w:r>
      <w:r w:rsidR="00B0523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ACB7543" w14:textId="18D3A333" w:rsidR="00790B80" w:rsidRPr="001732C3" w:rsidRDefault="00790B80"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Anomaly Detection in Process Data</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741808C" w14:textId="518A04F5" w:rsidR="00790B80" w:rsidRPr="001732C3" w:rsidRDefault="00790B80"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The Applicability of Graph Compression Algorithms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5620D2B" w14:textId="3D868826" w:rsidR="00536823" w:rsidRPr="001732C3" w:rsidRDefault="00221B7A"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The Optimization Problem of Graphical Data Compression</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226232A" w14:textId="4C615D88" w:rsidR="000675C7" w:rsidRPr="001732C3" w:rsidRDefault="000675C7" w:rsidP="000675C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A Naïve, Illustrative Problem Formulation</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A6E8B90" w14:textId="70469AB5" w:rsidR="000675C7" w:rsidRPr="001732C3" w:rsidRDefault="007B74EF" w:rsidP="007B74EF">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The Heuristic View of Graphical Data Compression</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02C0BAF1" w14:textId="1ACA7264" w:rsidR="006F7147" w:rsidRPr="001732C3" w:rsidRDefault="006F7147" w:rsidP="007B74EF">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SUBDUE</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DA003B6" w14:textId="1F7C8C8D"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536823" w:rsidRPr="001732C3">
        <w:rPr>
          <w:rFonts w:ascii="Times New Roman" w:hAnsi="Times New Roman" w:cs="Times New Roman"/>
          <w:sz w:val="24"/>
          <w:szCs w:val="24"/>
        </w:rPr>
        <w:t xml:space="preserve"> T</w:t>
      </w:r>
      <w:r w:rsidR="00874B5E" w:rsidRPr="001732C3">
        <w:rPr>
          <w:rFonts w:ascii="Times New Roman" w:hAnsi="Times New Roman" w:cs="Times New Roman"/>
          <w:sz w:val="24"/>
          <w:szCs w:val="24"/>
        </w:rPr>
        <w:t>HREE</w:t>
      </w:r>
      <w:r w:rsidR="00536823" w:rsidRPr="001732C3">
        <w:rPr>
          <w:rFonts w:ascii="Times New Roman" w:hAnsi="Times New Roman" w:cs="Times New Roman"/>
          <w:sz w:val="24"/>
          <w:szCs w:val="24"/>
        </w:rPr>
        <w:t>:</w:t>
      </w:r>
      <w:r w:rsidR="00D17B53" w:rsidRPr="001732C3">
        <w:rPr>
          <w:rFonts w:ascii="Times New Roman" w:hAnsi="Times New Roman" w:cs="Times New Roman"/>
          <w:sz w:val="24"/>
          <w:szCs w:val="24"/>
        </w:rPr>
        <w:t xml:space="preserve"> </w:t>
      </w:r>
      <w:r w:rsidR="006F5EE0" w:rsidRPr="001732C3">
        <w:rPr>
          <w:rFonts w:ascii="Times New Roman" w:hAnsi="Times New Roman" w:cs="Times New Roman"/>
          <w:sz w:val="24"/>
          <w:szCs w:val="24"/>
        </w:rPr>
        <w:t>PROBLEM DEFINITION</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63883C2" w14:textId="1D8823C3" w:rsidR="0098272B" w:rsidRPr="001732C3" w:rsidRDefault="0098272B" w:rsidP="0098272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Terminology</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3E828A0A" w14:textId="009A91AA" w:rsidR="0094773F" w:rsidRPr="001732C3" w:rsidRDefault="00C14873" w:rsidP="0094773F">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Process Anomaly Detection </w:t>
      </w:r>
      <w:r w:rsidR="0094773F" w:rsidRPr="001732C3">
        <w:rPr>
          <w:rFonts w:ascii="Times New Roman" w:hAnsi="Times New Roman" w:cs="Times New Roman"/>
          <w:sz w:val="24"/>
          <w:szCs w:val="24"/>
        </w:rPr>
        <w:t>Problem Definition</w:t>
      </w:r>
      <w:r w:rsidR="0094773F"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D77E554" w14:textId="65C93B76" w:rsidR="0094773F" w:rsidRPr="001732C3" w:rsidRDefault="005D01E1" w:rsidP="0098272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Evaluation Metrics</w:t>
      </w:r>
      <w:r w:rsidR="007E288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DCC5375" w14:textId="030B323C" w:rsidR="007E2885" w:rsidRPr="001732C3" w:rsidRDefault="005D01E1" w:rsidP="0098272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lastRenderedPageBreak/>
        <w:t>Problem Complexity</w:t>
      </w:r>
      <w:r w:rsidR="007E288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359C403C" w14:textId="1DED7563" w:rsidR="005D01E1" w:rsidRPr="001732C3" w:rsidRDefault="005D01E1" w:rsidP="005D01E1">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Previous Work</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E430286" w14:textId="23D647C5" w:rsidR="007E2885" w:rsidRPr="001732C3" w:rsidRDefault="00287CB8" w:rsidP="007E2885">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7E2885" w:rsidRPr="001732C3">
        <w:rPr>
          <w:rFonts w:ascii="Times New Roman" w:hAnsi="Times New Roman" w:cs="Times New Roman"/>
          <w:sz w:val="24"/>
          <w:szCs w:val="24"/>
        </w:rPr>
        <w:t xml:space="preserve"> </w:t>
      </w:r>
      <w:r w:rsidR="00EC70E4" w:rsidRPr="001732C3">
        <w:rPr>
          <w:rFonts w:ascii="Times New Roman" w:hAnsi="Times New Roman" w:cs="Times New Roman"/>
          <w:sz w:val="24"/>
          <w:szCs w:val="24"/>
        </w:rPr>
        <w:t>FOUR</w:t>
      </w:r>
      <w:r w:rsidR="007E2885" w:rsidRPr="001732C3">
        <w:rPr>
          <w:rFonts w:ascii="Times New Roman" w:hAnsi="Times New Roman" w:cs="Times New Roman"/>
          <w:sz w:val="24"/>
          <w:szCs w:val="24"/>
        </w:rPr>
        <w:t>: PRO</w:t>
      </w:r>
      <w:r w:rsidR="00683130" w:rsidRPr="001732C3">
        <w:rPr>
          <w:rFonts w:ascii="Times New Roman" w:hAnsi="Times New Roman" w:cs="Times New Roman"/>
          <w:sz w:val="24"/>
          <w:szCs w:val="24"/>
        </w:rPr>
        <w:t xml:space="preserve">POSED </w:t>
      </w:r>
      <w:r w:rsidR="00192311" w:rsidRPr="001732C3">
        <w:rPr>
          <w:rFonts w:ascii="Times New Roman" w:hAnsi="Times New Roman" w:cs="Times New Roman"/>
          <w:sz w:val="24"/>
          <w:szCs w:val="24"/>
        </w:rPr>
        <w:t>ALGORITHM</w:t>
      </w:r>
      <w:r w:rsidR="007E288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8879B4B" w14:textId="0D897FE7" w:rsidR="0092705B" w:rsidRPr="001732C3" w:rsidRDefault="007E2885" w:rsidP="0092705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Proposed </w:t>
      </w:r>
      <w:r w:rsidR="00192311" w:rsidRPr="001732C3">
        <w:rPr>
          <w:rFonts w:ascii="Times New Roman" w:hAnsi="Times New Roman" w:cs="Times New Roman"/>
          <w:sz w:val="24"/>
          <w:szCs w:val="24"/>
        </w:rPr>
        <w:t>Algorithm</w:t>
      </w:r>
      <w:r w:rsidR="0092705B"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FD825AC" w14:textId="67464A23" w:rsidR="002A686C" w:rsidRPr="001732C3"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Using Graph Compression to Discover Patterns and Cluster Traces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281D88B" w14:textId="5213DFE0" w:rsidR="0098272B" w:rsidRPr="001732C3" w:rsidRDefault="002A686C" w:rsidP="00C863F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Anomaly Detection Method</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EBB4CD5" w14:textId="6024A237"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536823" w:rsidRPr="001732C3">
        <w:rPr>
          <w:rFonts w:ascii="Times New Roman" w:hAnsi="Times New Roman" w:cs="Times New Roman"/>
          <w:sz w:val="24"/>
          <w:szCs w:val="24"/>
        </w:rPr>
        <w:t xml:space="preserve"> </w:t>
      </w:r>
      <w:r w:rsidR="00EC70E4" w:rsidRPr="001732C3">
        <w:rPr>
          <w:rFonts w:ascii="Times New Roman" w:hAnsi="Times New Roman" w:cs="Times New Roman"/>
          <w:sz w:val="24"/>
          <w:szCs w:val="24"/>
        </w:rPr>
        <w:t>FIV</w:t>
      </w:r>
      <w:r w:rsidR="00536823" w:rsidRPr="001732C3">
        <w:rPr>
          <w:rFonts w:ascii="Times New Roman" w:hAnsi="Times New Roman" w:cs="Times New Roman"/>
          <w:sz w:val="24"/>
          <w:szCs w:val="24"/>
        </w:rPr>
        <w:t>E: A</w:t>
      </w:r>
      <w:r w:rsidR="00EF0D8E" w:rsidRPr="001732C3">
        <w:rPr>
          <w:rFonts w:ascii="Times New Roman" w:hAnsi="Times New Roman" w:cs="Times New Roman"/>
          <w:sz w:val="24"/>
          <w:szCs w:val="24"/>
        </w:rPr>
        <w:t>NOMALY DETECTION</w:t>
      </w:r>
      <w:r w:rsidR="002A686C" w:rsidRPr="001732C3">
        <w:rPr>
          <w:rFonts w:ascii="Times New Roman" w:hAnsi="Times New Roman" w:cs="Times New Roman"/>
          <w:sz w:val="24"/>
          <w:szCs w:val="24"/>
        </w:rPr>
        <w:t xml:space="preserve"> EVALUATION</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13E6666" w14:textId="7CCD323B" w:rsidR="002A686C" w:rsidRPr="001732C3"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Data Generation</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13E80DD" w14:textId="760DBE1A" w:rsidR="00B46D57" w:rsidRPr="001732C3"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eastAsiaTheme="minorEastAsia" w:hAnsi="Times New Roman" w:cs="Times New Roman"/>
          <w:sz w:val="24"/>
          <w:szCs w:val="24"/>
        </w:rPr>
        <w:t xml:space="preserve">Experiment 1: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1732C3">
        <w:rPr>
          <w:rFonts w:ascii="Times New Roman" w:eastAsiaTheme="minorEastAsia" w:hAnsi="Times New Roman" w:cs="Times New Roman"/>
          <w:b/>
          <w:sz w:val="24"/>
          <w:szCs w:val="24"/>
        </w:rPr>
        <w:t xml:space="preserve"> </w:t>
      </w:r>
      <w:r w:rsidRPr="001732C3">
        <w:rPr>
          <w:rFonts w:ascii="Times New Roman" w:eastAsiaTheme="minorEastAsia" w:hAnsi="Times New Roman" w:cs="Times New Roman"/>
          <w:sz w:val="24"/>
          <w:szCs w:val="24"/>
        </w:rPr>
        <w:t>Sensitivity</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06C3BE6" w14:textId="07A2504C" w:rsidR="00B46D57" w:rsidRPr="001732C3"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eastAsiaTheme="minorEastAsia" w:hAnsi="Times New Roman" w:cs="Times New Roman"/>
          <w:sz w:val="24"/>
          <w:szCs w:val="24"/>
        </w:rPr>
        <w:t xml:space="preserve">Experiment </w:t>
      </w:r>
      <w:r w:rsidR="00503214" w:rsidRPr="001732C3">
        <w:rPr>
          <w:rFonts w:ascii="Times New Roman" w:eastAsiaTheme="minorEastAsia" w:hAnsi="Times New Roman" w:cs="Times New Roman"/>
          <w:sz w:val="24"/>
          <w:szCs w:val="24"/>
        </w:rPr>
        <w:t>2</w:t>
      </w:r>
      <w:r w:rsidRPr="001732C3">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1732C3">
        <w:rPr>
          <w:rFonts w:ascii="Times New Roman" w:eastAsiaTheme="minorEastAsia" w:hAnsi="Times New Roman" w:cs="Times New Roman"/>
          <w:b/>
          <w:sz w:val="24"/>
          <w:szCs w:val="24"/>
        </w:rPr>
        <w:t xml:space="preserve"> </w:t>
      </w:r>
      <w:r w:rsidRPr="001732C3">
        <w:rPr>
          <w:rFonts w:ascii="Times New Roman" w:eastAsiaTheme="minorEastAsia" w:hAnsi="Times New Roman" w:cs="Times New Roman"/>
          <w:sz w:val="24"/>
          <w:szCs w:val="24"/>
        </w:rPr>
        <w:t>Sensitivity</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150968E" w14:textId="0B1CD8C3" w:rsidR="00C863F7" w:rsidRPr="001732C3" w:rsidRDefault="00C863F7" w:rsidP="00C863F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Experiment 3: Multiple Anomalous Structures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F02ABEA" w14:textId="5E3197D7" w:rsidR="00C6559C" w:rsidRPr="001732C3" w:rsidRDefault="00C6559C" w:rsidP="004734C9">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Variance Analys</w:t>
      </w:r>
      <w:r w:rsidR="00AA214B" w:rsidRPr="001732C3">
        <w:rPr>
          <w:rFonts w:ascii="Times New Roman" w:hAnsi="Times New Roman" w:cs="Times New Roman"/>
          <w:sz w:val="24"/>
          <w:szCs w:val="24"/>
        </w:rPr>
        <w:t>e</w:t>
      </w:r>
      <w:r w:rsidRPr="001732C3">
        <w:rPr>
          <w:rFonts w:ascii="Times New Roman" w:hAnsi="Times New Roman" w:cs="Times New Roman"/>
          <w:sz w:val="24"/>
          <w:szCs w:val="24"/>
        </w:rPr>
        <w:t>s for Experiments 1-3</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F6496FA" w14:textId="66D9C211" w:rsidR="004734C9" w:rsidRPr="001732C3" w:rsidRDefault="004734C9" w:rsidP="004734C9">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Comparison with Existing Methods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078944D6" w14:textId="7C8C84A8" w:rsidR="002A686C" w:rsidRPr="001732C3" w:rsidRDefault="00E54EC6" w:rsidP="00E54EC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Real Data Evaluation</w:t>
      </w:r>
      <w:r w:rsidR="006B6C32" w:rsidRPr="001732C3">
        <w:rPr>
          <w:rFonts w:ascii="Times New Roman" w:hAnsi="Times New Roman" w:cs="Times New Roman"/>
          <w:sz w:val="24"/>
          <w:szCs w:val="24"/>
        </w:rPr>
        <w:t>: NASA CEV Module Test Data</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27F80E9" w14:textId="55EFBE48"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CHAPTER </w:t>
      </w:r>
      <w:r w:rsidR="00EC70E4" w:rsidRPr="001732C3">
        <w:rPr>
          <w:rFonts w:ascii="Times New Roman" w:hAnsi="Times New Roman" w:cs="Times New Roman"/>
          <w:sz w:val="24"/>
          <w:szCs w:val="24"/>
        </w:rPr>
        <w:t>SIX</w:t>
      </w:r>
      <w:r w:rsidR="00536823" w:rsidRPr="001732C3">
        <w:rPr>
          <w:rFonts w:ascii="Times New Roman" w:hAnsi="Times New Roman" w:cs="Times New Roman"/>
          <w:sz w:val="24"/>
          <w:szCs w:val="24"/>
        </w:rPr>
        <w:t>: CONCLUSIONS</w:t>
      </w:r>
      <w:r w:rsidR="00E54EC6" w:rsidRPr="001732C3">
        <w:rPr>
          <w:rFonts w:ascii="Times New Roman" w:hAnsi="Times New Roman" w:cs="Times New Roman"/>
          <w:sz w:val="24"/>
          <w:szCs w:val="24"/>
        </w:rPr>
        <w:t xml:space="preserve"> AND FUTURE WORK</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ADE6778" w14:textId="05026743" w:rsidR="00536823" w:rsidRPr="001732C3" w:rsidRDefault="00536823"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REFERENCES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31341E1E" w14:textId="1FCDACD3" w:rsidR="00536823" w:rsidRPr="001732C3" w:rsidRDefault="00536823"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APPENDIX</w:t>
      </w:r>
    </w:p>
    <w:p w14:paraId="1A82AF33" w14:textId="440007B5" w:rsidR="0090042B" w:rsidRPr="001732C3" w:rsidRDefault="0090042B"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1. Fu</w:t>
      </w:r>
      <w:r w:rsidR="00822358" w:rsidRPr="001732C3">
        <w:rPr>
          <w:rFonts w:ascii="Times New Roman" w:hAnsi="Times New Roman" w:cs="Times New Roman"/>
          <w:sz w:val="24"/>
          <w:szCs w:val="24"/>
        </w:rPr>
        <w:t>ll</w:t>
      </w:r>
      <w:r w:rsidRPr="001732C3">
        <w:rPr>
          <w:rFonts w:ascii="Times New Roman" w:hAnsi="Times New Roman" w:cs="Times New Roman"/>
          <w:sz w:val="24"/>
          <w:szCs w:val="24"/>
        </w:rPr>
        <w:t xml:space="preserve"> Experimental Results and Visuals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6062AE4" w14:textId="355D6BD8" w:rsidR="0090042B" w:rsidRPr="001732C3"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a. </w:t>
      </w:r>
      <w:r w:rsidR="005B10A1" w:rsidRPr="001732C3">
        <w:rPr>
          <w:rFonts w:ascii="Times New Roman" w:hAnsi="Times New Roman" w:cs="Times New Roman"/>
          <w:sz w:val="24"/>
          <w:szCs w:val="24"/>
        </w:rPr>
        <w:t xml:space="preserve">Experiment </w:t>
      </w:r>
      <w:r w:rsidRPr="001732C3">
        <w:rPr>
          <w:rFonts w:ascii="Times New Roman" w:hAnsi="Times New Roman" w:cs="Times New Roman"/>
          <w:sz w:val="24"/>
          <w:szCs w:val="24"/>
        </w:rPr>
        <w:t>1</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83EA003" w14:textId="36A4C9FB" w:rsidR="00B83DF6" w:rsidRPr="001732C3"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b. </w:t>
      </w:r>
      <w:r w:rsidR="00B83DF6" w:rsidRPr="001732C3">
        <w:rPr>
          <w:rFonts w:ascii="Times New Roman" w:hAnsi="Times New Roman" w:cs="Times New Roman"/>
          <w:sz w:val="24"/>
          <w:szCs w:val="24"/>
        </w:rPr>
        <w:t>Experiment 2</w:t>
      </w:r>
      <w:r w:rsidR="00B83DF6"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6091AB9" w14:textId="7E4E4FED" w:rsidR="00B83DF6" w:rsidRPr="001732C3"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c. </w:t>
      </w:r>
      <w:r w:rsidR="00B83DF6" w:rsidRPr="001732C3">
        <w:rPr>
          <w:rFonts w:ascii="Times New Roman" w:hAnsi="Times New Roman" w:cs="Times New Roman"/>
          <w:sz w:val="24"/>
          <w:szCs w:val="24"/>
        </w:rPr>
        <w:t>Experiment 3</w:t>
      </w:r>
      <w:r w:rsidR="00B83DF6"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2D9FE46" w14:textId="7AA92617" w:rsidR="0090042B" w:rsidRPr="001732C3" w:rsidRDefault="0090042B" w:rsidP="0090042B">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d. Experiment 4</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FFA2845" w14:textId="474418BE" w:rsidR="0090042B" w:rsidRPr="001732C3" w:rsidRDefault="0090042B" w:rsidP="004864ED">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d. Experiment 5</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AAF9AF1" w14:textId="77777777" w:rsidR="00CE49B0" w:rsidRPr="001732C3" w:rsidRDefault="00B83DF6" w:rsidP="004864ED">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lastRenderedPageBreak/>
        <w:t>Sampling Algorithm Evaluation</w:t>
      </w:r>
      <w:r w:rsidR="00D972AA" w:rsidRPr="001732C3">
        <w:rPr>
          <w:rFonts w:ascii="Times New Roman" w:hAnsi="Times New Roman" w:cs="Times New Roman"/>
          <w:sz w:val="24"/>
          <w:szCs w:val="24"/>
        </w:rPr>
        <w:t xml:space="preserve"> Results</w:t>
      </w:r>
      <w:r w:rsidRPr="001732C3">
        <w:rPr>
          <w:rFonts w:ascii="Times New Roman" w:hAnsi="Times New Roman" w:cs="Times New Roman"/>
          <w:sz w:val="24"/>
          <w:szCs w:val="24"/>
        </w:rPr>
        <w:t xml:space="preserve"> </w:t>
      </w:r>
      <w:r w:rsidR="00D972AA" w:rsidRPr="001732C3">
        <w:rPr>
          <w:rFonts w:ascii="Times New Roman" w:hAnsi="Times New Roman" w:cs="Times New Roman"/>
          <w:sz w:val="24"/>
          <w:szCs w:val="24"/>
        </w:rPr>
        <w:t xml:space="preserve">and </w:t>
      </w:r>
      <w:r w:rsidRPr="001732C3">
        <w:rPr>
          <w:rFonts w:ascii="Times New Roman" w:hAnsi="Times New Roman" w:cs="Times New Roman"/>
          <w:sz w:val="24"/>
          <w:szCs w:val="24"/>
        </w:rPr>
        <w:t>Visuals</w:t>
      </w:r>
      <w:r w:rsidRPr="001732C3">
        <w:rPr>
          <w:rFonts w:ascii="Times New Roman" w:hAnsi="Times New Roman" w:cs="Times New Roman"/>
          <w:sz w:val="24"/>
          <w:szCs w:val="24"/>
        </w:rPr>
        <w:tab/>
      </w:r>
    </w:p>
    <w:p w14:paraId="077EB8E8" w14:textId="1057B312" w:rsidR="00536823" w:rsidRPr="001732C3" w:rsidRDefault="00CE49B0" w:rsidP="004864ED">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NASA CEV Software Test Log Evaluation Results and Visuals</w:t>
      </w:r>
      <w:r w:rsidRPr="001732C3">
        <w:rPr>
          <w:rFonts w:ascii="Times New Roman" w:hAnsi="Times New Roman" w:cs="Times New Roman"/>
          <w:sz w:val="24"/>
          <w:szCs w:val="24"/>
        </w:rPr>
        <w:tab/>
        <w:t>x</w:t>
      </w:r>
      <w:r w:rsidR="00536823" w:rsidRPr="001732C3">
        <w:rPr>
          <w:rFonts w:ascii="Times New Roman" w:hAnsi="Times New Roman" w:cs="Times New Roman"/>
          <w:sz w:val="24"/>
          <w:szCs w:val="24"/>
        </w:rPr>
        <w:br w:type="page"/>
      </w:r>
    </w:p>
    <w:p w14:paraId="23884379" w14:textId="77777777" w:rsidR="00536823" w:rsidRPr="001732C3" w:rsidRDefault="00536823"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 xml:space="preserve">LIST OF </w:t>
      </w:r>
      <w:commentRangeStart w:id="5"/>
      <w:r w:rsidRPr="001732C3">
        <w:rPr>
          <w:rFonts w:ascii="Times New Roman" w:hAnsi="Times New Roman" w:cs="Times New Roman"/>
          <w:sz w:val="24"/>
          <w:szCs w:val="24"/>
        </w:rPr>
        <w:t>TABLES</w:t>
      </w:r>
      <w:commentRangeEnd w:id="5"/>
      <w:r w:rsidR="001F7199">
        <w:rPr>
          <w:rStyle w:val="CommentReference"/>
        </w:rPr>
        <w:commentReference w:id="5"/>
      </w:r>
    </w:p>
    <w:p w14:paraId="3D912C5C" w14:textId="77777777" w:rsidR="00536823" w:rsidRPr="001732C3" w:rsidRDefault="00536823" w:rsidP="009824DE">
      <w:pPr>
        <w:spacing w:line="480" w:lineRule="auto"/>
        <w:contextualSpacing/>
        <w:jc w:val="right"/>
        <w:outlineLvl w:val="0"/>
        <w:rPr>
          <w:rFonts w:ascii="Times New Roman" w:hAnsi="Times New Roman" w:cs="Times New Roman"/>
          <w:sz w:val="24"/>
          <w:szCs w:val="24"/>
        </w:rPr>
      </w:pPr>
      <w:r w:rsidRPr="001732C3">
        <w:rPr>
          <w:rFonts w:ascii="Times New Roman" w:hAnsi="Times New Roman" w:cs="Times New Roman"/>
          <w:sz w:val="24"/>
          <w:szCs w:val="24"/>
        </w:rPr>
        <w:t>Page</w:t>
      </w:r>
    </w:p>
    <w:p w14:paraId="737966F2" w14:textId="0280812A" w:rsidR="00FD76DD" w:rsidRPr="001732C3" w:rsidRDefault="00FD76DD" w:rsidP="005773B1">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 xml:space="preserve">Table </w:t>
      </w:r>
      <w:r w:rsidR="00536823" w:rsidRPr="001732C3">
        <w:rPr>
          <w:rFonts w:ascii="Times New Roman" w:hAnsi="Times New Roman" w:cs="Times New Roman"/>
          <w:sz w:val="24"/>
          <w:szCs w:val="24"/>
        </w:rPr>
        <w:t>1.1</w:t>
      </w:r>
      <w:r w:rsidRPr="001732C3">
        <w:rPr>
          <w:rFonts w:ascii="Times New Roman" w:hAnsi="Times New Roman" w:cs="Times New Roman"/>
          <w:sz w:val="24"/>
          <w:szCs w:val="24"/>
        </w:rPr>
        <w:t>:</w:t>
      </w:r>
      <w:r w:rsidR="005773B1" w:rsidRPr="001732C3">
        <w:rPr>
          <w:rFonts w:ascii="Times New Roman" w:hAnsi="Times New Roman" w:cs="Times New Roman"/>
          <w:sz w:val="24"/>
          <w:szCs w:val="24"/>
        </w:rPr>
        <w:t xml:space="preserve"> Unfinished section, this will be finalized in later drafts</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7</w:t>
      </w:r>
      <w:r w:rsidRPr="001732C3">
        <w:rPr>
          <w:rFonts w:ascii="Times New Roman" w:hAnsi="Times New Roman" w:cs="Times New Roman"/>
          <w:sz w:val="24"/>
          <w:szCs w:val="24"/>
        </w:rPr>
        <w:br w:type="page"/>
      </w:r>
    </w:p>
    <w:p w14:paraId="136F58DD" w14:textId="77777777" w:rsidR="00FD76DD" w:rsidRPr="001732C3" w:rsidRDefault="00FD76DD"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 xml:space="preserve">LIST OF </w:t>
      </w:r>
      <w:commentRangeStart w:id="6"/>
      <w:r w:rsidRPr="001732C3">
        <w:rPr>
          <w:rFonts w:ascii="Times New Roman" w:hAnsi="Times New Roman" w:cs="Times New Roman"/>
          <w:sz w:val="24"/>
          <w:szCs w:val="24"/>
        </w:rPr>
        <w:t>FIGURES</w:t>
      </w:r>
      <w:commentRangeEnd w:id="6"/>
      <w:r w:rsidR="001F7199">
        <w:rPr>
          <w:rStyle w:val="CommentReference"/>
        </w:rPr>
        <w:commentReference w:id="6"/>
      </w:r>
    </w:p>
    <w:p w14:paraId="31B0CF02" w14:textId="77777777" w:rsidR="00FD76DD" w:rsidRPr="001732C3" w:rsidRDefault="00FD76DD" w:rsidP="009824DE">
      <w:pPr>
        <w:spacing w:line="480" w:lineRule="auto"/>
        <w:contextualSpacing/>
        <w:jc w:val="right"/>
        <w:outlineLvl w:val="0"/>
        <w:rPr>
          <w:rFonts w:ascii="Times New Roman" w:hAnsi="Times New Roman" w:cs="Times New Roman"/>
          <w:sz w:val="24"/>
          <w:szCs w:val="24"/>
        </w:rPr>
      </w:pPr>
      <w:r w:rsidRPr="001732C3">
        <w:rPr>
          <w:rFonts w:ascii="Times New Roman" w:hAnsi="Times New Roman" w:cs="Times New Roman"/>
          <w:sz w:val="24"/>
          <w:szCs w:val="24"/>
        </w:rPr>
        <w:t>Page</w:t>
      </w:r>
    </w:p>
    <w:p w14:paraId="67024675" w14:textId="2B0688C5" w:rsidR="00FD76DD" w:rsidRPr="001732C3" w:rsidRDefault="00FD76DD" w:rsidP="00FD76DD">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 xml:space="preserve">Figure 1.1: </w:t>
      </w:r>
      <w:r w:rsidR="005773B1" w:rsidRPr="001732C3">
        <w:rPr>
          <w:rFonts w:ascii="Times New Roman" w:hAnsi="Times New Roman" w:cs="Times New Roman"/>
          <w:sz w:val="24"/>
          <w:szCs w:val="24"/>
        </w:rPr>
        <w:t>Unfinished section, this will be finalized in future drafts</w:t>
      </w:r>
      <w:r w:rsidRPr="001732C3">
        <w:rPr>
          <w:rFonts w:ascii="Times New Roman" w:hAnsi="Times New Roman" w:cs="Times New Roman"/>
          <w:sz w:val="24"/>
          <w:szCs w:val="24"/>
        </w:rPr>
        <w:tab/>
        <w:t>iii</w:t>
      </w:r>
    </w:p>
    <w:p w14:paraId="42D8729A" w14:textId="77777777" w:rsidR="00F912B3" w:rsidRPr="001732C3" w:rsidRDefault="00F912B3" w:rsidP="00FD76DD">
      <w:pPr>
        <w:tabs>
          <w:tab w:val="right" w:leader="dot" w:pos="9360"/>
        </w:tabs>
        <w:spacing w:line="480" w:lineRule="auto"/>
        <w:contextualSpacing/>
        <w:rPr>
          <w:rFonts w:ascii="Times New Roman" w:hAnsi="Times New Roman" w:cs="Times New Roman"/>
          <w:sz w:val="24"/>
          <w:szCs w:val="24"/>
        </w:rPr>
      </w:pPr>
    </w:p>
    <w:p w14:paraId="04B15FBB" w14:textId="77777777" w:rsidR="00F912B3" w:rsidRPr="001732C3" w:rsidRDefault="00F912B3" w:rsidP="00FD76DD">
      <w:pPr>
        <w:tabs>
          <w:tab w:val="right" w:leader="dot" w:pos="9360"/>
        </w:tabs>
        <w:spacing w:line="480" w:lineRule="auto"/>
        <w:contextualSpacing/>
        <w:rPr>
          <w:rFonts w:ascii="Times New Roman" w:hAnsi="Times New Roman" w:cs="Times New Roman"/>
          <w:sz w:val="24"/>
          <w:szCs w:val="24"/>
        </w:rPr>
      </w:pPr>
    </w:p>
    <w:p w14:paraId="23B23DFC" w14:textId="77777777" w:rsidR="00FD76DD" w:rsidRPr="001732C3" w:rsidRDefault="00FD76DD">
      <w:pPr>
        <w:rPr>
          <w:rFonts w:ascii="Times New Roman" w:hAnsi="Times New Roman" w:cs="Times New Roman"/>
          <w:sz w:val="24"/>
          <w:szCs w:val="24"/>
        </w:rPr>
      </w:pPr>
      <w:r w:rsidRPr="001732C3">
        <w:rPr>
          <w:rFonts w:ascii="Times New Roman" w:hAnsi="Times New Roman" w:cs="Times New Roman"/>
          <w:sz w:val="24"/>
          <w:szCs w:val="24"/>
        </w:rPr>
        <w:br w:type="page"/>
      </w:r>
    </w:p>
    <w:p w14:paraId="0800B71B" w14:textId="77777777" w:rsidR="00536823" w:rsidRPr="001732C3" w:rsidRDefault="00536823" w:rsidP="00D97FA4">
      <w:pPr>
        <w:spacing w:line="480" w:lineRule="auto"/>
        <w:contextualSpacing/>
        <w:jc w:val="center"/>
        <w:rPr>
          <w:rFonts w:ascii="Times New Roman" w:hAnsi="Times New Roman" w:cs="Times New Roman"/>
          <w:sz w:val="24"/>
          <w:szCs w:val="24"/>
        </w:rPr>
      </w:pPr>
    </w:p>
    <w:p w14:paraId="1E7D3006" w14:textId="77777777" w:rsidR="00FD76DD" w:rsidRPr="001732C3" w:rsidRDefault="00FD76DD" w:rsidP="00D97FA4">
      <w:pPr>
        <w:spacing w:line="480" w:lineRule="auto"/>
        <w:contextualSpacing/>
        <w:jc w:val="center"/>
        <w:rPr>
          <w:rFonts w:ascii="Times New Roman" w:hAnsi="Times New Roman" w:cs="Times New Roman"/>
          <w:sz w:val="24"/>
          <w:szCs w:val="24"/>
        </w:rPr>
      </w:pPr>
    </w:p>
    <w:p w14:paraId="43A805E9" w14:textId="77777777" w:rsidR="00FD76DD" w:rsidRPr="001732C3" w:rsidRDefault="00FD76DD" w:rsidP="00D97FA4">
      <w:pPr>
        <w:spacing w:line="480" w:lineRule="auto"/>
        <w:contextualSpacing/>
        <w:jc w:val="center"/>
        <w:rPr>
          <w:rFonts w:ascii="Times New Roman" w:hAnsi="Times New Roman" w:cs="Times New Roman"/>
          <w:sz w:val="24"/>
          <w:szCs w:val="24"/>
        </w:rPr>
      </w:pPr>
    </w:p>
    <w:p w14:paraId="767C7B3E" w14:textId="5D2CAD42" w:rsidR="00FD76DD" w:rsidRPr="001732C3" w:rsidRDefault="00FD76DD" w:rsidP="009824DE">
      <w:pPr>
        <w:spacing w:line="480" w:lineRule="auto"/>
        <w:contextualSpacing/>
        <w:jc w:val="center"/>
        <w:outlineLvl w:val="0"/>
        <w:rPr>
          <w:rFonts w:ascii="Times New Roman" w:hAnsi="Times New Roman" w:cs="Times New Roman"/>
          <w:b/>
          <w:sz w:val="24"/>
          <w:szCs w:val="24"/>
        </w:rPr>
      </w:pPr>
      <w:r w:rsidRPr="001732C3">
        <w:rPr>
          <w:rFonts w:ascii="Times New Roman" w:hAnsi="Times New Roman" w:cs="Times New Roman"/>
          <w:b/>
          <w:sz w:val="24"/>
          <w:szCs w:val="24"/>
        </w:rPr>
        <w:t>Dedication</w:t>
      </w:r>
    </w:p>
    <w:p w14:paraId="75FCB88D" w14:textId="15FF9CD0" w:rsidR="00FD76DD" w:rsidRPr="001732C3" w:rsidRDefault="00B8472A" w:rsidP="00D839FA">
      <w:pPr>
        <w:spacing w:line="48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 xml:space="preserve">For </w:t>
      </w:r>
      <w:proofErr w:type="spellStart"/>
      <w:r w:rsidRPr="001732C3">
        <w:rPr>
          <w:rFonts w:ascii="Times New Roman" w:hAnsi="Times New Roman" w:cs="Times New Roman"/>
          <w:sz w:val="24"/>
          <w:szCs w:val="24"/>
        </w:rPr>
        <w:t>Harlie</w:t>
      </w:r>
      <w:proofErr w:type="spellEnd"/>
      <w:r w:rsidR="00B911F4" w:rsidRPr="001732C3">
        <w:rPr>
          <w:rFonts w:ascii="Times New Roman" w:hAnsi="Times New Roman" w:cs="Times New Roman"/>
          <w:sz w:val="24"/>
          <w:szCs w:val="24"/>
        </w:rPr>
        <w:t xml:space="preserve">, a </w:t>
      </w:r>
      <w:r w:rsidR="00684E9D" w:rsidRPr="001732C3">
        <w:rPr>
          <w:rFonts w:ascii="Times New Roman" w:hAnsi="Times New Roman" w:cs="Times New Roman"/>
          <w:sz w:val="24"/>
          <w:szCs w:val="24"/>
        </w:rPr>
        <w:t>pretty</w:t>
      </w:r>
      <w:r w:rsidR="00B911F4" w:rsidRPr="001732C3">
        <w:rPr>
          <w:rFonts w:ascii="Times New Roman" w:hAnsi="Times New Roman" w:cs="Times New Roman"/>
          <w:sz w:val="24"/>
          <w:szCs w:val="24"/>
        </w:rPr>
        <w:t xml:space="preserve"> good dog.</w:t>
      </w:r>
    </w:p>
    <w:p w14:paraId="7B40F3F4" w14:textId="77777777" w:rsidR="00FD76DD" w:rsidRPr="001732C3" w:rsidRDefault="00FD76DD" w:rsidP="00D97FA4">
      <w:pPr>
        <w:spacing w:line="480" w:lineRule="auto"/>
        <w:contextualSpacing/>
        <w:jc w:val="center"/>
        <w:rPr>
          <w:rFonts w:ascii="Times New Roman" w:hAnsi="Times New Roman" w:cs="Times New Roman"/>
          <w:sz w:val="24"/>
          <w:szCs w:val="24"/>
        </w:rPr>
        <w:sectPr w:rsidR="00FD76DD" w:rsidRPr="001732C3" w:rsidSect="00B36CBB">
          <w:pgSz w:w="12240" w:h="15840"/>
          <w:pgMar w:top="1440" w:right="1440" w:bottom="1728" w:left="1440" w:header="720" w:footer="720" w:gutter="0"/>
          <w:pgNumType w:fmt="lowerRoman"/>
          <w:cols w:space="720"/>
          <w:docGrid w:linePitch="360"/>
        </w:sectPr>
      </w:pPr>
    </w:p>
    <w:p w14:paraId="35683A21" w14:textId="3756FD2A" w:rsidR="00BC0DA1" w:rsidRPr="001732C3" w:rsidRDefault="00703508"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CHAPTER</w:t>
      </w:r>
      <w:r w:rsidR="00986473" w:rsidRPr="001732C3">
        <w:rPr>
          <w:rFonts w:ascii="Times New Roman" w:hAnsi="Times New Roman" w:cs="Times New Roman"/>
          <w:sz w:val="24"/>
          <w:szCs w:val="24"/>
        </w:rPr>
        <w:t xml:space="preserve"> ONE</w:t>
      </w:r>
      <w:r w:rsidR="00CF7CAF" w:rsidRPr="001732C3">
        <w:rPr>
          <w:rFonts w:ascii="Times New Roman" w:hAnsi="Times New Roman" w:cs="Times New Roman"/>
          <w:sz w:val="24"/>
          <w:szCs w:val="24"/>
        </w:rPr>
        <w:t xml:space="preserve">: </w:t>
      </w:r>
      <w:r w:rsidR="006F20D5" w:rsidRPr="001732C3">
        <w:rPr>
          <w:rFonts w:ascii="Times New Roman" w:hAnsi="Times New Roman" w:cs="Times New Roman"/>
          <w:sz w:val="24"/>
          <w:szCs w:val="24"/>
        </w:rPr>
        <w:t>INTRODUCTION</w:t>
      </w:r>
    </w:p>
    <w:p w14:paraId="70FE149D" w14:textId="220EA8F7" w:rsidR="00986473" w:rsidRPr="001732C3" w:rsidRDefault="009C6B75" w:rsidP="009824DE">
      <w:pPr>
        <w:spacing w:line="480" w:lineRule="auto"/>
        <w:contextualSpacing/>
        <w:outlineLvl w:val="0"/>
        <w:rPr>
          <w:rFonts w:ascii="Times New Roman" w:hAnsi="Times New Roman" w:cs="Times New Roman"/>
          <w:b/>
          <w:sz w:val="24"/>
          <w:szCs w:val="24"/>
        </w:rPr>
      </w:pPr>
      <w:ins w:id="7" w:author="jesse" w:date="2018-04-02T09:13:00Z">
        <w:r>
          <w:rPr>
            <w:rFonts w:ascii="Times New Roman" w:hAnsi="Times New Roman" w:cs="Times New Roman"/>
            <w:b/>
            <w:sz w:val="24"/>
            <w:szCs w:val="24"/>
          </w:rPr>
          <w:t xml:space="preserve">1.0 </w:t>
        </w:r>
      </w:ins>
      <w:r w:rsidR="00986473" w:rsidRPr="001732C3">
        <w:rPr>
          <w:rFonts w:ascii="Times New Roman" w:hAnsi="Times New Roman" w:cs="Times New Roman"/>
          <w:b/>
          <w:sz w:val="24"/>
          <w:szCs w:val="24"/>
        </w:rPr>
        <w:t xml:space="preserve">Process Mining </w:t>
      </w:r>
      <w:commentRangeStart w:id="8"/>
      <w:r w:rsidR="00986473" w:rsidRPr="001732C3">
        <w:rPr>
          <w:rFonts w:ascii="Times New Roman" w:hAnsi="Times New Roman" w:cs="Times New Roman"/>
          <w:b/>
          <w:sz w:val="24"/>
          <w:szCs w:val="24"/>
        </w:rPr>
        <w:t>Overview</w:t>
      </w:r>
      <w:commentRangeEnd w:id="8"/>
      <w:r w:rsidR="00AB2432">
        <w:rPr>
          <w:rStyle w:val="CommentReference"/>
        </w:rPr>
        <w:commentReference w:id="8"/>
      </w:r>
    </w:p>
    <w:p w14:paraId="155972CA" w14:textId="633895F9" w:rsidR="00694A3B" w:rsidRPr="001732C3" w:rsidRDefault="00346459"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The field of process mining </w:t>
      </w:r>
      <w:r w:rsidR="00694A3B" w:rsidRPr="001732C3">
        <w:rPr>
          <w:rFonts w:ascii="Times New Roman" w:hAnsi="Times New Roman" w:cs="Times New Roman"/>
          <w:sz w:val="20"/>
          <w:szCs w:val="20"/>
        </w:rPr>
        <w:t xml:space="preserve">involves </w:t>
      </w:r>
      <w:r w:rsidR="00D07E25" w:rsidRPr="001732C3">
        <w:rPr>
          <w:rFonts w:ascii="Times New Roman" w:hAnsi="Times New Roman" w:cs="Times New Roman"/>
          <w:sz w:val="20"/>
          <w:szCs w:val="20"/>
        </w:rPr>
        <w:t xml:space="preserve">the </w:t>
      </w:r>
      <w:r w:rsidR="008D2CE2" w:rsidRPr="001732C3">
        <w:rPr>
          <w:rFonts w:ascii="Times New Roman" w:hAnsi="Times New Roman" w:cs="Times New Roman"/>
          <w:sz w:val="20"/>
          <w:szCs w:val="20"/>
        </w:rPr>
        <w:t>extraction</w:t>
      </w:r>
      <w:r w:rsidR="00D07E25" w:rsidRPr="001732C3">
        <w:rPr>
          <w:rFonts w:ascii="Times New Roman" w:hAnsi="Times New Roman" w:cs="Times New Roman"/>
          <w:sz w:val="20"/>
          <w:szCs w:val="20"/>
        </w:rPr>
        <w:t xml:space="preserve"> and analysis of process models</w:t>
      </w:r>
      <w:r w:rsidR="00896357" w:rsidRPr="001732C3">
        <w:rPr>
          <w:rFonts w:ascii="Times New Roman" w:hAnsi="Times New Roman" w:cs="Times New Roman"/>
          <w:sz w:val="20"/>
          <w:szCs w:val="20"/>
        </w:rPr>
        <w:t xml:space="preserve"> derived</w:t>
      </w:r>
      <w:r w:rsidR="00D07E25" w:rsidRPr="001732C3">
        <w:rPr>
          <w:rFonts w:ascii="Times New Roman" w:hAnsi="Times New Roman" w:cs="Times New Roman"/>
          <w:sz w:val="20"/>
          <w:szCs w:val="20"/>
        </w:rPr>
        <w:t xml:space="preserve"> from</w:t>
      </w:r>
      <w:r w:rsidR="000E76DA" w:rsidRPr="001732C3">
        <w:rPr>
          <w:rFonts w:ascii="Times New Roman" w:hAnsi="Times New Roman" w:cs="Times New Roman"/>
          <w:sz w:val="20"/>
          <w:szCs w:val="20"/>
        </w:rPr>
        <w:t xml:space="preserve"> </w:t>
      </w:r>
      <w:r w:rsidR="00C77712" w:rsidRPr="001732C3">
        <w:rPr>
          <w:rFonts w:ascii="Times New Roman" w:hAnsi="Times New Roman" w:cs="Times New Roman"/>
          <w:sz w:val="20"/>
          <w:szCs w:val="20"/>
        </w:rPr>
        <w:t>data</w:t>
      </w:r>
      <w:r w:rsidR="00D07E25" w:rsidRPr="001732C3">
        <w:rPr>
          <w:rFonts w:ascii="Times New Roman" w:hAnsi="Times New Roman" w:cs="Times New Roman"/>
          <w:sz w:val="20"/>
          <w:szCs w:val="20"/>
        </w:rPr>
        <w:t xml:space="preserve"> characterizing </w:t>
      </w:r>
      <w:r w:rsidR="00C77712" w:rsidRPr="001732C3">
        <w:rPr>
          <w:rFonts w:ascii="Times New Roman" w:hAnsi="Times New Roman" w:cs="Times New Roman"/>
          <w:sz w:val="20"/>
          <w:szCs w:val="20"/>
        </w:rPr>
        <w:t xml:space="preserve">the execution of </w:t>
      </w:r>
      <w:r w:rsidR="004E488E" w:rsidRPr="001732C3">
        <w:rPr>
          <w:rFonts w:ascii="Times New Roman" w:hAnsi="Times New Roman" w:cs="Times New Roman"/>
          <w:sz w:val="20"/>
          <w:szCs w:val="20"/>
        </w:rPr>
        <w:t>an</w:t>
      </w:r>
      <w:r w:rsidR="007C5275" w:rsidRPr="001732C3">
        <w:rPr>
          <w:rFonts w:ascii="Times New Roman" w:hAnsi="Times New Roman" w:cs="Times New Roman"/>
          <w:sz w:val="20"/>
          <w:szCs w:val="20"/>
        </w:rPr>
        <w:t xml:space="preserve"> </w:t>
      </w:r>
      <w:r w:rsidR="00D07E25" w:rsidRPr="001732C3">
        <w:rPr>
          <w:rFonts w:ascii="Times New Roman" w:hAnsi="Times New Roman" w:cs="Times New Roman"/>
          <w:sz w:val="20"/>
          <w:szCs w:val="20"/>
        </w:rPr>
        <w:t>underlying</w:t>
      </w:r>
      <w:r w:rsidR="00C73B0C" w:rsidRPr="001732C3">
        <w:rPr>
          <w:rFonts w:ascii="Times New Roman" w:hAnsi="Times New Roman" w:cs="Times New Roman"/>
          <w:sz w:val="20"/>
          <w:szCs w:val="20"/>
        </w:rPr>
        <w:t>, hidden</w:t>
      </w:r>
      <w:r w:rsidR="00D07E25" w:rsidRPr="001732C3">
        <w:rPr>
          <w:rFonts w:ascii="Times New Roman" w:hAnsi="Times New Roman" w:cs="Times New Roman"/>
          <w:sz w:val="20"/>
          <w:szCs w:val="20"/>
        </w:rPr>
        <w:t xml:space="preserve"> process. </w:t>
      </w:r>
      <w:r w:rsidR="000B76B7" w:rsidRPr="001732C3">
        <w:rPr>
          <w:rFonts w:ascii="Times New Roman" w:hAnsi="Times New Roman" w:cs="Times New Roman"/>
          <w:sz w:val="20"/>
          <w:szCs w:val="20"/>
        </w:rPr>
        <w:t>Applications often</w:t>
      </w:r>
      <w:r w:rsidR="00334EC4" w:rsidRPr="001732C3">
        <w:rPr>
          <w:rFonts w:ascii="Times New Roman" w:hAnsi="Times New Roman" w:cs="Times New Roman"/>
          <w:sz w:val="20"/>
          <w:szCs w:val="20"/>
        </w:rPr>
        <w:t xml:space="preserve"> involve</w:t>
      </w:r>
      <w:r w:rsidR="00D07E25" w:rsidRPr="001732C3">
        <w:rPr>
          <w:rFonts w:ascii="Times New Roman" w:hAnsi="Times New Roman" w:cs="Times New Roman"/>
          <w:sz w:val="20"/>
          <w:szCs w:val="20"/>
        </w:rPr>
        <w:t xml:space="preserve"> business</w:t>
      </w:r>
      <w:r w:rsidR="0073787F" w:rsidRPr="001732C3">
        <w:rPr>
          <w:rFonts w:ascii="Times New Roman" w:hAnsi="Times New Roman" w:cs="Times New Roman"/>
          <w:sz w:val="20"/>
          <w:szCs w:val="20"/>
        </w:rPr>
        <w:t xml:space="preserve"> process</w:t>
      </w:r>
      <w:r w:rsidR="00F474F9" w:rsidRPr="001732C3">
        <w:rPr>
          <w:rFonts w:ascii="Times New Roman" w:hAnsi="Times New Roman" w:cs="Times New Roman"/>
          <w:sz w:val="20"/>
          <w:szCs w:val="20"/>
        </w:rPr>
        <w:t xml:space="preserve"> management</w:t>
      </w:r>
      <w:r w:rsidR="00D07E25" w:rsidRPr="001732C3">
        <w:rPr>
          <w:rFonts w:ascii="Times New Roman" w:hAnsi="Times New Roman" w:cs="Times New Roman"/>
          <w:sz w:val="20"/>
          <w:szCs w:val="20"/>
        </w:rPr>
        <w:t>, such as</w:t>
      </w:r>
      <w:r w:rsidR="00FE20BB" w:rsidRPr="001732C3">
        <w:rPr>
          <w:rFonts w:ascii="Times New Roman" w:hAnsi="Times New Roman" w:cs="Times New Roman"/>
          <w:sz w:val="20"/>
          <w:szCs w:val="20"/>
        </w:rPr>
        <w:t xml:space="preserve"> tracking</w:t>
      </w:r>
      <w:r w:rsidR="00D07E25" w:rsidRPr="001732C3">
        <w:rPr>
          <w:rFonts w:ascii="Times New Roman" w:hAnsi="Times New Roman" w:cs="Times New Roman"/>
          <w:sz w:val="20"/>
          <w:szCs w:val="20"/>
        </w:rPr>
        <w:t xml:space="preserve"> a manufacturing production method or a hospital</w:t>
      </w:r>
      <w:r w:rsidR="00AB11A8" w:rsidRPr="001732C3">
        <w:rPr>
          <w:rFonts w:ascii="Times New Roman" w:hAnsi="Times New Roman" w:cs="Times New Roman"/>
          <w:sz w:val="20"/>
          <w:szCs w:val="20"/>
        </w:rPr>
        <w:t xml:space="preserve"> patient</w:t>
      </w:r>
      <w:r w:rsidR="00D07E25" w:rsidRPr="001732C3">
        <w:rPr>
          <w:rFonts w:ascii="Times New Roman" w:hAnsi="Times New Roman" w:cs="Times New Roman"/>
          <w:sz w:val="20"/>
          <w:szCs w:val="20"/>
        </w:rPr>
        <w:t xml:space="preserve"> admission process</w:t>
      </w:r>
      <w:r w:rsidR="00D62BD7" w:rsidRPr="001732C3">
        <w:rPr>
          <w:rFonts w:ascii="Times New Roman" w:hAnsi="Times New Roman" w:cs="Times New Roman"/>
          <w:sz w:val="20"/>
          <w:szCs w:val="20"/>
        </w:rPr>
        <w:t xml:space="preserve">. </w:t>
      </w:r>
      <w:r w:rsidR="00C3333F" w:rsidRPr="001732C3">
        <w:rPr>
          <w:rFonts w:ascii="Times New Roman" w:hAnsi="Times New Roman" w:cs="Times New Roman"/>
          <w:sz w:val="20"/>
          <w:szCs w:val="20"/>
        </w:rPr>
        <w:t>However,</w:t>
      </w:r>
      <w:r w:rsidR="00D62BD7" w:rsidRPr="001732C3">
        <w:rPr>
          <w:rFonts w:ascii="Times New Roman" w:hAnsi="Times New Roman" w:cs="Times New Roman"/>
          <w:sz w:val="20"/>
          <w:szCs w:val="20"/>
        </w:rPr>
        <w:t xml:space="preserve"> the representation of process data and </w:t>
      </w:r>
      <w:r w:rsidR="00AD004E" w:rsidRPr="001732C3">
        <w:rPr>
          <w:rFonts w:ascii="Times New Roman" w:hAnsi="Times New Roman" w:cs="Times New Roman"/>
          <w:sz w:val="20"/>
          <w:szCs w:val="20"/>
        </w:rPr>
        <w:t xml:space="preserve">model </w:t>
      </w:r>
      <w:r w:rsidR="00D62BD7" w:rsidRPr="001732C3">
        <w:rPr>
          <w:rFonts w:ascii="Times New Roman" w:hAnsi="Times New Roman" w:cs="Times New Roman"/>
          <w:sz w:val="20"/>
          <w:szCs w:val="20"/>
        </w:rPr>
        <w:t xml:space="preserve">mining has general application </w:t>
      </w:r>
      <w:r w:rsidR="009D4D50" w:rsidRPr="001732C3">
        <w:rPr>
          <w:rFonts w:ascii="Times New Roman" w:hAnsi="Times New Roman" w:cs="Times New Roman"/>
          <w:sz w:val="20"/>
          <w:szCs w:val="20"/>
        </w:rPr>
        <w:t>to</w:t>
      </w:r>
      <w:r w:rsidR="00D62BD7" w:rsidRPr="001732C3">
        <w:rPr>
          <w:rFonts w:ascii="Times New Roman" w:hAnsi="Times New Roman" w:cs="Times New Roman"/>
          <w:sz w:val="20"/>
          <w:szCs w:val="20"/>
        </w:rPr>
        <w:t xml:space="preserve"> </w:t>
      </w:r>
      <w:r w:rsidR="009D4D50" w:rsidRPr="001732C3">
        <w:rPr>
          <w:rFonts w:ascii="Times New Roman" w:hAnsi="Times New Roman" w:cs="Times New Roman"/>
          <w:sz w:val="20"/>
          <w:szCs w:val="20"/>
        </w:rPr>
        <w:t>natural sciences</w:t>
      </w:r>
      <w:r w:rsidR="00D62BD7" w:rsidRPr="001732C3">
        <w:rPr>
          <w:rFonts w:ascii="Times New Roman" w:hAnsi="Times New Roman" w:cs="Times New Roman"/>
          <w:sz w:val="20"/>
          <w:szCs w:val="20"/>
        </w:rPr>
        <w:t>,</w:t>
      </w:r>
      <w:r w:rsidR="009D4D50" w:rsidRPr="001732C3">
        <w:rPr>
          <w:rFonts w:ascii="Times New Roman" w:hAnsi="Times New Roman" w:cs="Times New Roman"/>
          <w:sz w:val="20"/>
          <w:szCs w:val="20"/>
        </w:rPr>
        <w:t xml:space="preserve"> industrial engineering,</w:t>
      </w:r>
      <w:r w:rsidR="00D62BD7" w:rsidRPr="001732C3">
        <w:rPr>
          <w:rFonts w:ascii="Times New Roman" w:hAnsi="Times New Roman" w:cs="Times New Roman"/>
          <w:sz w:val="20"/>
          <w:szCs w:val="20"/>
        </w:rPr>
        <w:t xml:space="preserve"> and virtually any </w:t>
      </w:r>
      <w:r w:rsidR="006325D2" w:rsidRPr="001732C3">
        <w:rPr>
          <w:rFonts w:ascii="Times New Roman" w:hAnsi="Times New Roman" w:cs="Times New Roman"/>
          <w:sz w:val="20"/>
          <w:szCs w:val="20"/>
        </w:rPr>
        <w:t>discrete</w:t>
      </w:r>
      <w:r w:rsidR="00D62BD7" w:rsidRPr="001732C3">
        <w:rPr>
          <w:rFonts w:ascii="Times New Roman" w:hAnsi="Times New Roman" w:cs="Times New Roman"/>
          <w:sz w:val="20"/>
          <w:szCs w:val="20"/>
        </w:rPr>
        <w:t xml:space="preserve"> structured task environment for which a </w:t>
      </w:r>
      <w:r w:rsidR="00637772" w:rsidRPr="001732C3">
        <w:rPr>
          <w:rFonts w:ascii="Times New Roman" w:hAnsi="Times New Roman" w:cs="Times New Roman"/>
          <w:sz w:val="20"/>
          <w:szCs w:val="20"/>
        </w:rPr>
        <w:t>researcher</w:t>
      </w:r>
      <w:r w:rsidR="00D62BD7" w:rsidRPr="001732C3">
        <w:rPr>
          <w:rFonts w:ascii="Times New Roman" w:hAnsi="Times New Roman" w:cs="Times New Roman"/>
          <w:sz w:val="20"/>
          <w:szCs w:val="20"/>
        </w:rPr>
        <w:t xml:space="preserve"> wishes to understand the structural, temporal, or quantitative features of </w:t>
      </w:r>
      <w:r w:rsidR="009D4D50" w:rsidRPr="001732C3">
        <w:rPr>
          <w:rFonts w:ascii="Times New Roman" w:hAnsi="Times New Roman" w:cs="Times New Roman"/>
          <w:sz w:val="20"/>
          <w:szCs w:val="20"/>
        </w:rPr>
        <w:t>a</w:t>
      </w:r>
      <w:r w:rsidR="008A6B0E" w:rsidRPr="001732C3">
        <w:rPr>
          <w:rFonts w:ascii="Times New Roman" w:hAnsi="Times New Roman" w:cs="Times New Roman"/>
          <w:sz w:val="20"/>
          <w:szCs w:val="20"/>
        </w:rPr>
        <w:t xml:space="preserve"> known or</w:t>
      </w:r>
      <w:r w:rsidR="00E34E42" w:rsidRPr="001732C3">
        <w:rPr>
          <w:rFonts w:ascii="Times New Roman" w:hAnsi="Times New Roman" w:cs="Times New Roman"/>
          <w:sz w:val="20"/>
          <w:szCs w:val="20"/>
        </w:rPr>
        <w:t xml:space="preserve"> unknown</w:t>
      </w:r>
      <w:r w:rsidR="00D62BD7" w:rsidRPr="001732C3">
        <w:rPr>
          <w:rFonts w:ascii="Times New Roman" w:hAnsi="Times New Roman" w:cs="Times New Roman"/>
          <w:sz w:val="20"/>
          <w:szCs w:val="20"/>
        </w:rPr>
        <w:t xml:space="preserve"> process.</w:t>
      </w:r>
      <w:r w:rsidR="007C5275" w:rsidRPr="001732C3">
        <w:rPr>
          <w:rFonts w:ascii="Times New Roman" w:hAnsi="Times New Roman" w:cs="Times New Roman"/>
          <w:sz w:val="20"/>
          <w:szCs w:val="20"/>
        </w:rPr>
        <w:t xml:space="preserve"> Thus</w:t>
      </w:r>
      <w:r w:rsidR="00981F7F" w:rsidRPr="001732C3">
        <w:rPr>
          <w:rFonts w:ascii="Times New Roman" w:hAnsi="Times New Roman" w:cs="Times New Roman"/>
          <w:sz w:val="20"/>
          <w:szCs w:val="20"/>
        </w:rPr>
        <w:t>,</w:t>
      </w:r>
      <w:r w:rsidR="007C5275" w:rsidRPr="001732C3">
        <w:rPr>
          <w:rFonts w:ascii="Times New Roman" w:hAnsi="Times New Roman" w:cs="Times New Roman"/>
          <w:sz w:val="20"/>
          <w:szCs w:val="20"/>
        </w:rPr>
        <w:t xml:space="preserve"> process mining bri</w:t>
      </w:r>
      <w:r w:rsidR="00624C0D" w:rsidRPr="001732C3">
        <w:rPr>
          <w:rFonts w:ascii="Times New Roman" w:hAnsi="Times New Roman" w:cs="Times New Roman"/>
          <w:sz w:val="20"/>
          <w:szCs w:val="20"/>
        </w:rPr>
        <w:t>dges</w:t>
      </w:r>
      <w:r w:rsidR="007C5275" w:rsidRPr="001732C3">
        <w:rPr>
          <w:rFonts w:ascii="Times New Roman" w:hAnsi="Times New Roman" w:cs="Times New Roman"/>
          <w:sz w:val="20"/>
          <w:szCs w:val="20"/>
        </w:rPr>
        <w:t xml:space="preserve"> model construction and data analysis</w:t>
      </w:r>
      <w:r w:rsidR="008D6B30" w:rsidRPr="001732C3">
        <w:rPr>
          <w:rFonts w:ascii="Times New Roman" w:hAnsi="Times New Roman" w:cs="Times New Roman"/>
          <w:sz w:val="20"/>
          <w:szCs w:val="20"/>
        </w:rPr>
        <w:t xml:space="preserve"> using a common set of formalisms for constructing models from </w:t>
      </w:r>
      <w:r w:rsidR="003E3439" w:rsidRPr="001732C3">
        <w:rPr>
          <w:rFonts w:ascii="Times New Roman" w:hAnsi="Times New Roman" w:cs="Times New Roman"/>
          <w:sz w:val="20"/>
          <w:szCs w:val="20"/>
        </w:rPr>
        <w:t>data</w:t>
      </w:r>
      <w:r w:rsidR="00834E65" w:rsidRPr="001732C3">
        <w:rPr>
          <w:rFonts w:ascii="Times New Roman" w:hAnsi="Times New Roman" w:cs="Times New Roman"/>
          <w:sz w:val="20"/>
          <w:szCs w:val="20"/>
        </w:rPr>
        <w:t>,</w:t>
      </w:r>
      <w:r w:rsidR="003E3439" w:rsidRPr="001732C3">
        <w:rPr>
          <w:rFonts w:ascii="Times New Roman" w:hAnsi="Times New Roman" w:cs="Times New Roman"/>
          <w:sz w:val="20"/>
          <w:szCs w:val="20"/>
        </w:rPr>
        <w:t xml:space="preserve"> and</w:t>
      </w:r>
      <w:r w:rsidR="008D6B30" w:rsidRPr="001732C3">
        <w:rPr>
          <w:rFonts w:ascii="Times New Roman" w:hAnsi="Times New Roman" w:cs="Times New Roman"/>
          <w:sz w:val="20"/>
          <w:szCs w:val="20"/>
        </w:rPr>
        <w:t xml:space="preserve"> </w:t>
      </w:r>
      <w:r w:rsidR="00F9048F" w:rsidRPr="001732C3">
        <w:rPr>
          <w:rFonts w:ascii="Times New Roman" w:hAnsi="Times New Roman" w:cs="Times New Roman"/>
          <w:sz w:val="20"/>
          <w:szCs w:val="20"/>
        </w:rPr>
        <w:t xml:space="preserve">for </w:t>
      </w:r>
      <w:r w:rsidR="00834E65" w:rsidRPr="001732C3">
        <w:rPr>
          <w:rFonts w:ascii="Times New Roman" w:hAnsi="Times New Roman" w:cs="Times New Roman"/>
          <w:sz w:val="20"/>
          <w:szCs w:val="20"/>
        </w:rPr>
        <w:t xml:space="preserve">subsequently </w:t>
      </w:r>
      <w:r w:rsidR="008D6B30" w:rsidRPr="001732C3">
        <w:rPr>
          <w:rFonts w:ascii="Times New Roman" w:hAnsi="Times New Roman" w:cs="Times New Roman"/>
          <w:sz w:val="20"/>
          <w:szCs w:val="20"/>
        </w:rPr>
        <w:t>analyzing the</w:t>
      </w:r>
      <w:r w:rsidR="003E3439" w:rsidRPr="001732C3">
        <w:rPr>
          <w:rFonts w:ascii="Times New Roman" w:hAnsi="Times New Roman" w:cs="Times New Roman"/>
          <w:sz w:val="20"/>
          <w:szCs w:val="20"/>
        </w:rPr>
        <w:t>se models</w:t>
      </w:r>
      <w:r w:rsidR="008D6B30" w:rsidRPr="001732C3">
        <w:rPr>
          <w:rFonts w:ascii="Times New Roman" w:hAnsi="Times New Roman" w:cs="Times New Roman"/>
          <w:sz w:val="20"/>
          <w:szCs w:val="20"/>
        </w:rPr>
        <w:t xml:space="preserve"> according to recurring patterns and use-cases</w:t>
      </w:r>
      <w:r w:rsidR="009848EE" w:rsidRPr="001732C3">
        <w:rPr>
          <w:rFonts w:ascii="Times New Roman" w:hAnsi="Times New Roman" w:cs="Times New Roman"/>
          <w:sz w:val="20"/>
          <w:szCs w:val="20"/>
        </w:rPr>
        <w:t xml:space="preserve"> within a</w:t>
      </w:r>
      <w:r w:rsidR="00560210" w:rsidRPr="001732C3">
        <w:rPr>
          <w:rFonts w:ascii="Times New Roman" w:hAnsi="Times New Roman" w:cs="Times New Roman"/>
          <w:sz w:val="20"/>
          <w:szCs w:val="20"/>
        </w:rPr>
        <w:t xml:space="preserve"> specific</w:t>
      </w:r>
      <w:r w:rsidR="009848EE" w:rsidRPr="001732C3">
        <w:rPr>
          <w:rFonts w:ascii="Times New Roman" w:hAnsi="Times New Roman" w:cs="Times New Roman"/>
          <w:sz w:val="20"/>
          <w:szCs w:val="20"/>
        </w:rPr>
        <w:t xml:space="preserve"> </w:t>
      </w:r>
      <w:r w:rsidR="007245CF" w:rsidRPr="001732C3">
        <w:rPr>
          <w:rFonts w:ascii="Times New Roman" w:hAnsi="Times New Roman" w:cs="Times New Roman"/>
          <w:sz w:val="20"/>
          <w:szCs w:val="20"/>
        </w:rPr>
        <w:t>domain</w:t>
      </w:r>
      <w:r w:rsidR="00BA7787" w:rsidRPr="001732C3">
        <w:rPr>
          <w:rFonts w:ascii="Times New Roman" w:hAnsi="Times New Roman" w:cs="Times New Roman"/>
          <w:sz w:val="20"/>
          <w:szCs w:val="20"/>
        </w:rPr>
        <w:t>.</w:t>
      </w:r>
    </w:p>
    <w:p w14:paraId="79C7EF6A" w14:textId="7F85DE2E" w:rsidR="008D6B30" w:rsidRPr="001732C3" w:rsidRDefault="008D6B30" w:rsidP="00346459">
      <w:pPr>
        <w:spacing w:line="240" w:lineRule="auto"/>
        <w:contextualSpacing/>
        <w:rPr>
          <w:rFonts w:ascii="Times New Roman" w:hAnsi="Times New Roman" w:cs="Times New Roman"/>
          <w:sz w:val="20"/>
          <w:szCs w:val="20"/>
        </w:rPr>
      </w:pPr>
    </w:p>
    <w:p w14:paraId="4DA982AC" w14:textId="0D0CA6AA" w:rsidR="008D6B30" w:rsidRPr="001732C3" w:rsidRDefault="00E3050A"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Although </w:t>
      </w:r>
      <w:del w:id="9" w:author="Larry Holder" w:date="2018-03-31T07:09:00Z">
        <w:r w:rsidRPr="001732C3" w:rsidDel="001F7199">
          <w:rPr>
            <w:rFonts w:ascii="Times New Roman" w:hAnsi="Times New Roman" w:cs="Times New Roman"/>
            <w:sz w:val="20"/>
            <w:szCs w:val="20"/>
          </w:rPr>
          <w:delText xml:space="preserve">the </w:delText>
        </w:r>
      </w:del>
      <w:r w:rsidR="00740B06" w:rsidRPr="001732C3">
        <w:rPr>
          <w:rFonts w:ascii="Times New Roman" w:hAnsi="Times New Roman" w:cs="Times New Roman"/>
          <w:sz w:val="20"/>
          <w:szCs w:val="20"/>
        </w:rPr>
        <w:t>process mining</w:t>
      </w:r>
      <w:r w:rsidRPr="001732C3">
        <w:rPr>
          <w:rFonts w:ascii="Times New Roman" w:hAnsi="Times New Roman" w:cs="Times New Roman"/>
          <w:sz w:val="20"/>
          <w:szCs w:val="20"/>
        </w:rPr>
        <w:t xml:space="preserve"> has many other applications</w:t>
      </w:r>
      <w:r w:rsidR="008D6B30" w:rsidRPr="001732C3">
        <w:rPr>
          <w:rFonts w:ascii="Times New Roman" w:hAnsi="Times New Roman" w:cs="Times New Roman"/>
          <w:sz w:val="20"/>
          <w:szCs w:val="20"/>
        </w:rPr>
        <w:t xml:space="preserve">, the two most prominent tasks are model construction and </w:t>
      </w:r>
      <w:r w:rsidR="00A31E19" w:rsidRPr="001732C3">
        <w:rPr>
          <w:rFonts w:ascii="Times New Roman" w:hAnsi="Times New Roman" w:cs="Times New Roman"/>
          <w:sz w:val="20"/>
          <w:szCs w:val="20"/>
        </w:rPr>
        <w:t>conformance checking. Model c</w:t>
      </w:r>
      <w:r w:rsidR="00DE016C" w:rsidRPr="001732C3">
        <w:rPr>
          <w:rFonts w:ascii="Times New Roman" w:hAnsi="Times New Roman" w:cs="Times New Roman"/>
          <w:sz w:val="20"/>
          <w:szCs w:val="20"/>
        </w:rPr>
        <w:t>onstruction</w:t>
      </w:r>
      <w:r w:rsidR="00770FA7" w:rsidRPr="001732C3">
        <w:rPr>
          <w:rFonts w:ascii="Times New Roman" w:hAnsi="Times New Roman" w:cs="Times New Roman"/>
          <w:sz w:val="20"/>
          <w:szCs w:val="20"/>
        </w:rPr>
        <w:t xml:space="preserve"> is</w:t>
      </w:r>
      <w:r w:rsidR="00CE6684" w:rsidRPr="001732C3">
        <w:rPr>
          <w:rFonts w:ascii="Times New Roman" w:hAnsi="Times New Roman" w:cs="Times New Roman"/>
          <w:sz w:val="20"/>
          <w:szCs w:val="20"/>
        </w:rPr>
        <w:t xml:space="preserve"> primarily</w:t>
      </w:r>
      <w:r w:rsidR="00770FA7" w:rsidRPr="001732C3">
        <w:rPr>
          <w:rFonts w:ascii="Times New Roman" w:hAnsi="Times New Roman" w:cs="Times New Roman"/>
          <w:sz w:val="20"/>
          <w:szCs w:val="20"/>
        </w:rPr>
        <w:t xml:space="preserve"> used when a process </w:t>
      </w:r>
      <w:ins w:id="10" w:author="Larry Holder" w:date="2018-03-31T07:09:00Z">
        <w:r w:rsidR="00C72184">
          <w:rPr>
            <w:rFonts w:ascii="Times New Roman" w:hAnsi="Times New Roman" w:cs="Times New Roman"/>
            <w:sz w:val="20"/>
            <w:szCs w:val="20"/>
          </w:rPr>
          <w:t xml:space="preserve">is </w:t>
        </w:r>
      </w:ins>
      <w:r w:rsidR="00CE6684" w:rsidRPr="001732C3">
        <w:rPr>
          <w:rFonts w:ascii="Times New Roman" w:hAnsi="Times New Roman" w:cs="Times New Roman"/>
          <w:sz w:val="20"/>
          <w:szCs w:val="20"/>
        </w:rPr>
        <w:t>un</w:t>
      </w:r>
      <w:r w:rsidR="00770FA7" w:rsidRPr="001732C3">
        <w:rPr>
          <w:rFonts w:ascii="Times New Roman" w:hAnsi="Times New Roman" w:cs="Times New Roman"/>
          <w:sz w:val="20"/>
          <w:szCs w:val="20"/>
        </w:rPr>
        <w:t xml:space="preserve">known, </w:t>
      </w:r>
      <w:r w:rsidR="00CE6684" w:rsidRPr="001732C3">
        <w:rPr>
          <w:rFonts w:ascii="Times New Roman" w:hAnsi="Times New Roman" w:cs="Times New Roman"/>
          <w:sz w:val="20"/>
          <w:szCs w:val="20"/>
        </w:rPr>
        <w:t>in the sense that</w:t>
      </w:r>
      <w:r w:rsidR="00770FA7" w:rsidRPr="001732C3">
        <w:rPr>
          <w:rFonts w:ascii="Times New Roman" w:hAnsi="Times New Roman" w:cs="Times New Roman"/>
          <w:sz w:val="20"/>
          <w:szCs w:val="20"/>
        </w:rPr>
        <w:t xml:space="preserve"> no prior process model exists or simply no process mining system has yet been applied to </w:t>
      </w:r>
      <w:r w:rsidR="00CD52B8" w:rsidRPr="001732C3">
        <w:rPr>
          <w:rFonts w:ascii="Times New Roman" w:hAnsi="Times New Roman" w:cs="Times New Roman"/>
          <w:sz w:val="20"/>
          <w:szCs w:val="20"/>
        </w:rPr>
        <w:t>the process</w:t>
      </w:r>
      <w:r w:rsidR="00770FA7" w:rsidRPr="001732C3">
        <w:rPr>
          <w:rFonts w:ascii="Times New Roman" w:hAnsi="Times New Roman" w:cs="Times New Roman"/>
          <w:sz w:val="20"/>
          <w:szCs w:val="20"/>
        </w:rPr>
        <w:t>.</w:t>
      </w:r>
      <w:r w:rsidR="00DE016C" w:rsidRPr="001732C3">
        <w:rPr>
          <w:rFonts w:ascii="Times New Roman" w:hAnsi="Times New Roman" w:cs="Times New Roman"/>
          <w:sz w:val="20"/>
          <w:szCs w:val="20"/>
        </w:rPr>
        <w:t xml:space="preserve"> </w:t>
      </w:r>
      <w:r w:rsidR="00CE6684" w:rsidRPr="001732C3">
        <w:rPr>
          <w:rFonts w:ascii="Times New Roman" w:hAnsi="Times New Roman" w:cs="Times New Roman"/>
          <w:sz w:val="20"/>
          <w:szCs w:val="20"/>
        </w:rPr>
        <w:t>Construction</w:t>
      </w:r>
      <w:r w:rsidR="00770FA7" w:rsidRPr="001732C3">
        <w:rPr>
          <w:rFonts w:ascii="Times New Roman" w:hAnsi="Times New Roman" w:cs="Times New Roman"/>
          <w:sz w:val="20"/>
          <w:szCs w:val="20"/>
        </w:rPr>
        <w:t xml:space="preserve"> </w:t>
      </w:r>
      <w:r w:rsidR="00DE016C" w:rsidRPr="001732C3">
        <w:rPr>
          <w:rFonts w:ascii="Times New Roman" w:hAnsi="Times New Roman" w:cs="Times New Roman"/>
          <w:sz w:val="20"/>
          <w:szCs w:val="20"/>
        </w:rPr>
        <w:t>involves</w:t>
      </w:r>
      <w:r w:rsidR="00A31E19" w:rsidRPr="001732C3">
        <w:rPr>
          <w:rFonts w:ascii="Times New Roman" w:hAnsi="Times New Roman" w:cs="Times New Roman"/>
          <w:sz w:val="20"/>
          <w:szCs w:val="20"/>
        </w:rPr>
        <w:t xml:space="preserve"> </w:t>
      </w:r>
      <w:r w:rsidR="00CE6684" w:rsidRPr="001732C3">
        <w:rPr>
          <w:rFonts w:ascii="Times New Roman" w:hAnsi="Times New Roman" w:cs="Times New Roman"/>
          <w:sz w:val="20"/>
          <w:szCs w:val="20"/>
        </w:rPr>
        <w:t>inferri</w:t>
      </w:r>
      <w:r w:rsidR="00A31E19" w:rsidRPr="001732C3">
        <w:rPr>
          <w:rFonts w:ascii="Times New Roman" w:hAnsi="Times New Roman" w:cs="Times New Roman"/>
          <w:sz w:val="20"/>
          <w:szCs w:val="20"/>
        </w:rPr>
        <w:t xml:space="preserve">ng </w:t>
      </w:r>
      <w:r w:rsidR="006325D2" w:rsidRPr="001732C3">
        <w:rPr>
          <w:rFonts w:ascii="Times New Roman" w:hAnsi="Times New Roman" w:cs="Times New Roman"/>
          <w:sz w:val="20"/>
          <w:szCs w:val="20"/>
        </w:rPr>
        <w:t>a prototype</w:t>
      </w:r>
      <w:r w:rsidR="00A31E19" w:rsidRPr="001732C3">
        <w:rPr>
          <w:rFonts w:ascii="Times New Roman" w:hAnsi="Times New Roman" w:cs="Times New Roman"/>
          <w:sz w:val="20"/>
          <w:szCs w:val="20"/>
        </w:rPr>
        <w:t xml:space="preserve"> model</w:t>
      </w:r>
      <w:del w:id="11" w:author="Larry Holder" w:date="2018-03-31T07:10:00Z">
        <w:r w:rsidR="00A31E19" w:rsidRPr="001732C3" w:rsidDel="00C72184">
          <w:rPr>
            <w:rFonts w:ascii="Times New Roman" w:hAnsi="Times New Roman" w:cs="Times New Roman"/>
            <w:sz w:val="20"/>
            <w:szCs w:val="20"/>
          </w:rPr>
          <w:delText>,</w:delText>
        </w:r>
      </w:del>
      <w:r w:rsidR="00A31E19" w:rsidRPr="001732C3">
        <w:rPr>
          <w:rFonts w:ascii="Times New Roman" w:hAnsi="Times New Roman" w:cs="Times New Roman"/>
          <w:sz w:val="20"/>
          <w:szCs w:val="20"/>
        </w:rPr>
        <w:t xml:space="preserve"> </w:t>
      </w:r>
      <w:r w:rsidR="00A31E19" w:rsidRPr="001732C3">
        <w:rPr>
          <w:rFonts w:ascii="Times New Roman" w:hAnsi="Times New Roman" w:cs="Times New Roman"/>
          <w:i/>
          <w:sz w:val="20"/>
          <w:szCs w:val="20"/>
        </w:rPr>
        <w:t>M</w:t>
      </w:r>
      <w:r w:rsidR="00725600" w:rsidRPr="001732C3">
        <w:rPr>
          <w:rFonts w:ascii="Times New Roman" w:hAnsi="Times New Roman" w:cs="Times New Roman"/>
          <w:i/>
          <w:sz w:val="20"/>
          <w:szCs w:val="20"/>
        </w:rPr>
        <w:t>’</w:t>
      </w:r>
      <w:del w:id="12" w:author="Larry Holder" w:date="2018-03-31T07:10:00Z">
        <w:r w:rsidR="00A31E19" w:rsidRPr="001732C3" w:rsidDel="00C72184">
          <w:rPr>
            <w:rFonts w:ascii="Times New Roman" w:hAnsi="Times New Roman" w:cs="Times New Roman"/>
            <w:sz w:val="20"/>
            <w:szCs w:val="20"/>
          </w:rPr>
          <w:delText>,</w:delText>
        </w:r>
      </w:del>
      <w:r w:rsidR="00A31E19" w:rsidRPr="001732C3">
        <w:rPr>
          <w:rFonts w:ascii="Times New Roman" w:hAnsi="Times New Roman" w:cs="Times New Roman"/>
          <w:sz w:val="20"/>
          <w:szCs w:val="20"/>
        </w:rPr>
        <w:t xml:space="preserve"> from a set of process-oriented data</w:t>
      </w:r>
      <w:del w:id="13" w:author="Larry Holder" w:date="2018-03-31T07:10:00Z">
        <w:r w:rsidR="00A31E19" w:rsidRPr="001732C3" w:rsidDel="00C72184">
          <w:rPr>
            <w:rFonts w:ascii="Times New Roman" w:hAnsi="Times New Roman" w:cs="Times New Roman"/>
            <w:sz w:val="20"/>
            <w:szCs w:val="20"/>
          </w:rPr>
          <w:delText>,</w:delText>
        </w:r>
      </w:del>
      <w:r w:rsidR="00A31E19" w:rsidRPr="001732C3">
        <w:rPr>
          <w:rFonts w:ascii="Times New Roman" w:hAnsi="Times New Roman" w:cs="Times New Roman"/>
          <w:sz w:val="20"/>
          <w:szCs w:val="20"/>
        </w:rPr>
        <w:t xml:space="preserve"> </w:t>
      </w:r>
      <w:r w:rsidR="00A31E19" w:rsidRPr="001732C3">
        <w:rPr>
          <w:rFonts w:ascii="Times New Roman" w:hAnsi="Times New Roman" w:cs="Times New Roman"/>
          <w:i/>
          <w:sz w:val="20"/>
          <w:szCs w:val="20"/>
        </w:rPr>
        <w:t>D</w:t>
      </w:r>
      <w:r w:rsidR="00A31E19" w:rsidRPr="001732C3">
        <w:rPr>
          <w:rFonts w:ascii="Times New Roman" w:hAnsi="Times New Roman" w:cs="Times New Roman"/>
          <w:sz w:val="20"/>
          <w:szCs w:val="20"/>
        </w:rPr>
        <w:t xml:space="preserve">, where </w:t>
      </w:r>
      <w:r w:rsidR="00A31E19" w:rsidRPr="001732C3">
        <w:rPr>
          <w:rFonts w:ascii="Times New Roman" w:hAnsi="Times New Roman" w:cs="Times New Roman"/>
          <w:i/>
          <w:sz w:val="20"/>
          <w:szCs w:val="20"/>
        </w:rPr>
        <w:t>M</w:t>
      </w:r>
      <w:r w:rsidR="00725600" w:rsidRPr="001732C3">
        <w:rPr>
          <w:rFonts w:ascii="Times New Roman" w:hAnsi="Times New Roman" w:cs="Times New Roman"/>
          <w:i/>
          <w:sz w:val="20"/>
          <w:szCs w:val="20"/>
        </w:rPr>
        <w:t>’</w:t>
      </w:r>
      <w:r w:rsidR="00A31E19" w:rsidRPr="001732C3">
        <w:rPr>
          <w:rFonts w:ascii="Times New Roman" w:hAnsi="Times New Roman" w:cs="Times New Roman"/>
          <w:i/>
          <w:sz w:val="20"/>
          <w:szCs w:val="20"/>
        </w:rPr>
        <w:t xml:space="preserve"> </w:t>
      </w:r>
      <w:r w:rsidR="006325D2" w:rsidRPr="001732C3">
        <w:rPr>
          <w:rFonts w:ascii="Times New Roman" w:hAnsi="Times New Roman" w:cs="Times New Roman"/>
          <w:sz w:val="20"/>
          <w:szCs w:val="20"/>
        </w:rPr>
        <w:t xml:space="preserve">abides </w:t>
      </w:r>
      <w:r w:rsidR="008E4498" w:rsidRPr="001732C3">
        <w:rPr>
          <w:rFonts w:ascii="Times New Roman" w:hAnsi="Times New Roman" w:cs="Times New Roman"/>
          <w:sz w:val="20"/>
          <w:szCs w:val="20"/>
        </w:rPr>
        <w:t>a</w:t>
      </w:r>
      <w:r w:rsidR="00A31E19" w:rsidRPr="001732C3">
        <w:rPr>
          <w:rFonts w:ascii="Times New Roman" w:hAnsi="Times New Roman" w:cs="Times New Roman"/>
          <w:sz w:val="20"/>
          <w:szCs w:val="20"/>
        </w:rPr>
        <w:t xml:space="preserve"> formal language definition (such as a </w:t>
      </w:r>
      <w:del w:id="14" w:author="Larry Holder" w:date="2018-03-31T07:35:00Z">
        <w:r w:rsidR="00707602" w:rsidRPr="001732C3" w:rsidDel="009824DE">
          <w:rPr>
            <w:rFonts w:ascii="Times New Roman" w:hAnsi="Times New Roman" w:cs="Times New Roman"/>
            <w:sz w:val="20"/>
            <w:szCs w:val="20"/>
          </w:rPr>
          <w:delText>petri</w:delText>
        </w:r>
      </w:del>
      <w:ins w:id="15" w:author="Larry Holder" w:date="2018-03-31T07:35:00Z">
        <w:r w:rsidR="009824DE">
          <w:rPr>
            <w:rFonts w:ascii="Times New Roman" w:hAnsi="Times New Roman" w:cs="Times New Roman"/>
            <w:sz w:val="20"/>
            <w:szCs w:val="20"/>
          </w:rPr>
          <w:t>Petri</w:t>
        </w:r>
      </w:ins>
      <w:r w:rsidR="00707602" w:rsidRPr="001732C3">
        <w:rPr>
          <w:rFonts w:ascii="Times New Roman" w:hAnsi="Times New Roman" w:cs="Times New Roman"/>
          <w:sz w:val="20"/>
          <w:szCs w:val="20"/>
        </w:rPr>
        <w:t xml:space="preserve"> net</w:t>
      </w:r>
      <w:r w:rsidR="00A31E19" w:rsidRPr="001732C3">
        <w:rPr>
          <w:rFonts w:ascii="Times New Roman" w:hAnsi="Times New Roman" w:cs="Times New Roman"/>
          <w:sz w:val="20"/>
          <w:szCs w:val="20"/>
        </w:rPr>
        <w:t xml:space="preserve">, as defined later), and </w:t>
      </w:r>
      <w:r w:rsidR="00A31E19" w:rsidRPr="001732C3">
        <w:rPr>
          <w:rFonts w:ascii="Times New Roman" w:hAnsi="Times New Roman" w:cs="Times New Roman"/>
          <w:i/>
          <w:sz w:val="20"/>
          <w:szCs w:val="20"/>
        </w:rPr>
        <w:t xml:space="preserve">D </w:t>
      </w:r>
      <w:r w:rsidR="00A31E19" w:rsidRPr="001732C3">
        <w:rPr>
          <w:rFonts w:ascii="Times New Roman" w:hAnsi="Times New Roman" w:cs="Times New Roman"/>
          <w:sz w:val="20"/>
          <w:szCs w:val="20"/>
        </w:rPr>
        <w:t xml:space="preserve">is specified by a process-oriented data schema </w:t>
      </w:r>
      <w:r w:rsidR="00240144" w:rsidRPr="001732C3">
        <w:rPr>
          <w:rFonts w:ascii="Times New Roman" w:hAnsi="Times New Roman" w:cs="Times New Roman"/>
          <w:sz w:val="20"/>
          <w:szCs w:val="20"/>
        </w:rPr>
        <w:t>and</w:t>
      </w:r>
      <w:r w:rsidR="00A31E19" w:rsidRPr="001732C3">
        <w:rPr>
          <w:rFonts w:ascii="Times New Roman" w:hAnsi="Times New Roman" w:cs="Times New Roman"/>
          <w:sz w:val="20"/>
          <w:szCs w:val="20"/>
        </w:rPr>
        <w:t xml:space="preserve"> contains traces of process executions generated from </w:t>
      </w:r>
      <w:r w:rsidR="00D578E7" w:rsidRPr="001732C3">
        <w:rPr>
          <w:rFonts w:ascii="Times New Roman" w:hAnsi="Times New Roman" w:cs="Times New Roman"/>
          <w:sz w:val="20"/>
          <w:szCs w:val="20"/>
        </w:rPr>
        <w:t>the true</w:t>
      </w:r>
      <w:r w:rsidR="00A31E19" w:rsidRPr="001732C3">
        <w:rPr>
          <w:rFonts w:ascii="Times New Roman" w:hAnsi="Times New Roman" w:cs="Times New Roman"/>
          <w:sz w:val="20"/>
          <w:szCs w:val="20"/>
        </w:rPr>
        <w:t xml:space="preserve"> underling process</w:t>
      </w:r>
      <w:del w:id="16" w:author="Larry Holder" w:date="2018-03-31T07:10:00Z">
        <w:r w:rsidR="00741F13" w:rsidRPr="001732C3" w:rsidDel="00C72184">
          <w:rPr>
            <w:rFonts w:ascii="Times New Roman" w:hAnsi="Times New Roman" w:cs="Times New Roman"/>
            <w:sz w:val="20"/>
            <w:szCs w:val="20"/>
          </w:rPr>
          <w:delText>,</w:delText>
        </w:r>
      </w:del>
      <w:r w:rsidR="00725600" w:rsidRPr="001732C3">
        <w:rPr>
          <w:rFonts w:ascii="Times New Roman" w:hAnsi="Times New Roman" w:cs="Times New Roman"/>
          <w:sz w:val="20"/>
          <w:szCs w:val="20"/>
        </w:rPr>
        <w:t xml:space="preserve"> </w:t>
      </w:r>
      <w:r w:rsidR="00725600" w:rsidRPr="001732C3">
        <w:rPr>
          <w:rFonts w:ascii="Times New Roman" w:hAnsi="Times New Roman" w:cs="Times New Roman"/>
          <w:i/>
          <w:sz w:val="20"/>
          <w:szCs w:val="20"/>
        </w:rPr>
        <w:t>M*</w:t>
      </w:r>
      <w:r w:rsidR="00A31E19" w:rsidRPr="001732C3">
        <w:rPr>
          <w:rFonts w:ascii="Times New Roman" w:hAnsi="Times New Roman" w:cs="Times New Roman"/>
          <w:sz w:val="20"/>
          <w:szCs w:val="20"/>
        </w:rPr>
        <w:t xml:space="preserve">. </w:t>
      </w:r>
      <w:r w:rsidR="003D68DF" w:rsidRPr="001732C3">
        <w:rPr>
          <w:rFonts w:ascii="Times New Roman" w:hAnsi="Times New Roman" w:cs="Times New Roman"/>
          <w:sz w:val="20"/>
          <w:szCs w:val="20"/>
        </w:rPr>
        <w:t>T</w:t>
      </w:r>
      <w:r w:rsidR="00A31E19" w:rsidRPr="001732C3">
        <w:rPr>
          <w:rFonts w:ascii="Times New Roman" w:hAnsi="Times New Roman" w:cs="Times New Roman"/>
          <w:sz w:val="20"/>
          <w:szCs w:val="20"/>
        </w:rPr>
        <w:t>h</w:t>
      </w:r>
      <w:r w:rsidR="00DB1BB7" w:rsidRPr="001732C3">
        <w:rPr>
          <w:rFonts w:ascii="Times New Roman" w:hAnsi="Times New Roman" w:cs="Times New Roman"/>
          <w:sz w:val="20"/>
          <w:szCs w:val="20"/>
        </w:rPr>
        <w:t>ese</w:t>
      </w:r>
      <w:r w:rsidR="00A31E19" w:rsidRPr="001732C3">
        <w:rPr>
          <w:rFonts w:ascii="Times New Roman" w:hAnsi="Times New Roman" w:cs="Times New Roman"/>
          <w:sz w:val="20"/>
          <w:szCs w:val="20"/>
        </w:rPr>
        <w:t xml:space="preserve"> terms are developed </w:t>
      </w:r>
      <w:r w:rsidR="00A36B67" w:rsidRPr="001732C3">
        <w:rPr>
          <w:rFonts w:ascii="Times New Roman" w:hAnsi="Times New Roman" w:cs="Times New Roman"/>
          <w:sz w:val="20"/>
          <w:szCs w:val="20"/>
        </w:rPr>
        <w:t xml:space="preserve">later </w:t>
      </w:r>
      <w:r w:rsidR="00A31E19" w:rsidRPr="001732C3">
        <w:rPr>
          <w:rFonts w:ascii="Times New Roman" w:hAnsi="Times New Roman" w:cs="Times New Roman"/>
          <w:sz w:val="20"/>
          <w:szCs w:val="20"/>
        </w:rPr>
        <w:t>in further detail</w:t>
      </w:r>
      <w:r w:rsidR="00773E20" w:rsidRPr="001732C3">
        <w:rPr>
          <w:rFonts w:ascii="Times New Roman" w:hAnsi="Times New Roman" w:cs="Times New Roman"/>
          <w:sz w:val="20"/>
          <w:szCs w:val="20"/>
        </w:rPr>
        <w:t>.</w:t>
      </w:r>
      <w:r w:rsidR="00A31E19" w:rsidRPr="001732C3">
        <w:rPr>
          <w:rFonts w:ascii="Times New Roman" w:hAnsi="Times New Roman" w:cs="Times New Roman"/>
          <w:sz w:val="20"/>
          <w:szCs w:val="20"/>
        </w:rPr>
        <w:t xml:space="preserve"> </w:t>
      </w:r>
      <w:r w:rsidR="001A18DB" w:rsidRPr="001732C3">
        <w:rPr>
          <w:rFonts w:ascii="Times New Roman" w:hAnsi="Times New Roman" w:cs="Times New Roman"/>
          <w:sz w:val="20"/>
          <w:szCs w:val="20"/>
        </w:rPr>
        <w:t>I</w:t>
      </w:r>
      <w:r w:rsidR="00A31E19" w:rsidRPr="001732C3">
        <w:rPr>
          <w:rFonts w:ascii="Times New Roman" w:hAnsi="Times New Roman" w:cs="Times New Roman"/>
          <w:sz w:val="20"/>
          <w:szCs w:val="20"/>
        </w:rPr>
        <w:t>t suffices to think of model construction as the abstract task of reconstructing a structur</w:t>
      </w:r>
      <w:r w:rsidR="00566575" w:rsidRPr="001732C3">
        <w:rPr>
          <w:rFonts w:ascii="Times New Roman" w:hAnsi="Times New Roman" w:cs="Times New Roman"/>
          <w:sz w:val="20"/>
          <w:szCs w:val="20"/>
        </w:rPr>
        <w:t>ed</w:t>
      </w:r>
      <w:r w:rsidR="00BE1C69" w:rsidRPr="001732C3">
        <w:rPr>
          <w:rFonts w:ascii="Times New Roman" w:hAnsi="Times New Roman" w:cs="Times New Roman"/>
          <w:sz w:val="20"/>
          <w:szCs w:val="20"/>
        </w:rPr>
        <w:t xml:space="preserve"> graphical</w:t>
      </w:r>
      <w:r w:rsidR="00A31E19" w:rsidRPr="001732C3">
        <w:rPr>
          <w:rFonts w:ascii="Times New Roman" w:hAnsi="Times New Roman" w:cs="Times New Roman"/>
          <w:sz w:val="20"/>
          <w:szCs w:val="20"/>
        </w:rPr>
        <w:t xml:space="preserve"> model of </w:t>
      </w:r>
      <w:r w:rsidR="00873065" w:rsidRPr="001732C3">
        <w:rPr>
          <w:rFonts w:ascii="Times New Roman" w:hAnsi="Times New Roman" w:cs="Times New Roman"/>
          <w:sz w:val="20"/>
          <w:szCs w:val="20"/>
        </w:rPr>
        <w:t>a</w:t>
      </w:r>
      <w:r w:rsidR="00A31E19" w:rsidRPr="001732C3">
        <w:rPr>
          <w:rFonts w:ascii="Times New Roman" w:hAnsi="Times New Roman" w:cs="Times New Roman"/>
          <w:sz w:val="20"/>
          <w:szCs w:val="20"/>
        </w:rPr>
        <w:t xml:space="preserve"> hidden process from traces </w:t>
      </w:r>
      <w:r w:rsidR="00CA41C2" w:rsidRPr="001732C3">
        <w:rPr>
          <w:rFonts w:ascii="Times New Roman" w:hAnsi="Times New Roman" w:cs="Times New Roman"/>
          <w:sz w:val="20"/>
          <w:szCs w:val="20"/>
        </w:rPr>
        <w:t>re</w:t>
      </w:r>
      <w:r w:rsidR="00566575" w:rsidRPr="001732C3">
        <w:rPr>
          <w:rFonts w:ascii="Times New Roman" w:hAnsi="Times New Roman" w:cs="Times New Roman"/>
          <w:sz w:val="20"/>
          <w:szCs w:val="20"/>
        </w:rPr>
        <w:t>presenting</w:t>
      </w:r>
      <w:r w:rsidR="00A31E19" w:rsidRPr="001732C3">
        <w:rPr>
          <w:rFonts w:ascii="Times New Roman" w:hAnsi="Times New Roman" w:cs="Times New Roman"/>
          <w:sz w:val="20"/>
          <w:szCs w:val="20"/>
        </w:rPr>
        <w:t xml:space="preserve"> executions of th</w:t>
      </w:r>
      <w:r w:rsidR="00873065" w:rsidRPr="001732C3">
        <w:rPr>
          <w:rFonts w:ascii="Times New Roman" w:hAnsi="Times New Roman" w:cs="Times New Roman"/>
          <w:sz w:val="20"/>
          <w:szCs w:val="20"/>
        </w:rPr>
        <w:t>e</w:t>
      </w:r>
      <w:r w:rsidR="00A31E19" w:rsidRPr="001732C3">
        <w:rPr>
          <w:rFonts w:ascii="Times New Roman" w:hAnsi="Times New Roman" w:cs="Times New Roman"/>
          <w:sz w:val="20"/>
          <w:szCs w:val="20"/>
        </w:rPr>
        <w:t xml:space="preserve"> process. For example, </w:t>
      </w:r>
      <w:r w:rsidR="00A910E2" w:rsidRPr="001732C3">
        <w:rPr>
          <w:rFonts w:ascii="Times New Roman" w:hAnsi="Times New Roman" w:cs="Times New Roman"/>
          <w:sz w:val="20"/>
          <w:szCs w:val="20"/>
        </w:rPr>
        <w:t xml:space="preserve">the </w:t>
      </w:r>
      <w:r w:rsidR="00A31E19" w:rsidRPr="001732C3">
        <w:rPr>
          <w:rFonts w:ascii="Times New Roman" w:hAnsi="Times New Roman" w:cs="Times New Roman"/>
          <w:sz w:val="20"/>
          <w:szCs w:val="20"/>
        </w:rPr>
        <w:t>transaction logs of user interaction</w:t>
      </w:r>
      <w:r w:rsidR="00A910E2" w:rsidRPr="001732C3">
        <w:rPr>
          <w:rFonts w:ascii="Times New Roman" w:hAnsi="Times New Roman" w:cs="Times New Roman"/>
          <w:sz w:val="20"/>
          <w:szCs w:val="20"/>
        </w:rPr>
        <w:t>s</w:t>
      </w:r>
      <w:r w:rsidR="00A31E19" w:rsidRPr="001732C3">
        <w:rPr>
          <w:rFonts w:ascii="Times New Roman" w:hAnsi="Times New Roman" w:cs="Times New Roman"/>
          <w:sz w:val="20"/>
          <w:szCs w:val="20"/>
        </w:rPr>
        <w:t xml:space="preserve"> </w:t>
      </w:r>
      <w:r w:rsidR="00A910E2" w:rsidRPr="001732C3">
        <w:rPr>
          <w:rFonts w:ascii="Times New Roman" w:hAnsi="Times New Roman" w:cs="Times New Roman"/>
          <w:sz w:val="20"/>
          <w:szCs w:val="20"/>
        </w:rPr>
        <w:t>with</w:t>
      </w:r>
      <w:r w:rsidR="00A31E19" w:rsidRPr="001732C3">
        <w:rPr>
          <w:rFonts w:ascii="Times New Roman" w:hAnsi="Times New Roman" w:cs="Times New Roman"/>
          <w:sz w:val="20"/>
          <w:szCs w:val="20"/>
        </w:rPr>
        <w:t xml:space="preserve"> a commerce website could be used to reconstruct the graphical model of an online shopping process</w:t>
      </w:r>
      <w:r w:rsidR="00CC4C45" w:rsidRPr="001732C3">
        <w:rPr>
          <w:rFonts w:ascii="Times New Roman" w:hAnsi="Times New Roman" w:cs="Times New Roman"/>
          <w:sz w:val="20"/>
          <w:szCs w:val="20"/>
        </w:rPr>
        <w:t xml:space="preserve"> and its</w:t>
      </w:r>
      <w:r w:rsidR="000C27D6" w:rsidRPr="001732C3">
        <w:rPr>
          <w:rFonts w:ascii="Times New Roman" w:hAnsi="Times New Roman" w:cs="Times New Roman"/>
          <w:sz w:val="20"/>
          <w:szCs w:val="20"/>
        </w:rPr>
        <w:t xml:space="preserve"> most frequent</w:t>
      </w:r>
      <w:r w:rsidR="00CC4C45" w:rsidRPr="001732C3">
        <w:rPr>
          <w:rFonts w:ascii="Times New Roman" w:hAnsi="Times New Roman" w:cs="Times New Roman"/>
          <w:sz w:val="20"/>
          <w:szCs w:val="20"/>
        </w:rPr>
        <w:t xml:space="preserve"> </w:t>
      </w:r>
      <w:r w:rsidR="00BE1C69" w:rsidRPr="001732C3">
        <w:rPr>
          <w:rFonts w:ascii="Times New Roman" w:hAnsi="Times New Roman" w:cs="Times New Roman"/>
          <w:sz w:val="20"/>
          <w:szCs w:val="20"/>
        </w:rPr>
        <w:t xml:space="preserve">customer </w:t>
      </w:r>
      <w:r w:rsidR="00CC4C45" w:rsidRPr="001732C3">
        <w:rPr>
          <w:rFonts w:ascii="Times New Roman" w:hAnsi="Times New Roman" w:cs="Times New Roman"/>
          <w:sz w:val="20"/>
          <w:szCs w:val="20"/>
        </w:rPr>
        <w:t>use-cases</w:t>
      </w:r>
      <w:r w:rsidR="00A31E19" w:rsidRPr="001732C3">
        <w:rPr>
          <w:rFonts w:ascii="Times New Roman" w:hAnsi="Times New Roman" w:cs="Times New Roman"/>
          <w:sz w:val="20"/>
          <w:szCs w:val="20"/>
        </w:rPr>
        <w:t xml:space="preserve">. </w:t>
      </w:r>
      <w:r w:rsidR="00DF2CAD" w:rsidRPr="001732C3">
        <w:rPr>
          <w:rFonts w:ascii="Times New Roman" w:hAnsi="Times New Roman" w:cs="Times New Roman"/>
          <w:sz w:val="20"/>
          <w:szCs w:val="20"/>
        </w:rPr>
        <w:t>Similarly</w:t>
      </w:r>
      <w:r w:rsidR="00A31E19" w:rsidRPr="001732C3">
        <w:rPr>
          <w:rFonts w:ascii="Times New Roman" w:hAnsi="Times New Roman" w:cs="Times New Roman"/>
          <w:sz w:val="20"/>
          <w:szCs w:val="20"/>
        </w:rPr>
        <w:t>,</w:t>
      </w:r>
      <w:r w:rsidR="005E7311" w:rsidRPr="001732C3">
        <w:rPr>
          <w:rFonts w:ascii="Times New Roman" w:hAnsi="Times New Roman" w:cs="Times New Roman"/>
          <w:sz w:val="20"/>
          <w:szCs w:val="20"/>
        </w:rPr>
        <w:t xml:space="preserve"> </w:t>
      </w:r>
      <w:r w:rsidR="005428D5" w:rsidRPr="001732C3">
        <w:rPr>
          <w:rFonts w:ascii="Times New Roman" w:hAnsi="Times New Roman" w:cs="Times New Roman"/>
          <w:sz w:val="20"/>
          <w:szCs w:val="20"/>
        </w:rPr>
        <w:t>a log</w:t>
      </w:r>
      <w:r w:rsidR="005E7311" w:rsidRPr="001732C3">
        <w:rPr>
          <w:rFonts w:ascii="Times New Roman" w:hAnsi="Times New Roman" w:cs="Times New Roman"/>
          <w:sz w:val="20"/>
          <w:szCs w:val="20"/>
        </w:rPr>
        <w:t xml:space="preserve"> </w:t>
      </w:r>
      <w:r w:rsidR="000A00D5" w:rsidRPr="001732C3">
        <w:rPr>
          <w:rFonts w:ascii="Times New Roman" w:hAnsi="Times New Roman" w:cs="Times New Roman"/>
          <w:sz w:val="20"/>
          <w:szCs w:val="20"/>
        </w:rPr>
        <w:t>containing</w:t>
      </w:r>
      <w:r w:rsidR="00A31E19" w:rsidRPr="001732C3">
        <w:rPr>
          <w:rFonts w:ascii="Times New Roman" w:hAnsi="Times New Roman" w:cs="Times New Roman"/>
          <w:sz w:val="20"/>
          <w:szCs w:val="20"/>
        </w:rPr>
        <w:t xml:space="preserve"> protocol messages </w:t>
      </w:r>
      <w:r w:rsidR="005C317F" w:rsidRPr="001732C3">
        <w:rPr>
          <w:rFonts w:ascii="Times New Roman" w:hAnsi="Times New Roman" w:cs="Times New Roman"/>
          <w:sz w:val="20"/>
          <w:szCs w:val="20"/>
        </w:rPr>
        <w:t>for</w:t>
      </w:r>
      <w:r w:rsidR="00A31E19" w:rsidRPr="001732C3">
        <w:rPr>
          <w:rFonts w:ascii="Times New Roman" w:hAnsi="Times New Roman" w:cs="Times New Roman"/>
          <w:sz w:val="20"/>
          <w:szCs w:val="20"/>
        </w:rPr>
        <w:t xml:space="preserve"> </w:t>
      </w:r>
      <w:r w:rsidR="00DF2CAD" w:rsidRPr="001732C3">
        <w:rPr>
          <w:rFonts w:ascii="Times New Roman" w:hAnsi="Times New Roman" w:cs="Times New Roman"/>
          <w:sz w:val="20"/>
          <w:szCs w:val="20"/>
        </w:rPr>
        <w:t>an</w:t>
      </w:r>
      <w:r w:rsidR="00A31E19" w:rsidRPr="001732C3">
        <w:rPr>
          <w:rFonts w:ascii="Times New Roman" w:hAnsi="Times New Roman" w:cs="Times New Roman"/>
          <w:sz w:val="20"/>
          <w:szCs w:val="20"/>
        </w:rPr>
        <w:t xml:space="preserve"> automated distributed system could be used to reconstruct the industrial process they implement. Hence, model construction has applications that are both organic</w:t>
      </w:r>
      <w:r w:rsidR="00905F14" w:rsidRPr="001732C3">
        <w:rPr>
          <w:rFonts w:ascii="Times New Roman" w:hAnsi="Times New Roman" w:cs="Times New Roman"/>
          <w:sz w:val="20"/>
          <w:szCs w:val="20"/>
        </w:rPr>
        <w:t xml:space="preserve"> (noisy</w:t>
      </w:r>
      <w:r w:rsidR="00D07DF7" w:rsidRPr="001732C3">
        <w:rPr>
          <w:rFonts w:ascii="Times New Roman" w:hAnsi="Times New Roman" w:cs="Times New Roman"/>
          <w:sz w:val="20"/>
          <w:szCs w:val="20"/>
        </w:rPr>
        <w:t>,</w:t>
      </w:r>
      <w:r w:rsidR="000907C6" w:rsidRPr="001732C3">
        <w:rPr>
          <w:rFonts w:ascii="Times New Roman" w:hAnsi="Times New Roman" w:cs="Times New Roman"/>
          <w:sz w:val="20"/>
          <w:szCs w:val="20"/>
        </w:rPr>
        <w:t xml:space="preserve"> </w:t>
      </w:r>
      <w:r w:rsidR="00905F14" w:rsidRPr="001732C3">
        <w:rPr>
          <w:rFonts w:ascii="Times New Roman" w:hAnsi="Times New Roman" w:cs="Times New Roman"/>
          <w:sz w:val="20"/>
          <w:szCs w:val="20"/>
        </w:rPr>
        <w:t>loosely structured</w:t>
      </w:r>
      <w:r w:rsidR="00384B56" w:rsidRPr="001732C3">
        <w:rPr>
          <w:rFonts w:ascii="Times New Roman" w:hAnsi="Times New Roman" w:cs="Times New Roman"/>
          <w:sz w:val="20"/>
          <w:szCs w:val="20"/>
        </w:rPr>
        <w:t>)</w:t>
      </w:r>
      <w:r w:rsidR="0049715D" w:rsidRPr="001732C3">
        <w:rPr>
          <w:rFonts w:ascii="Times New Roman" w:hAnsi="Times New Roman" w:cs="Times New Roman"/>
          <w:sz w:val="20"/>
          <w:szCs w:val="20"/>
        </w:rPr>
        <w:t xml:space="preserve"> as in the website example, or highly specified</w:t>
      </w:r>
      <w:r w:rsidR="00B02D51" w:rsidRPr="001732C3">
        <w:rPr>
          <w:rFonts w:ascii="Times New Roman" w:hAnsi="Times New Roman" w:cs="Times New Roman"/>
          <w:sz w:val="20"/>
          <w:szCs w:val="20"/>
        </w:rPr>
        <w:t>,</w:t>
      </w:r>
      <w:r w:rsidR="0049715D" w:rsidRPr="001732C3">
        <w:rPr>
          <w:rFonts w:ascii="Times New Roman" w:hAnsi="Times New Roman" w:cs="Times New Roman"/>
          <w:sz w:val="20"/>
          <w:szCs w:val="20"/>
        </w:rPr>
        <w:t xml:space="preserve"> </w:t>
      </w:r>
      <w:r w:rsidR="00765777" w:rsidRPr="001732C3">
        <w:rPr>
          <w:rFonts w:ascii="Times New Roman" w:hAnsi="Times New Roman" w:cs="Times New Roman"/>
          <w:sz w:val="20"/>
          <w:szCs w:val="20"/>
        </w:rPr>
        <w:t>as in</w:t>
      </w:r>
      <w:r w:rsidR="0049715D" w:rsidRPr="001732C3">
        <w:rPr>
          <w:rFonts w:ascii="Times New Roman" w:hAnsi="Times New Roman" w:cs="Times New Roman"/>
          <w:sz w:val="20"/>
          <w:szCs w:val="20"/>
        </w:rPr>
        <w:t xml:space="preserve"> the industrial process.</w:t>
      </w:r>
    </w:p>
    <w:p w14:paraId="4329BB77" w14:textId="77777777" w:rsidR="00E501A5" w:rsidRPr="001732C3" w:rsidRDefault="00E501A5" w:rsidP="00346459">
      <w:pPr>
        <w:spacing w:line="240" w:lineRule="auto"/>
        <w:contextualSpacing/>
        <w:rPr>
          <w:rFonts w:ascii="Times New Roman" w:hAnsi="Times New Roman" w:cs="Times New Roman"/>
          <w:sz w:val="20"/>
          <w:szCs w:val="20"/>
        </w:rPr>
      </w:pPr>
    </w:p>
    <w:p w14:paraId="4BC3BF3F" w14:textId="7BFC4415" w:rsidR="00E501A5" w:rsidRPr="001732C3" w:rsidRDefault="00E501A5"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The second task, conformance checking, </w:t>
      </w:r>
      <w:r w:rsidR="004C637D" w:rsidRPr="001732C3">
        <w:rPr>
          <w:rFonts w:ascii="Times New Roman" w:hAnsi="Times New Roman" w:cs="Times New Roman"/>
          <w:sz w:val="20"/>
          <w:szCs w:val="20"/>
        </w:rPr>
        <w:t xml:space="preserve">assumes </w:t>
      </w:r>
      <w:r w:rsidR="00B57613" w:rsidRPr="001732C3">
        <w:rPr>
          <w:rFonts w:ascii="Times New Roman" w:hAnsi="Times New Roman" w:cs="Times New Roman"/>
          <w:sz w:val="20"/>
          <w:szCs w:val="20"/>
        </w:rPr>
        <w:t xml:space="preserve">that </w:t>
      </w:r>
      <w:r w:rsidR="004C637D" w:rsidRPr="001732C3">
        <w:rPr>
          <w:rFonts w:ascii="Times New Roman" w:hAnsi="Times New Roman" w:cs="Times New Roman"/>
          <w:sz w:val="20"/>
          <w:szCs w:val="20"/>
        </w:rPr>
        <w:t xml:space="preserve">one has access to a process model </w:t>
      </w:r>
      <w:r w:rsidR="004C637D" w:rsidRPr="001732C3">
        <w:rPr>
          <w:rFonts w:ascii="Times New Roman" w:hAnsi="Times New Roman" w:cs="Times New Roman"/>
          <w:i/>
          <w:sz w:val="20"/>
          <w:szCs w:val="20"/>
        </w:rPr>
        <w:t>M*</w:t>
      </w:r>
      <w:r w:rsidR="004C637D" w:rsidRPr="001732C3">
        <w:rPr>
          <w:rFonts w:ascii="Times New Roman" w:hAnsi="Times New Roman" w:cs="Times New Roman"/>
          <w:sz w:val="20"/>
          <w:szCs w:val="20"/>
        </w:rPr>
        <w:t xml:space="preserve"> for some dataset </w:t>
      </w:r>
      <w:r w:rsidR="004C637D" w:rsidRPr="001732C3">
        <w:rPr>
          <w:rFonts w:ascii="Times New Roman" w:hAnsi="Times New Roman" w:cs="Times New Roman"/>
          <w:i/>
          <w:sz w:val="20"/>
          <w:szCs w:val="20"/>
        </w:rPr>
        <w:t>D</w:t>
      </w:r>
      <w:r w:rsidR="004C637D" w:rsidRPr="001732C3">
        <w:rPr>
          <w:rFonts w:ascii="Times New Roman" w:hAnsi="Times New Roman" w:cs="Times New Roman"/>
          <w:sz w:val="20"/>
          <w:szCs w:val="20"/>
        </w:rPr>
        <w:t xml:space="preserve">. </w:t>
      </w:r>
      <w:r w:rsidR="007A2A87" w:rsidRPr="001732C3">
        <w:rPr>
          <w:rFonts w:ascii="Times New Roman" w:hAnsi="Times New Roman" w:cs="Times New Roman"/>
          <w:sz w:val="20"/>
          <w:szCs w:val="20"/>
        </w:rPr>
        <w:t>I</w:t>
      </w:r>
      <w:r w:rsidR="004C637D" w:rsidRPr="001732C3">
        <w:rPr>
          <w:rFonts w:ascii="Times New Roman" w:hAnsi="Times New Roman" w:cs="Times New Roman"/>
          <w:sz w:val="20"/>
          <w:szCs w:val="20"/>
        </w:rPr>
        <w:t>t</w:t>
      </w:r>
      <w:r w:rsidR="007A2A87" w:rsidRPr="001732C3">
        <w:rPr>
          <w:rFonts w:ascii="Times New Roman" w:hAnsi="Times New Roman" w:cs="Times New Roman"/>
          <w:sz w:val="20"/>
          <w:szCs w:val="20"/>
        </w:rPr>
        <w:t xml:space="preserve"> subsequently</w:t>
      </w:r>
      <w:r w:rsidR="004C637D" w:rsidRPr="001732C3">
        <w:rPr>
          <w:rFonts w:ascii="Times New Roman" w:hAnsi="Times New Roman" w:cs="Times New Roman"/>
          <w:sz w:val="20"/>
          <w:szCs w:val="20"/>
        </w:rPr>
        <w:t xml:space="preserve"> </w:t>
      </w:r>
      <w:r w:rsidR="002004AD" w:rsidRPr="001732C3">
        <w:rPr>
          <w:rFonts w:ascii="Times New Roman" w:hAnsi="Times New Roman" w:cs="Times New Roman"/>
          <w:sz w:val="20"/>
          <w:szCs w:val="20"/>
        </w:rPr>
        <w:t>involves</w:t>
      </w:r>
      <w:r w:rsidRPr="001732C3">
        <w:rPr>
          <w:rFonts w:ascii="Times New Roman" w:hAnsi="Times New Roman" w:cs="Times New Roman"/>
          <w:sz w:val="20"/>
          <w:szCs w:val="20"/>
        </w:rPr>
        <w:t xml:space="preserve"> analyzing conformance between the behavior of </w:t>
      </w:r>
      <w:r w:rsidRPr="001732C3">
        <w:rPr>
          <w:rFonts w:ascii="Times New Roman" w:hAnsi="Times New Roman" w:cs="Times New Roman"/>
          <w:i/>
          <w:sz w:val="20"/>
          <w:szCs w:val="20"/>
        </w:rPr>
        <w:t xml:space="preserve">D </w:t>
      </w:r>
      <w:r w:rsidRPr="001732C3">
        <w:rPr>
          <w:rFonts w:ascii="Times New Roman" w:hAnsi="Times New Roman" w:cs="Times New Roman"/>
          <w:sz w:val="20"/>
          <w:szCs w:val="20"/>
        </w:rPr>
        <w:t xml:space="preserve">and some </w:t>
      </w:r>
      <w:r w:rsidR="00691518" w:rsidRPr="001732C3">
        <w:rPr>
          <w:rFonts w:ascii="Times New Roman" w:hAnsi="Times New Roman" w:cs="Times New Roman"/>
          <w:sz w:val="20"/>
          <w:szCs w:val="20"/>
        </w:rPr>
        <w:t xml:space="preserve">prior </w:t>
      </w:r>
      <w:r w:rsidRPr="001732C3">
        <w:rPr>
          <w:rFonts w:ascii="Times New Roman" w:hAnsi="Times New Roman" w:cs="Times New Roman"/>
          <w:sz w:val="20"/>
          <w:szCs w:val="20"/>
        </w:rPr>
        <w:t>model specification</w:t>
      </w:r>
      <w:del w:id="17" w:author="Larry Holder" w:date="2018-03-31T07:12:00Z">
        <w:r w:rsidR="007F3501" w:rsidRPr="001732C3" w:rsidDel="00C72184">
          <w:rPr>
            <w:rFonts w:ascii="Times New Roman" w:hAnsi="Times New Roman" w:cs="Times New Roman"/>
            <w:sz w:val="20"/>
            <w:szCs w:val="20"/>
          </w:rPr>
          <w:delText>,</w:delText>
        </w:r>
      </w:del>
      <w:r w:rsidRPr="001732C3">
        <w:rPr>
          <w:rFonts w:ascii="Times New Roman" w:hAnsi="Times New Roman" w:cs="Times New Roman"/>
          <w:sz w:val="20"/>
          <w:szCs w:val="20"/>
        </w:rPr>
        <w:t xml:space="preserve"> </w:t>
      </w:r>
      <w:r w:rsidRPr="001732C3">
        <w:rPr>
          <w:rFonts w:ascii="Times New Roman" w:hAnsi="Times New Roman" w:cs="Times New Roman"/>
          <w:i/>
          <w:sz w:val="20"/>
          <w:szCs w:val="20"/>
        </w:rPr>
        <w:t xml:space="preserve">M*. </w:t>
      </w:r>
      <w:r w:rsidRPr="001732C3">
        <w:rPr>
          <w:rFonts w:ascii="Times New Roman" w:hAnsi="Times New Roman" w:cs="Times New Roman"/>
          <w:sz w:val="20"/>
          <w:szCs w:val="20"/>
        </w:rPr>
        <w:t xml:space="preserve">For instance, a bank might </w:t>
      </w:r>
      <w:r w:rsidR="000E139D" w:rsidRPr="001732C3">
        <w:rPr>
          <w:rFonts w:ascii="Times New Roman" w:hAnsi="Times New Roman" w:cs="Times New Roman"/>
          <w:sz w:val="20"/>
          <w:szCs w:val="20"/>
        </w:rPr>
        <w:t>specify</w:t>
      </w:r>
      <w:r w:rsidRPr="001732C3">
        <w:rPr>
          <w:rFonts w:ascii="Times New Roman" w:hAnsi="Times New Roman" w:cs="Times New Roman"/>
          <w:sz w:val="20"/>
          <w:szCs w:val="20"/>
        </w:rPr>
        <w:t xml:space="preserve"> strict </w:t>
      </w:r>
      <w:r w:rsidR="000E139D" w:rsidRPr="001732C3">
        <w:rPr>
          <w:rFonts w:ascii="Times New Roman" w:hAnsi="Times New Roman" w:cs="Times New Roman"/>
          <w:sz w:val="20"/>
          <w:szCs w:val="20"/>
        </w:rPr>
        <w:t>policies</w:t>
      </w:r>
      <w:r w:rsidRPr="001732C3">
        <w:rPr>
          <w:rFonts w:ascii="Times New Roman" w:hAnsi="Times New Roman" w:cs="Times New Roman"/>
          <w:sz w:val="20"/>
          <w:szCs w:val="20"/>
        </w:rPr>
        <w:t xml:space="preserve"> on all aspects of a complex financial transaction,</w:t>
      </w:r>
      <w:r w:rsidR="00D27AF1" w:rsidRPr="001732C3">
        <w:rPr>
          <w:rFonts w:ascii="Times New Roman" w:hAnsi="Times New Roman" w:cs="Times New Roman"/>
          <w:sz w:val="20"/>
          <w:szCs w:val="20"/>
        </w:rPr>
        <w:t xml:space="preserve"> </w:t>
      </w:r>
      <w:r w:rsidR="006942F0" w:rsidRPr="001732C3">
        <w:rPr>
          <w:rFonts w:ascii="Times New Roman" w:hAnsi="Times New Roman" w:cs="Times New Roman"/>
          <w:sz w:val="20"/>
          <w:szCs w:val="20"/>
        </w:rPr>
        <w:t>to</w:t>
      </w:r>
      <w:r w:rsidRPr="001732C3">
        <w:rPr>
          <w:rFonts w:ascii="Times New Roman" w:hAnsi="Times New Roman" w:cs="Times New Roman"/>
          <w:sz w:val="20"/>
          <w:szCs w:val="20"/>
        </w:rPr>
        <w:t xml:space="preserve"> detect fraud </w:t>
      </w:r>
      <w:r w:rsidR="007F3501" w:rsidRPr="001732C3">
        <w:rPr>
          <w:rFonts w:ascii="Times New Roman" w:hAnsi="Times New Roman" w:cs="Times New Roman"/>
          <w:sz w:val="20"/>
          <w:szCs w:val="20"/>
        </w:rPr>
        <w:t>or other</w:t>
      </w:r>
      <w:r w:rsidRPr="001732C3">
        <w:rPr>
          <w:rFonts w:ascii="Times New Roman" w:hAnsi="Times New Roman" w:cs="Times New Roman"/>
          <w:sz w:val="20"/>
          <w:szCs w:val="20"/>
        </w:rPr>
        <w:t xml:space="preserve"> deviations from the prescribed process model. In this case</w:t>
      </w:r>
      <w:r w:rsidR="00C4767B" w:rsidRPr="001732C3">
        <w:rPr>
          <w:rFonts w:ascii="Times New Roman" w:hAnsi="Times New Roman" w:cs="Times New Roman"/>
          <w:sz w:val="20"/>
          <w:szCs w:val="20"/>
        </w:rPr>
        <w:t>,</w:t>
      </w:r>
      <w:r w:rsidRPr="001732C3">
        <w:rPr>
          <w:rFonts w:ascii="Times New Roman" w:hAnsi="Times New Roman" w:cs="Times New Roman"/>
          <w:sz w:val="20"/>
          <w:szCs w:val="20"/>
        </w:rPr>
        <w:t xml:space="preserve"> conformance checking is likely very straightforward</w:t>
      </w:r>
      <w:r w:rsidR="008C6D24" w:rsidRPr="001732C3">
        <w:rPr>
          <w:rFonts w:ascii="Times New Roman" w:hAnsi="Times New Roman" w:cs="Times New Roman"/>
          <w:sz w:val="20"/>
          <w:szCs w:val="20"/>
        </w:rPr>
        <w:t xml:space="preserve"> in terms of detecting missing, unexpected, or out-of-order events,</w:t>
      </w:r>
      <w:r w:rsidRPr="001732C3">
        <w:rPr>
          <w:rFonts w:ascii="Times New Roman" w:hAnsi="Times New Roman" w:cs="Times New Roman"/>
          <w:sz w:val="20"/>
          <w:szCs w:val="20"/>
        </w:rPr>
        <w:t xml:space="preserve"> such as </w:t>
      </w:r>
      <w:r w:rsidR="008C6D24" w:rsidRPr="001732C3">
        <w:rPr>
          <w:rFonts w:ascii="Times New Roman" w:hAnsi="Times New Roman" w:cs="Times New Roman"/>
          <w:sz w:val="20"/>
          <w:szCs w:val="20"/>
        </w:rPr>
        <w:t>detect</w:t>
      </w:r>
      <w:r w:rsidRPr="001732C3">
        <w:rPr>
          <w:rFonts w:ascii="Times New Roman" w:hAnsi="Times New Roman" w:cs="Times New Roman"/>
          <w:sz w:val="20"/>
          <w:szCs w:val="20"/>
        </w:rPr>
        <w:t>ing the approval of transactions without pr</w:t>
      </w:r>
      <w:r w:rsidR="001F4274" w:rsidRPr="001732C3">
        <w:rPr>
          <w:rFonts w:ascii="Times New Roman" w:hAnsi="Times New Roman" w:cs="Times New Roman"/>
          <w:sz w:val="20"/>
          <w:szCs w:val="20"/>
        </w:rPr>
        <w:t>ior</w:t>
      </w:r>
      <w:r w:rsidRPr="001732C3">
        <w:rPr>
          <w:rFonts w:ascii="Times New Roman" w:hAnsi="Times New Roman" w:cs="Times New Roman"/>
          <w:sz w:val="20"/>
          <w:szCs w:val="20"/>
        </w:rPr>
        <w:t xml:space="preserve"> digital signatures</w:t>
      </w:r>
      <w:r w:rsidR="002F5F05" w:rsidRPr="001732C3">
        <w:rPr>
          <w:rFonts w:ascii="Times New Roman" w:hAnsi="Times New Roman" w:cs="Times New Roman"/>
          <w:sz w:val="20"/>
          <w:szCs w:val="20"/>
        </w:rPr>
        <w:t xml:space="preserve"> or detecting a loan approval before a required background check</w:t>
      </w:r>
      <w:r w:rsidRPr="001732C3">
        <w:rPr>
          <w:rFonts w:ascii="Times New Roman" w:hAnsi="Times New Roman" w:cs="Times New Roman"/>
          <w:sz w:val="20"/>
          <w:szCs w:val="20"/>
        </w:rPr>
        <w:t>.</w:t>
      </w:r>
      <w:r w:rsidR="001B6173" w:rsidRPr="001732C3">
        <w:rPr>
          <w:rFonts w:ascii="Times New Roman" w:hAnsi="Times New Roman" w:cs="Times New Roman"/>
          <w:sz w:val="20"/>
          <w:szCs w:val="20"/>
        </w:rPr>
        <w:t xml:space="preserve"> </w:t>
      </w:r>
      <w:r w:rsidR="0086677D" w:rsidRPr="001732C3">
        <w:rPr>
          <w:rFonts w:ascii="Times New Roman" w:hAnsi="Times New Roman" w:cs="Times New Roman"/>
          <w:sz w:val="20"/>
          <w:szCs w:val="20"/>
        </w:rPr>
        <w:t>However, c</w:t>
      </w:r>
      <w:r w:rsidRPr="001732C3">
        <w:rPr>
          <w:rFonts w:ascii="Times New Roman" w:hAnsi="Times New Roman" w:cs="Times New Roman"/>
          <w:sz w:val="20"/>
          <w:szCs w:val="20"/>
        </w:rPr>
        <w:t xml:space="preserve">onformance checking </w:t>
      </w:r>
      <w:r w:rsidR="004C637D" w:rsidRPr="001732C3">
        <w:rPr>
          <w:rFonts w:ascii="Times New Roman" w:hAnsi="Times New Roman" w:cs="Times New Roman"/>
          <w:sz w:val="20"/>
          <w:szCs w:val="20"/>
        </w:rPr>
        <w:t>may</w:t>
      </w:r>
      <w:r w:rsidR="0082551A" w:rsidRPr="001732C3">
        <w:rPr>
          <w:rFonts w:ascii="Times New Roman" w:hAnsi="Times New Roman" w:cs="Times New Roman"/>
          <w:sz w:val="20"/>
          <w:szCs w:val="20"/>
        </w:rPr>
        <w:t xml:space="preserve"> al</w:t>
      </w:r>
      <w:r w:rsidR="00207798" w:rsidRPr="001732C3">
        <w:rPr>
          <w:rFonts w:ascii="Times New Roman" w:hAnsi="Times New Roman" w:cs="Times New Roman"/>
          <w:sz w:val="20"/>
          <w:szCs w:val="20"/>
        </w:rPr>
        <w:t>so</w:t>
      </w:r>
      <w:r w:rsidR="001B6173" w:rsidRPr="001732C3">
        <w:rPr>
          <w:rFonts w:ascii="Times New Roman" w:hAnsi="Times New Roman" w:cs="Times New Roman"/>
          <w:sz w:val="20"/>
          <w:szCs w:val="20"/>
        </w:rPr>
        <w:t xml:space="preserve"> </w:t>
      </w:r>
      <w:r w:rsidRPr="001732C3">
        <w:rPr>
          <w:rFonts w:ascii="Times New Roman" w:hAnsi="Times New Roman" w:cs="Times New Roman"/>
          <w:sz w:val="20"/>
          <w:szCs w:val="20"/>
        </w:rPr>
        <w:t>encompass more continuous schemes for evaluating conformance according to the model’s objectives</w:t>
      </w:r>
      <w:r w:rsidR="008A78AB" w:rsidRPr="001732C3">
        <w:rPr>
          <w:rFonts w:ascii="Times New Roman" w:hAnsi="Times New Roman" w:cs="Times New Roman"/>
          <w:sz w:val="20"/>
          <w:szCs w:val="20"/>
        </w:rPr>
        <w:t>.</w:t>
      </w:r>
      <w:r w:rsidR="000550DC" w:rsidRPr="001732C3">
        <w:rPr>
          <w:rFonts w:ascii="Times New Roman" w:hAnsi="Times New Roman" w:cs="Times New Roman"/>
          <w:sz w:val="20"/>
          <w:szCs w:val="20"/>
        </w:rPr>
        <w:t xml:space="preserve"> In this work, conformance checking is implemented via unsupervised anomaly detection, the task of identifying unusual activity occurring in the context of the normative patterns of a process. </w:t>
      </w:r>
      <w:r w:rsidR="005812F0" w:rsidRPr="001732C3">
        <w:rPr>
          <w:rFonts w:ascii="Times New Roman" w:hAnsi="Times New Roman" w:cs="Times New Roman"/>
          <w:sz w:val="20"/>
          <w:szCs w:val="20"/>
        </w:rPr>
        <w:t xml:space="preserve">These normative patterns represent a form of model construction, but </w:t>
      </w:r>
      <w:r w:rsidR="00A0602B" w:rsidRPr="001732C3">
        <w:rPr>
          <w:rFonts w:ascii="Times New Roman" w:hAnsi="Times New Roman" w:cs="Times New Roman"/>
          <w:sz w:val="20"/>
          <w:szCs w:val="20"/>
        </w:rPr>
        <w:t>their evaluation is</w:t>
      </w:r>
      <w:r w:rsidR="005812F0" w:rsidRPr="001732C3">
        <w:rPr>
          <w:rFonts w:ascii="Times New Roman" w:hAnsi="Times New Roman" w:cs="Times New Roman"/>
          <w:sz w:val="20"/>
          <w:szCs w:val="20"/>
        </w:rPr>
        <w:t xml:space="preserve"> </w:t>
      </w:r>
      <w:r w:rsidR="00062562" w:rsidRPr="001732C3">
        <w:rPr>
          <w:rFonts w:ascii="Times New Roman" w:hAnsi="Times New Roman" w:cs="Times New Roman"/>
          <w:sz w:val="20"/>
          <w:szCs w:val="20"/>
        </w:rPr>
        <w:t>beyond</w:t>
      </w:r>
      <w:r w:rsidR="005812F0" w:rsidRPr="001732C3">
        <w:rPr>
          <w:rFonts w:ascii="Times New Roman" w:hAnsi="Times New Roman" w:cs="Times New Roman"/>
          <w:sz w:val="20"/>
          <w:szCs w:val="20"/>
        </w:rPr>
        <w:t xml:space="preserve"> the scope of this work, </w:t>
      </w:r>
      <w:del w:id="18" w:author="Larry Holder" w:date="2018-03-31T07:16:00Z">
        <w:r w:rsidR="005812F0" w:rsidRPr="001732C3" w:rsidDel="00C72184">
          <w:rPr>
            <w:rFonts w:ascii="Times New Roman" w:hAnsi="Times New Roman" w:cs="Times New Roman"/>
            <w:sz w:val="20"/>
            <w:szCs w:val="20"/>
          </w:rPr>
          <w:delText>w</w:delText>
        </w:r>
        <w:r w:rsidR="00737B4F" w:rsidRPr="001732C3" w:rsidDel="00C72184">
          <w:rPr>
            <w:rFonts w:ascii="Times New Roman" w:hAnsi="Times New Roman" w:cs="Times New Roman"/>
            <w:sz w:val="20"/>
            <w:szCs w:val="20"/>
          </w:rPr>
          <w:delText>hose</w:delText>
        </w:r>
        <w:r w:rsidR="00A5144A" w:rsidRPr="001732C3" w:rsidDel="00C72184">
          <w:rPr>
            <w:rFonts w:ascii="Times New Roman" w:hAnsi="Times New Roman" w:cs="Times New Roman"/>
            <w:sz w:val="20"/>
            <w:szCs w:val="20"/>
          </w:rPr>
          <w:delText xml:space="preserve"> sole</w:delText>
        </w:r>
        <w:r w:rsidR="00737B4F" w:rsidRPr="001732C3" w:rsidDel="00C72184">
          <w:rPr>
            <w:rFonts w:ascii="Times New Roman" w:hAnsi="Times New Roman" w:cs="Times New Roman"/>
            <w:sz w:val="20"/>
            <w:szCs w:val="20"/>
          </w:rPr>
          <w:delText xml:space="preserve"> application i</w:delText>
        </w:r>
        <w:r w:rsidR="005812F0" w:rsidRPr="001732C3" w:rsidDel="00C72184">
          <w:rPr>
            <w:rFonts w:ascii="Times New Roman" w:hAnsi="Times New Roman" w:cs="Times New Roman"/>
            <w:sz w:val="20"/>
            <w:szCs w:val="20"/>
          </w:rPr>
          <w:delText xml:space="preserve">s </w:delText>
        </w:r>
        <w:r w:rsidR="00A5144A" w:rsidRPr="001732C3" w:rsidDel="00C72184">
          <w:rPr>
            <w:rFonts w:ascii="Times New Roman" w:hAnsi="Times New Roman" w:cs="Times New Roman"/>
            <w:sz w:val="20"/>
            <w:szCs w:val="20"/>
          </w:rPr>
          <w:delText>using</w:delText>
        </w:r>
      </w:del>
      <w:ins w:id="19" w:author="Larry Holder" w:date="2018-03-31T07:16:00Z">
        <w:r w:rsidR="00C72184">
          <w:rPr>
            <w:rFonts w:ascii="Times New Roman" w:hAnsi="Times New Roman" w:cs="Times New Roman"/>
            <w:sz w:val="20"/>
            <w:szCs w:val="20"/>
          </w:rPr>
          <w:t>which is to use</w:t>
        </w:r>
      </w:ins>
      <w:r w:rsidR="00A5144A" w:rsidRPr="001732C3">
        <w:rPr>
          <w:rFonts w:ascii="Times New Roman" w:hAnsi="Times New Roman" w:cs="Times New Roman"/>
          <w:sz w:val="20"/>
          <w:szCs w:val="20"/>
        </w:rPr>
        <w:t xml:space="preserve"> these patterns </w:t>
      </w:r>
      <w:r w:rsidR="00677D68" w:rsidRPr="001732C3">
        <w:rPr>
          <w:rFonts w:ascii="Times New Roman" w:hAnsi="Times New Roman" w:cs="Times New Roman"/>
          <w:sz w:val="20"/>
          <w:szCs w:val="20"/>
        </w:rPr>
        <w:t xml:space="preserve">to perform </w:t>
      </w:r>
      <w:r w:rsidR="005812F0" w:rsidRPr="001732C3">
        <w:rPr>
          <w:rFonts w:ascii="Times New Roman" w:hAnsi="Times New Roman" w:cs="Times New Roman"/>
          <w:sz w:val="20"/>
          <w:szCs w:val="20"/>
        </w:rPr>
        <w:t>anomaly detection.</w:t>
      </w:r>
    </w:p>
    <w:p w14:paraId="302220CF" w14:textId="1D9B3BC0" w:rsidR="00831960" w:rsidRPr="001732C3" w:rsidRDefault="00831960" w:rsidP="00346459">
      <w:pPr>
        <w:spacing w:line="240" w:lineRule="auto"/>
        <w:contextualSpacing/>
        <w:rPr>
          <w:rFonts w:ascii="Times New Roman" w:hAnsi="Times New Roman" w:cs="Times New Roman"/>
          <w:sz w:val="20"/>
          <w:szCs w:val="20"/>
        </w:rPr>
      </w:pPr>
    </w:p>
    <w:p w14:paraId="1AFB5E2E" w14:textId="0BCEC9DE" w:rsidR="00C917D6" w:rsidRPr="001732C3" w:rsidRDefault="001969B0"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M</w:t>
      </w:r>
      <w:r w:rsidR="00617C0B" w:rsidRPr="001732C3">
        <w:rPr>
          <w:rFonts w:ascii="Times New Roman" w:hAnsi="Times New Roman" w:cs="Times New Roman"/>
          <w:sz w:val="20"/>
          <w:szCs w:val="20"/>
        </w:rPr>
        <w:t>odel construction and conformance checking remain open problems because the</w:t>
      </w:r>
      <w:r w:rsidR="00E32C5A" w:rsidRPr="001732C3">
        <w:rPr>
          <w:rFonts w:ascii="Times New Roman" w:hAnsi="Times New Roman" w:cs="Times New Roman"/>
          <w:sz w:val="20"/>
          <w:szCs w:val="20"/>
        </w:rPr>
        <w:t xml:space="preserve"> </w:t>
      </w:r>
      <w:r w:rsidR="00617C0B" w:rsidRPr="001732C3">
        <w:rPr>
          <w:rFonts w:ascii="Times New Roman" w:hAnsi="Times New Roman" w:cs="Times New Roman"/>
          <w:sz w:val="20"/>
          <w:szCs w:val="20"/>
        </w:rPr>
        <w:t>complexity</w:t>
      </w:r>
      <w:r w:rsidR="00347F75" w:rsidRPr="001732C3">
        <w:rPr>
          <w:rFonts w:ascii="Times New Roman" w:hAnsi="Times New Roman" w:cs="Times New Roman"/>
          <w:sz w:val="20"/>
          <w:szCs w:val="20"/>
        </w:rPr>
        <w:t xml:space="preserve"> of structural data</w:t>
      </w:r>
      <w:r w:rsidR="00617C0B" w:rsidRPr="001732C3">
        <w:rPr>
          <w:rFonts w:ascii="Times New Roman" w:hAnsi="Times New Roman" w:cs="Times New Roman"/>
          <w:sz w:val="20"/>
          <w:szCs w:val="20"/>
        </w:rPr>
        <w:t xml:space="preserve"> </w:t>
      </w:r>
      <w:r w:rsidR="00C10FC5" w:rsidRPr="001732C3">
        <w:rPr>
          <w:rFonts w:ascii="Times New Roman" w:hAnsi="Times New Roman" w:cs="Times New Roman"/>
          <w:sz w:val="20"/>
          <w:szCs w:val="20"/>
        </w:rPr>
        <w:t>usually</w:t>
      </w:r>
      <w:r w:rsidR="00617C0B" w:rsidRPr="001732C3">
        <w:rPr>
          <w:rFonts w:ascii="Times New Roman" w:hAnsi="Times New Roman" w:cs="Times New Roman"/>
          <w:sz w:val="20"/>
          <w:szCs w:val="20"/>
        </w:rPr>
        <w:t xml:space="preserve"> requires heuristic approaches</w:t>
      </w:r>
      <w:r w:rsidR="00FA721E" w:rsidRPr="001732C3">
        <w:rPr>
          <w:rFonts w:ascii="Times New Roman" w:hAnsi="Times New Roman" w:cs="Times New Roman"/>
          <w:sz w:val="20"/>
          <w:szCs w:val="20"/>
        </w:rPr>
        <w:t xml:space="preserve">, hence new </w:t>
      </w:r>
      <w:r w:rsidR="00760B11" w:rsidRPr="001732C3">
        <w:rPr>
          <w:rFonts w:ascii="Times New Roman" w:hAnsi="Times New Roman" w:cs="Times New Roman"/>
          <w:sz w:val="20"/>
          <w:szCs w:val="20"/>
        </w:rPr>
        <w:t xml:space="preserve">heuristic </w:t>
      </w:r>
      <w:r w:rsidR="00FA721E" w:rsidRPr="001732C3">
        <w:rPr>
          <w:rFonts w:ascii="Times New Roman" w:hAnsi="Times New Roman" w:cs="Times New Roman"/>
          <w:sz w:val="20"/>
          <w:szCs w:val="20"/>
        </w:rPr>
        <w:t xml:space="preserve">methods are always being </w:t>
      </w:r>
      <w:r w:rsidR="00374E7C" w:rsidRPr="001732C3">
        <w:rPr>
          <w:rFonts w:ascii="Times New Roman" w:hAnsi="Times New Roman" w:cs="Times New Roman"/>
          <w:sz w:val="20"/>
          <w:szCs w:val="20"/>
        </w:rPr>
        <w:t>disco</w:t>
      </w:r>
      <w:r w:rsidRPr="001732C3">
        <w:rPr>
          <w:rFonts w:ascii="Times New Roman" w:hAnsi="Times New Roman" w:cs="Times New Roman"/>
          <w:sz w:val="20"/>
          <w:szCs w:val="20"/>
        </w:rPr>
        <w:t>v</w:t>
      </w:r>
      <w:r w:rsidR="00374E7C" w:rsidRPr="001732C3">
        <w:rPr>
          <w:rFonts w:ascii="Times New Roman" w:hAnsi="Times New Roman" w:cs="Times New Roman"/>
          <w:sz w:val="20"/>
          <w:szCs w:val="20"/>
        </w:rPr>
        <w:t>ered</w:t>
      </w:r>
      <w:r w:rsidR="00FA721E" w:rsidRPr="001732C3">
        <w:rPr>
          <w:rFonts w:ascii="Times New Roman" w:hAnsi="Times New Roman" w:cs="Times New Roman"/>
          <w:sz w:val="20"/>
          <w:szCs w:val="20"/>
        </w:rPr>
        <w:t>, and</w:t>
      </w:r>
      <w:r w:rsidR="00617C0B" w:rsidRPr="001732C3">
        <w:rPr>
          <w:rFonts w:ascii="Times New Roman" w:hAnsi="Times New Roman" w:cs="Times New Roman"/>
          <w:sz w:val="20"/>
          <w:szCs w:val="20"/>
        </w:rPr>
        <w:t xml:space="preserve"> better approximations are constantly being devised. The</w:t>
      </w:r>
      <w:r w:rsidR="00C10FC5" w:rsidRPr="001732C3">
        <w:rPr>
          <w:rFonts w:ascii="Times New Roman" w:hAnsi="Times New Roman" w:cs="Times New Roman"/>
          <w:sz w:val="20"/>
          <w:szCs w:val="20"/>
        </w:rPr>
        <w:t>se problems</w:t>
      </w:r>
      <w:r w:rsidR="00617C0B" w:rsidRPr="001732C3">
        <w:rPr>
          <w:rFonts w:ascii="Times New Roman" w:hAnsi="Times New Roman" w:cs="Times New Roman"/>
          <w:sz w:val="20"/>
          <w:szCs w:val="20"/>
        </w:rPr>
        <w:t xml:space="preserve"> also possess many </w:t>
      </w:r>
      <w:r w:rsidR="00C10FC5" w:rsidRPr="001732C3">
        <w:rPr>
          <w:rFonts w:ascii="Times New Roman" w:hAnsi="Times New Roman" w:cs="Times New Roman"/>
          <w:sz w:val="20"/>
          <w:szCs w:val="20"/>
        </w:rPr>
        <w:t xml:space="preserve">natural </w:t>
      </w:r>
      <w:r w:rsidR="003F190F" w:rsidRPr="001732C3">
        <w:rPr>
          <w:rFonts w:ascii="Times New Roman" w:hAnsi="Times New Roman" w:cs="Times New Roman"/>
          <w:sz w:val="20"/>
          <w:szCs w:val="20"/>
        </w:rPr>
        <w:t>extens</w:t>
      </w:r>
      <w:r w:rsidR="00617C0B" w:rsidRPr="001732C3">
        <w:rPr>
          <w:rFonts w:ascii="Times New Roman" w:hAnsi="Times New Roman" w:cs="Times New Roman"/>
          <w:sz w:val="20"/>
          <w:szCs w:val="20"/>
        </w:rPr>
        <w:t>ions, such as conformance checking processes with various costs, constraints, or bottlenecks assigned to their structural features</w:t>
      </w:r>
      <w:r w:rsidR="00574F2E" w:rsidRPr="001732C3">
        <w:rPr>
          <w:rFonts w:ascii="Times New Roman" w:hAnsi="Times New Roman" w:cs="Times New Roman"/>
          <w:sz w:val="20"/>
          <w:szCs w:val="20"/>
        </w:rPr>
        <w:t>, which is an active area of research</w:t>
      </w:r>
      <w:r w:rsidR="00617C0B" w:rsidRPr="001732C3">
        <w:rPr>
          <w:rFonts w:ascii="Times New Roman" w:hAnsi="Times New Roman" w:cs="Times New Roman"/>
          <w:sz w:val="20"/>
          <w:szCs w:val="20"/>
        </w:rPr>
        <w:t>. Such cases arise in operational settings for which a practitioner wish</w:t>
      </w:r>
      <w:r w:rsidR="003F190F" w:rsidRPr="001732C3">
        <w:rPr>
          <w:rFonts w:ascii="Times New Roman" w:hAnsi="Times New Roman" w:cs="Times New Roman"/>
          <w:sz w:val="20"/>
          <w:szCs w:val="20"/>
        </w:rPr>
        <w:t>es</w:t>
      </w:r>
      <w:r w:rsidR="00617C0B" w:rsidRPr="001732C3">
        <w:rPr>
          <w:rFonts w:ascii="Times New Roman" w:hAnsi="Times New Roman" w:cs="Times New Roman"/>
          <w:sz w:val="20"/>
          <w:szCs w:val="20"/>
        </w:rPr>
        <w:t xml:space="preserve"> to predict cost, resource, or other bottlenecks in a process</w:t>
      </w:r>
      <w:r w:rsidR="006E539F" w:rsidRPr="001732C3">
        <w:rPr>
          <w:rFonts w:ascii="Times New Roman" w:hAnsi="Times New Roman" w:cs="Times New Roman"/>
          <w:sz w:val="20"/>
          <w:szCs w:val="20"/>
        </w:rPr>
        <w:t>, not just simple transition models</w:t>
      </w:r>
      <w:r w:rsidR="00617C0B" w:rsidRPr="001732C3">
        <w:rPr>
          <w:rFonts w:ascii="Times New Roman" w:hAnsi="Times New Roman" w:cs="Times New Roman"/>
          <w:sz w:val="20"/>
          <w:szCs w:val="20"/>
        </w:rPr>
        <w:t>.</w:t>
      </w:r>
    </w:p>
    <w:p w14:paraId="3ECFF142" w14:textId="77777777" w:rsidR="00C917D6" w:rsidRPr="001732C3" w:rsidRDefault="00C917D6" w:rsidP="00346459">
      <w:pPr>
        <w:spacing w:line="240" w:lineRule="auto"/>
        <w:contextualSpacing/>
        <w:rPr>
          <w:rFonts w:ascii="Times New Roman" w:hAnsi="Times New Roman" w:cs="Times New Roman"/>
          <w:sz w:val="20"/>
          <w:szCs w:val="20"/>
        </w:rPr>
      </w:pPr>
    </w:p>
    <w:p w14:paraId="7B7430B2" w14:textId="45794782" w:rsidR="00DB1BB7" w:rsidRPr="001732C3" w:rsidRDefault="00AD201C"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O</w:t>
      </w:r>
      <w:r w:rsidR="001F0F0E" w:rsidRPr="001732C3">
        <w:rPr>
          <w:rFonts w:ascii="Times New Roman" w:hAnsi="Times New Roman" w:cs="Times New Roman"/>
          <w:sz w:val="20"/>
          <w:szCs w:val="20"/>
        </w:rPr>
        <w:t xml:space="preserve">verall, the breadth of process mining </w:t>
      </w:r>
      <w:r w:rsidR="00B72310" w:rsidRPr="001732C3">
        <w:rPr>
          <w:rFonts w:ascii="Times New Roman" w:hAnsi="Times New Roman" w:cs="Times New Roman"/>
          <w:sz w:val="20"/>
          <w:szCs w:val="20"/>
        </w:rPr>
        <w:t xml:space="preserve">is attributable </w:t>
      </w:r>
      <w:r w:rsidR="001F0F0E" w:rsidRPr="001732C3">
        <w:rPr>
          <w:rFonts w:ascii="Times New Roman" w:hAnsi="Times New Roman" w:cs="Times New Roman"/>
          <w:sz w:val="20"/>
          <w:szCs w:val="20"/>
        </w:rPr>
        <w:t xml:space="preserve">to the </w:t>
      </w:r>
      <w:r w:rsidR="003E0324" w:rsidRPr="001732C3">
        <w:rPr>
          <w:rFonts w:ascii="Times New Roman" w:hAnsi="Times New Roman" w:cs="Times New Roman"/>
          <w:sz w:val="20"/>
          <w:szCs w:val="20"/>
        </w:rPr>
        <w:t>multiple</w:t>
      </w:r>
      <w:r w:rsidR="001F0F0E" w:rsidRPr="001732C3">
        <w:rPr>
          <w:rFonts w:ascii="Times New Roman" w:hAnsi="Times New Roman" w:cs="Times New Roman"/>
          <w:sz w:val="20"/>
          <w:szCs w:val="20"/>
        </w:rPr>
        <w:t xml:space="preserve"> objectives it encompasses</w:t>
      </w:r>
      <w:r w:rsidR="0009516D" w:rsidRPr="001732C3">
        <w:rPr>
          <w:rFonts w:ascii="Times New Roman" w:hAnsi="Times New Roman" w:cs="Times New Roman"/>
          <w:sz w:val="20"/>
          <w:szCs w:val="20"/>
        </w:rPr>
        <w:t>,</w:t>
      </w:r>
      <w:r w:rsidR="00E11FBA" w:rsidRPr="001732C3">
        <w:rPr>
          <w:rFonts w:ascii="Times New Roman" w:hAnsi="Times New Roman" w:cs="Times New Roman"/>
          <w:sz w:val="20"/>
          <w:szCs w:val="20"/>
        </w:rPr>
        <w:t xml:space="preserve"> as well as structural</w:t>
      </w:r>
      <w:r w:rsidR="00837B8C" w:rsidRPr="001732C3">
        <w:rPr>
          <w:rFonts w:ascii="Times New Roman" w:hAnsi="Times New Roman" w:cs="Times New Roman"/>
          <w:sz w:val="20"/>
          <w:szCs w:val="20"/>
        </w:rPr>
        <w:t xml:space="preserve"> complexity </w:t>
      </w:r>
      <w:r w:rsidRPr="001732C3">
        <w:rPr>
          <w:rFonts w:ascii="Times New Roman" w:hAnsi="Times New Roman" w:cs="Times New Roman"/>
          <w:sz w:val="20"/>
          <w:szCs w:val="20"/>
        </w:rPr>
        <w:t>that</w:t>
      </w:r>
      <w:r w:rsidR="00837B8C" w:rsidRPr="001732C3">
        <w:rPr>
          <w:rFonts w:ascii="Times New Roman" w:hAnsi="Times New Roman" w:cs="Times New Roman"/>
          <w:sz w:val="20"/>
          <w:szCs w:val="20"/>
        </w:rPr>
        <w:t xml:space="preserve"> does</w:t>
      </w:r>
      <w:r w:rsidR="004E4EBC" w:rsidRPr="001732C3">
        <w:rPr>
          <w:rFonts w:ascii="Times New Roman" w:hAnsi="Times New Roman" w:cs="Times New Roman"/>
          <w:sz w:val="20"/>
          <w:szCs w:val="20"/>
        </w:rPr>
        <w:t xml:space="preserve"> not</w:t>
      </w:r>
      <w:r w:rsidR="00837B8C" w:rsidRPr="001732C3">
        <w:rPr>
          <w:rFonts w:ascii="Times New Roman" w:hAnsi="Times New Roman" w:cs="Times New Roman"/>
          <w:sz w:val="20"/>
          <w:szCs w:val="20"/>
        </w:rPr>
        <w:t xml:space="preserve"> readily lend itself to algorithms that are </w:t>
      </w:r>
      <w:r w:rsidR="004E4EBC" w:rsidRPr="001732C3">
        <w:rPr>
          <w:rFonts w:ascii="Times New Roman" w:hAnsi="Times New Roman" w:cs="Times New Roman"/>
          <w:sz w:val="20"/>
          <w:szCs w:val="20"/>
        </w:rPr>
        <w:t>both</w:t>
      </w:r>
      <w:r w:rsidR="00837B8C" w:rsidRPr="001732C3">
        <w:rPr>
          <w:rFonts w:ascii="Times New Roman" w:hAnsi="Times New Roman" w:cs="Times New Roman"/>
          <w:sz w:val="20"/>
          <w:szCs w:val="20"/>
        </w:rPr>
        <w:t xml:space="preserve"> optimal and efficient.</w:t>
      </w:r>
      <w:r w:rsidR="004E4EBC" w:rsidRPr="001732C3">
        <w:rPr>
          <w:rFonts w:ascii="Times New Roman" w:hAnsi="Times New Roman" w:cs="Times New Roman"/>
          <w:sz w:val="20"/>
          <w:szCs w:val="20"/>
        </w:rPr>
        <w:t xml:space="preserve"> Most often, only one of these attributes is attainable at the expense of the other.</w:t>
      </w:r>
      <w:r w:rsidRPr="001732C3">
        <w:rPr>
          <w:rFonts w:ascii="Times New Roman" w:hAnsi="Times New Roman" w:cs="Times New Roman"/>
          <w:sz w:val="20"/>
          <w:szCs w:val="20"/>
        </w:rPr>
        <w:t xml:space="preserve"> However, i</w:t>
      </w:r>
      <w:r w:rsidR="003062B5" w:rsidRPr="001732C3">
        <w:rPr>
          <w:rFonts w:ascii="Times New Roman" w:hAnsi="Times New Roman" w:cs="Times New Roman"/>
          <w:sz w:val="20"/>
          <w:szCs w:val="20"/>
        </w:rPr>
        <w:t xml:space="preserve">t is easy to </w:t>
      </w:r>
      <w:r w:rsidR="00FC6BEF" w:rsidRPr="001732C3">
        <w:rPr>
          <w:rFonts w:ascii="Times New Roman" w:hAnsi="Times New Roman" w:cs="Times New Roman"/>
          <w:sz w:val="20"/>
          <w:szCs w:val="20"/>
        </w:rPr>
        <w:t>see</w:t>
      </w:r>
      <w:r w:rsidR="00C917D6"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the </w:t>
      </w:r>
      <w:r w:rsidR="003062B5" w:rsidRPr="001732C3">
        <w:rPr>
          <w:rFonts w:ascii="Times New Roman" w:hAnsi="Times New Roman" w:cs="Times New Roman"/>
          <w:sz w:val="20"/>
          <w:szCs w:val="20"/>
        </w:rPr>
        <w:t xml:space="preserve">value institutions place on automated process intelligence to guide their decision making. </w:t>
      </w:r>
      <w:r w:rsidR="00C917D6" w:rsidRPr="001732C3">
        <w:rPr>
          <w:rFonts w:ascii="Times New Roman" w:hAnsi="Times New Roman" w:cs="Times New Roman"/>
          <w:sz w:val="20"/>
          <w:szCs w:val="20"/>
        </w:rPr>
        <w:t xml:space="preserve">This creates </w:t>
      </w:r>
      <w:r w:rsidR="005E3BC0" w:rsidRPr="001732C3">
        <w:rPr>
          <w:rFonts w:ascii="Times New Roman" w:hAnsi="Times New Roman" w:cs="Times New Roman"/>
          <w:sz w:val="20"/>
          <w:szCs w:val="20"/>
        </w:rPr>
        <w:t>ab</w:t>
      </w:r>
      <w:r w:rsidR="006E18B0" w:rsidRPr="001732C3">
        <w:rPr>
          <w:rFonts w:ascii="Times New Roman" w:hAnsi="Times New Roman" w:cs="Times New Roman"/>
          <w:sz w:val="20"/>
          <w:szCs w:val="20"/>
        </w:rPr>
        <w:t>undant</w:t>
      </w:r>
      <w:r w:rsidR="00C917D6" w:rsidRPr="001732C3">
        <w:rPr>
          <w:rFonts w:ascii="Times New Roman" w:hAnsi="Times New Roman" w:cs="Times New Roman"/>
          <w:sz w:val="20"/>
          <w:szCs w:val="20"/>
        </w:rPr>
        <w:t xml:space="preserve"> opportunities, but </w:t>
      </w:r>
      <w:r w:rsidR="00950690" w:rsidRPr="001732C3">
        <w:rPr>
          <w:rFonts w:ascii="Times New Roman" w:hAnsi="Times New Roman" w:cs="Times New Roman"/>
          <w:sz w:val="20"/>
          <w:szCs w:val="20"/>
        </w:rPr>
        <w:t xml:space="preserve">also </w:t>
      </w:r>
      <w:r w:rsidR="00C917D6" w:rsidRPr="001732C3">
        <w:rPr>
          <w:rFonts w:ascii="Times New Roman" w:hAnsi="Times New Roman" w:cs="Times New Roman"/>
          <w:sz w:val="20"/>
          <w:szCs w:val="20"/>
        </w:rPr>
        <w:t xml:space="preserve">involves problems </w:t>
      </w:r>
      <w:r w:rsidR="00C14C1C" w:rsidRPr="001732C3">
        <w:rPr>
          <w:rFonts w:ascii="Times New Roman" w:hAnsi="Times New Roman" w:cs="Times New Roman"/>
          <w:sz w:val="20"/>
          <w:szCs w:val="20"/>
        </w:rPr>
        <w:t>wh</w:t>
      </w:r>
      <w:r w:rsidR="0003133F" w:rsidRPr="001732C3">
        <w:rPr>
          <w:rFonts w:ascii="Times New Roman" w:hAnsi="Times New Roman" w:cs="Times New Roman"/>
          <w:sz w:val="20"/>
          <w:szCs w:val="20"/>
        </w:rPr>
        <w:t>ose complexity is</w:t>
      </w:r>
      <w:r w:rsidR="003062B5" w:rsidRPr="001732C3">
        <w:rPr>
          <w:rFonts w:ascii="Times New Roman" w:hAnsi="Times New Roman" w:cs="Times New Roman"/>
          <w:sz w:val="20"/>
          <w:szCs w:val="20"/>
        </w:rPr>
        <w:t xml:space="preserve"> resilient to </w:t>
      </w:r>
      <w:r w:rsidR="009D6AD9" w:rsidRPr="001732C3">
        <w:rPr>
          <w:rFonts w:ascii="Times New Roman" w:hAnsi="Times New Roman" w:cs="Times New Roman"/>
          <w:sz w:val="20"/>
          <w:szCs w:val="20"/>
        </w:rPr>
        <w:t>straightforward</w:t>
      </w:r>
      <w:r w:rsidR="00264DC7" w:rsidRPr="001732C3">
        <w:rPr>
          <w:rFonts w:ascii="Times New Roman" w:hAnsi="Times New Roman" w:cs="Times New Roman"/>
          <w:sz w:val="20"/>
          <w:szCs w:val="20"/>
        </w:rPr>
        <w:t>, canonical solution</w:t>
      </w:r>
      <w:r w:rsidR="008A5C3E" w:rsidRPr="001732C3">
        <w:rPr>
          <w:rFonts w:ascii="Times New Roman" w:hAnsi="Times New Roman" w:cs="Times New Roman"/>
          <w:sz w:val="20"/>
          <w:szCs w:val="20"/>
        </w:rPr>
        <w:t>s</w:t>
      </w:r>
      <w:r w:rsidR="00AC1544" w:rsidRPr="001732C3">
        <w:rPr>
          <w:rFonts w:ascii="Times New Roman" w:hAnsi="Times New Roman" w:cs="Times New Roman"/>
          <w:sz w:val="20"/>
          <w:szCs w:val="20"/>
        </w:rPr>
        <w:t>, and often reduce to classical problems in operations research and computational theory.</w:t>
      </w:r>
    </w:p>
    <w:p w14:paraId="58B93100" w14:textId="77777777" w:rsidR="00860C9E" w:rsidRPr="001732C3" w:rsidRDefault="00860C9E" w:rsidP="00346459">
      <w:pPr>
        <w:spacing w:line="240" w:lineRule="auto"/>
        <w:contextualSpacing/>
        <w:rPr>
          <w:rFonts w:ascii="Times New Roman" w:hAnsi="Times New Roman" w:cs="Times New Roman"/>
          <w:sz w:val="20"/>
          <w:szCs w:val="20"/>
        </w:rPr>
      </w:pPr>
    </w:p>
    <w:p w14:paraId="5F4C923D" w14:textId="77777777" w:rsidR="003062B5" w:rsidRPr="001732C3" w:rsidRDefault="003062B5" w:rsidP="00346459">
      <w:pPr>
        <w:spacing w:line="240" w:lineRule="auto"/>
        <w:contextualSpacing/>
        <w:rPr>
          <w:rFonts w:ascii="Times New Roman" w:hAnsi="Times New Roman" w:cs="Times New Roman"/>
          <w:sz w:val="20"/>
          <w:szCs w:val="20"/>
        </w:rPr>
      </w:pPr>
    </w:p>
    <w:p w14:paraId="62EF788A" w14:textId="2E894358" w:rsidR="00E501A5" w:rsidRPr="001732C3" w:rsidRDefault="009C6B75" w:rsidP="009824DE">
      <w:pPr>
        <w:spacing w:line="240" w:lineRule="auto"/>
        <w:contextualSpacing/>
        <w:outlineLvl w:val="0"/>
        <w:rPr>
          <w:rFonts w:ascii="Times New Roman" w:hAnsi="Times New Roman" w:cs="Times New Roman"/>
          <w:b/>
          <w:sz w:val="20"/>
          <w:szCs w:val="20"/>
        </w:rPr>
      </w:pPr>
      <w:ins w:id="20" w:author="jesse" w:date="2018-04-02T09:13:00Z">
        <w:r>
          <w:rPr>
            <w:rFonts w:ascii="Times New Roman" w:hAnsi="Times New Roman" w:cs="Times New Roman"/>
            <w:b/>
            <w:sz w:val="20"/>
            <w:szCs w:val="20"/>
          </w:rPr>
          <w:lastRenderedPageBreak/>
          <w:t xml:space="preserve">1.1 </w:t>
        </w:r>
      </w:ins>
      <w:r w:rsidR="002F2682" w:rsidRPr="001732C3">
        <w:rPr>
          <w:rFonts w:ascii="Times New Roman" w:hAnsi="Times New Roman" w:cs="Times New Roman"/>
          <w:b/>
          <w:sz w:val="20"/>
          <w:szCs w:val="20"/>
        </w:rPr>
        <w:t>Contributions</w:t>
      </w:r>
    </w:p>
    <w:p w14:paraId="23352625" w14:textId="77777777" w:rsidR="00063DE4" w:rsidRPr="001732C3" w:rsidRDefault="00063DE4" w:rsidP="00346459">
      <w:pPr>
        <w:spacing w:line="240" w:lineRule="auto"/>
        <w:contextualSpacing/>
        <w:rPr>
          <w:rFonts w:ascii="Times New Roman" w:hAnsi="Times New Roman" w:cs="Times New Roman"/>
          <w:sz w:val="20"/>
          <w:szCs w:val="20"/>
        </w:rPr>
      </w:pPr>
    </w:p>
    <w:p w14:paraId="2B2CABF0" w14:textId="263CBDFD" w:rsidR="002F2682" w:rsidRPr="001732C3" w:rsidRDefault="002F2682"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This </w:t>
      </w:r>
      <w:r w:rsidR="008400F2" w:rsidRPr="001732C3">
        <w:rPr>
          <w:rFonts w:ascii="Times New Roman" w:hAnsi="Times New Roman" w:cs="Times New Roman"/>
          <w:sz w:val="20"/>
          <w:szCs w:val="20"/>
        </w:rPr>
        <w:t>work</w:t>
      </w:r>
      <w:r w:rsidRPr="001732C3">
        <w:rPr>
          <w:rFonts w:ascii="Times New Roman" w:hAnsi="Times New Roman" w:cs="Times New Roman"/>
          <w:sz w:val="20"/>
          <w:szCs w:val="20"/>
        </w:rPr>
        <w:t xml:space="preserve"> contributes to the fields of process mining and graph mining </w:t>
      </w:r>
      <w:r w:rsidR="00CD5072" w:rsidRPr="001732C3">
        <w:rPr>
          <w:rFonts w:ascii="Times New Roman" w:hAnsi="Times New Roman" w:cs="Times New Roman"/>
          <w:sz w:val="20"/>
          <w:szCs w:val="20"/>
        </w:rPr>
        <w:t xml:space="preserve">by </w:t>
      </w:r>
      <w:r w:rsidR="00614850" w:rsidRPr="001732C3">
        <w:rPr>
          <w:rFonts w:ascii="Times New Roman" w:hAnsi="Times New Roman" w:cs="Times New Roman"/>
          <w:sz w:val="20"/>
          <w:szCs w:val="20"/>
        </w:rPr>
        <w:t xml:space="preserve">devising </w:t>
      </w:r>
      <w:r w:rsidR="00917B28" w:rsidRPr="001732C3">
        <w:rPr>
          <w:rFonts w:ascii="Times New Roman" w:hAnsi="Times New Roman" w:cs="Times New Roman"/>
          <w:sz w:val="20"/>
          <w:szCs w:val="20"/>
        </w:rPr>
        <w:t>a new method for process feature extraction and anomaly detection</w:t>
      </w:r>
      <w:r w:rsidR="000A6C18" w:rsidRPr="001732C3">
        <w:rPr>
          <w:rFonts w:ascii="Times New Roman" w:hAnsi="Times New Roman" w:cs="Times New Roman"/>
          <w:sz w:val="20"/>
          <w:szCs w:val="20"/>
        </w:rPr>
        <w:t xml:space="preserve"> </w:t>
      </w:r>
      <w:r w:rsidR="00FA1FFD" w:rsidRPr="001732C3">
        <w:rPr>
          <w:rFonts w:ascii="Times New Roman" w:hAnsi="Times New Roman" w:cs="Times New Roman"/>
          <w:sz w:val="20"/>
          <w:szCs w:val="20"/>
        </w:rPr>
        <w:t>using</w:t>
      </w:r>
      <w:r w:rsidR="00F61383" w:rsidRPr="001732C3">
        <w:rPr>
          <w:rFonts w:ascii="Times New Roman" w:hAnsi="Times New Roman" w:cs="Times New Roman"/>
          <w:sz w:val="20"/>
          <w:szCs w:val="20"/>
        </w:rPr>
        <w:t xml:space="preserve"> </w:t>
      </w:r>
      <w:r w:rsidR="00230381" w:rsidRPr="001732C3">
        <w:rPr>
          <w:rFonts w:ascii="Times New Roman" w:hAnsi="Times New Roman" w:cs="Times New Roman"/>
          <w:sz w:val="20"/>
          <w:szCs w:val="20"/>
        </w:rPr>
        <w:t>graph compression</w:t>
      </w:r>
      <w:r w:rsidR="000A6C18" w:rsidRPr="001732C3">
        <w:rPr>
          <w:rFonts w:ascii="Times New Roman" w:hAnsi="Times New Roman" w:cs="Times New Roman"/>
          <w:sz w:val="20"/>
          <w:szCs w:val="20"/>
        </w:rPr>
        <w:t>.</w:t>
      </w:r>
      <w:r w:rsidR="00502A64" w:rsidRPr="001732C3">
        <w:rPr>
          <w:rFonts w:ascii="Times New Roman" w:hAnsi="Times New Roman" w:cs="Times New Roman"/>
          <w:sz w:val="20"/>
          <w:szCs w:val="20"/>
        </w:rPr>
        <w:t xml:space="preserve"> Using th</w:t>
      </w:r>
      <w:r w:rsidR="00EC087F" w:rsidRPr="001732C3">
        <w:rPr>
          <w:rFonts w:ascii="Times New Roman" w:hAnsi="Times New Roman" w:cs="Times New Roman"/>
          <w:sz w:val="20"/>
          <w:szCs w:val="20"/>
        </w:rPr>
        <w:t>is unsupervised method, one can gain insight into many different processes and their structural properties</w:t>
      </w:r>
      <w:r w:rsidR="00C80053" w:rsidRPr="001732C3">
        <w:rPr>
          <w:rFonts w:ascii="Times New Roman" w:hAnsi="Times New Roman" w:cs="Times New Roman"/>
          <w:sz w:val="20"/>
          <w:szCs w:val="20"/>
        </w:rPr>
        <w:t>. Th</w:t>
      </w:r>
      <w:r w:rsidR="00E15BEC" w:rsidRPr="001732C3">
        <w:rPr>
          <w:rFonts w:ascii="Times New Roman" w:hAnsi="Times New Roman" w:cs="Times New Roman"/>
          <w:sz w:val="20"/>
          <w:szCs w:val="20"/>
        </w:rPr>
        <w:t>e method</w:t>
      </w:r>
      <w:r w:rsidR="00C80053" w:rsidRPr="001732C3">
        <w:rPr>
          <w:rFonts w:ascii="Times New Roman" w:hAnsi="Times New Roman" w:cs="Times New Roman"/>
          <w:sz w:val="20"/>
          <w:szCs w:val="20"/>
        </w:rPr>
        <w:t xml:space="preserve"> allows </w:t>
      </w:r>
      <w:r w:rsidR="00AE7BAC" w:rsidRPr="001732C3">
        <w:rPr>
          <w:rFonts w:ascii="Times New Roman" w:hAnsi="Times New Roman" w:cs="Times New Roman"/>
          <w:sz w:val="20"/>
          <w:szCs w:val="20"/>
        </w:rPr>
        <w:t>such</w:t>
      </w:r>
      <w:r w:rsidR="00C80053" w:rsidRPr="001732C3">
        <w:rPr>
          <w:rFonts w:ascii="Times New Roman" w:hAnsi="Times New Roman" w:cs="Times New Roman"/>
          <w:sz w:val="20"/>
          <w:szCs w:val="20"/>
        </w:rPr>
        <w:t xml:space="preserve"> processes to be tracked, measured, and improved</w:t>
      </w:r>
      <w:r w:rsidR="00CC3B36" w:rsidRPr="001732C3">
        <w:rPr>
          <w:rFonts w:ascii="Times New Roman" w:hAnsi="Times New Roman" w:cs="Times New Roman"/>
          <w:sz w:val="20"/>
          <w:szCs w:val="20"/>
        </w:rPr>
        <w:t xml:space="preserve"> </w:t>
      </w:r>
      <w:r w:rsidR="00E15BEC" w:rsidRPr="001732C3">
        <w:rPr>
          <w:rFonts w:ascii="Times New Roman" w:hAnsi="Times New Roman" w:cs="Times New Roman"/>
          <w:sz w:val="20"/>
          <w:szCs w:val="20"/>
        </w:rPr>
        <w:t>in a manner which</w:t>
      </w:r>
      <w:r w:rsidR="00C80053" w:rsidRPr="001732C3">
        <w:rPr>
          <w:rFonts w:ascii="Times New Roman" w:hAnsi="Times New Roman" w:cs="Times New Roman"/>
          <w:sz w:val="20"/>
          <w:szCs w:val="20"/>
        </w:rPr>
        <w:t xml:space="preserve"> previously required </w:t>
      </w:r>
      <w:r w:rsidR="00114135" w:rsidRPr="001732C3">
        <w:rPr>
          <w:rFonts w:ascii="Times New Roman" w:hAnsi="Times New Roman" w:cs="Times New Roman"/>
          <w:sz w:val="20"/>
          <w:szCs w:val="20"/>
        </w:rPr>
        <w:t xml:space="preserve">prior </w:t>
      </w:r>
      <w:r w:rsidR="00C80053" w:rsidRPr="001732C3">
        <w:rPr>
          <w:rFonts w:ascii="Times New Roman" w:hAnsi="Times New Roman" w:cs="Times New Roman"/>
          <w:sz w:val="20"/>
          <w:szCs w:val="20"/>
        </w:rPr>
        <w:t xml:space="preserve">knowledge of the process </w:t>
      </w:r>
      <w:r w:rsidR="002F049C" w:rsidRPr="001732C3">
        <w:rPr>
          <w:rFonts w:ascii="Times New Roman" w:hAnsi="Times New Roman" w:cs="Times New Roman"/>
          <w:sz w:val="20"/>
          <w:szCs w:val="20"/>
        </w:rPr>
        <w:t>under</w:t>
      </w:r>
      <w:r w:rsidR="00C80053" w:rsidRPr="001732C3">
        <w:rPr>
          <w:rFonts w:ascii="Times New Roman" w:hAnsi="Times New Roman" w:cs="Times New Roman"/>
          <w:sz w:val="20"/>
          <w:szCs w:val="20"/>
        </w:rPr>
        <w:t xml:space="preserve"> evaluat</w:t>
      </w:r>
      <w:r w:rsidR="002F049C" w:rsidRPr="001732C3">
        <w:rPr>
          <w:rFonts w:ascii="Times New Roman" w:hAnsi="Times New Roman" w:cs="Times New Roman"/>
          <w:sz w:val="20"/>
          <w:szCs w:val="20"/>
        </w:rPr>
        <w:t>ion</w:t>
      </w:r>
      <w:r w:rsidR="00C80053" w:rsidRPr="001732C3">
        <w:rPr>
          <w:rFonts w:ascii="Times New Roman" w:hAnsi="Times New Roman" w:cs="Times New Roman"/>
          <w:sz w:val="20"/>
          <w:szCs w:val="20"/>
        </w:rPr>
        <w:t xml:space="preserve">. In complementary fashion, </w:t>
      </w:r>
      <w:r w:rsidR="00DA2888" w:rsidRPr="001732C3">
        <w:rPr>
          <w:rFonts w:ascii="Times New Roman" w:hAnsi="Times New Roman" w:cs="Times New Roman"/>
          <w:sz w:val="20"/>
          <w:szCs w:val="20"/>
        </w:rPr>
        <w:t>the method</w:t>
      </w:r>
      <w:r w:rsidR="00C80053" w:rsidRPr="001732C3">
        <w:rPr>
          <w:rFonts w:ascii="Times New Roman" w:hAnsi="Times New Roman" w:cs="Times New Roman"/>
          <w:sz w:val="20"/>
          <w:szCs w:val="20"/>
        </w:rPr>
        <w:t xml:space="preserve"> allows one to detect anomalies in unknown processes </w:t>
      </w:r>
      <w:r w:rsidR="00063661" w:rsidRPr="001732C3">
        <w:rPr>
          <w:rFonts w:ascii="Times New Roman" w:hAnsi="Times New Roman" w:cs="Times New Roman"/>
          <w:sz w:val="20"/>
          <w:szCs w:val="20"/>
        </w:rPr>
        <w:t xml:space="preserve">also </w:t>
      </w:r>
      <w:r w:rsidR="00C80053" w:rsidRPr="001732C3">
        <w:rPr>
          <w:rFonts w:ascii="Times New Roman" w:hAnsi="Times New Roman" w:cs="Times New Roman"/>
          <w:sz w:val="20"/>
          <w:szCs w:val="20"/>
        </w:rPr>
        <w:t>with</w:t>
      </w:r>
      <w:r w:rsidR="00560295" w:rsidRPr="001732C3">
        <w:rPr>
          <w:rFonts w:ascii="Times New Roman" w:hAnsi="Times New Roman" w:cs="Times New Roman"/>
          <w:sz w:val="20"/>
          <w:szCs w:val="20"/>
        </w:rPr>
        <w:t>out</w:t>
      </w:r>
      <w:r w:rsidR="00C80053" w:rsidRPr="001732C3">
        <w:rPr>
          <w:rFonts w:ascii="Times New Roman" w:hAnsi="Times New Roman" w:cs="Times New Roman"/>
          <w:sz w:val="20"/>
          <w:szCs w:val="20"/>
        </w:rPr>
        <w:t xml:space="preserve"> prior</w:t>
      </w:r>
      <w:r w:rsidR="00857518" w:rsidRPr="001732C3">
        <w:rPr>
          <w:rFonts w:ascii="Times New Roman" w:hAnsi="Times New Roman" w:cs="Times New Roman"/>
          <w:sz w:val="20"/>
          <w:szCs w:val="20"/>
        </w:rPr>
        <w:t xml:space="preserve"> domain</w:t>
      </w:r>
      <w:r w:rsidR="00C80053" w:rsidRPr="001732C3">
        <w:rPr>
          <w:rFonts w:ascii="Times New Roman" w:hAnsi="Times New Roman" w:cs="Times New Roman"/>
          <w:sz w:val="20"/>
          <w:szCs w:val="20"/>
        </w:rPr>
        <w:t xml:space="preserve"> knowledge of the process</w:t>
      </w:r>
      <w:r w:rsidR="00BA09B0" w:rsidRPr="001732C3">
        <w:rPr>
          <w:rFonts w:ascii="Times New Roman" w:hAnsi="Times New Roman" w:cs="Times New Roman"/>
          <w:sz w:val="20"/>
          <w:szCs w:val="20"/>
        </w:rPr>
        <w:t>,</w:t>
      </w:r>
      <w:r w:rsidR="00F50D51" w:rsidRPr="001732C3">
        <w:rPr>
          <w:rFonts w:ascii="Times New Roman" w:hAnsi="Times New Roman" w:cs="Times New Roman"/>
          <w:sz w:val="20"/>
          <w:szCs w:val="20"/>
        </w:rPr>
        <w:t xml:space="preserve"> its implementation</w:t>
      </w:r>
      <w:r w:rsidR="00BA09B0" w:rsidRPr="001732C3">
        <w:rPr>
          <w:rFonts w:ascii="Times New Roman" w:hAnsi="Times New Roman" w:cs="Times New Roman"/>
          <w:sz w:val="20"/>
          <w:szCs w:val="20"/>
        </w:rPr>
        <w:t>, or its prior formal specification.</w:t>
      </w:r>
    </w:p>
    <w:p w14:paraId="58B9AEE3" w14:textId="77777777" w:rsidR="00063DE4" w:rsidRPr="001732C3" w:rsidRDefault="00063DE4" w:rsidP="00063DE4">
      <w:pPr>
        <w:spacing w:line="240" w:lineRule="auto"/>
        <w:contextualSpacing/>
        <w:rPr>
          <w:rFonts w:ascii="Times New Roman" w:hAnsi="Times New Roman" w:cs="Times New Roman"/>
          <w:sz w:val="20"/>
          <w:szCs w:val="20"/>
        </w:rPr>
      </w:pPr>
    </w:p>
    <w:p w14:paraId="3791E5AA" w14:textId="73852A40" w:rsidR="00063DE4" w:rsidRPr="001732C3" w:rsidRDefault="00063DE4" w:rsidP="00063DE4">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The primary objective of this research was to</w:t>
      </w:r>
      <w:r w:rsidR="005F7E4B" w:rsidRPr="001732C3">
        <w:rPr>
          <w:rFonts w:ascii="Times New Roman" w:hAnsi="Times New Roman" w:cs="Times New Roman"/>
          <w:sz w:val="20"/>
          <w:szCs w:val="20"/>
        </w:rPr>
        <w:t xml:space="preserve"> further</w:t>
      </w:r>
      <w:r w:rsidRPr="001732C3">
        <w:rPr>
          <w:rFonts w:ascii="Times New Roman" w:hAnsi="Times New Roman" w:cs="Times New Roman"/>
          <w:sz w:val="20"/>
          <w:szCs w:val="20"/>
        </w:rPr>
        <w:t xml:space="preserve"> develop</w:t>
      </w:r>
      <w:r w:rsidR="005F7E4B" w:rsidRPr="001732C3">
        <w:rPr>
          <w:rFonts w:ascii="Times New Roman" w:hAnsi="Times New Roman" w:cs="Times New Roman"/>
          <w:sz w:val="20"/>
          <w:szCs w:val="20"/>
        </w:rPr>
        <w:t xml:space="preserve"> graph compression methods</w:t>
      </w:r>
      <w:r w:rsidRPr="001732C3">
        <w:rPr>
          <w:rFonts w:ascii="Times New Roman" w:hAnsi="Times New Roman" w:cs="Times New Roman"/>
          <w:sz w:val="20"/>
          <w:szCs w:val="20"/>
        </w:rPr>
        <w:t xml:space="preserve"> </w:t>
      </w:r>
      <w:r w:rsidR="005C1A0E" w:rsidRPr="001732C3">
        <w:rPr>
          <w:rFonts w:ascii="Times New Roman" w:hAnsi="Times New Roman" w:cs="Times New Roman"/>
          <w:sz w:val="20"/>
          <w:szCs w:val="20"/>
        </w:rPr>
        <w:t>f</w:t>
      </w:r>
      <w:r w:rsidRPr="001732C3">
        <w:rPr>
          <w:rFonts w:ascii="Times New Roman" w:hAnsi="Times New Roman" w:cs="Times New Roman"/>
          <w:sz w:val="20"/>
          <w:szCs w:val="20"/>
        </w:rPr>
        <w:t>or the purposes of process mining</w:t>
      </w:r>
      <w:r w:rsidR="00F41A82" w:rsidRPr="001732C3">
        <w:rPr>
          <w:rFonts w:ascii="Times New Roman" w:hAnsi="Times New Roman" w:cs="Times New Roman"/>
          <w:sz w:val="20"/>
          <w:szCs w:val="20"/>
        </w:rPr>
        <w:t xml:space="preserve"> and</w:t>
      </w:r>
      <w:r w:rsidR="00C54E35" w:rsidRPr="001732C3">
        <w:rPr>
          <w:rFonts w:ascii="Times New Roman" w:hAnsi="Times New Roman" w:cs="Times New Roman"/>
          <w:sz w:val="20"/>
          <w:szCs w:val="20"/>
        </w:rPr>
        <w:t xml:space="preserve"> using </w:t>
      </w:r>
      <w:r w:rsidR="005F7E4B" w:rsidRPr="001732C3">
        <w:rPr>
          <w:rFonts w:ascii="Times New Roman" w:hAnsi="Times New Roman" w:cs="Times New Roman"/>
          <w:sz w:val="20"/>
          <w:szCs w:val="20"/>
        </w:rPr>
        <w:t>process mining</w:t>
      </w:r>
      <w:r w:rsidR="00C54E35" w:rsidRPr="001732C3">
        <w:rPr>
          <w:rFonts w:ascii="Times New Roman" w:hAnsi="Times New Roman" w:cs="Times New Roman"/>
          <w:sz w:val="20"/>
          <w:szCs w:val="20"/>
        </w:rPr>
        <w:t xml:space="preserve"> formalisms</w:t>
      </w:r>
      <w:r w:rsidRPr="001732C3">
        <w:rPr>
          <w:rFonts w:ascii="Times New Roman" w:hAnsi="Times New Roman" w:cs="Times New Roman"/>
          <w:sz w:val="20"/>
          <w:szCs w:val="20"/>
        </w:rPr>
        <w:t xml:space="preserve">. Recursive graph compression </w:t>
      </w:r>
      <w:r w:rsidR="00E71370" w:rsidRPr="001732C3">
        <w:rPr>
          <w:rFonts w:ascii="Times New Roman" w:hAnsi="Times New Roman" w:cs="Times New Roman"/>
          <w:sz w:val="20"/>
          <w:szCs w:val="20"/>
        </w:rPr>
        <w:t>was</w:t>
      </w:r>
      <w:r w:rsidRPr="001732C3">
        <w:rPr>
          <w:rFonts w:ascii="Times New Roman" w:hAnsi="Times New Roman" w:cs="Times New Roman"/>
          <w:sz w:val="20"/>
          <w:szCs w:val="20"/>
        </w:rPr>
        <w:t xml:space="preserve"> applied previously by </w:t>
      </w:r>
      <w:proofErr w:type="spellStart"/>
      <w:r w:rsidR="00050440" w:rsidRPr="001732C3">
        <w:rPr>
          <w:rFonts w:ascii="Times New Roman" w:hAnsi="Times New Roman" w:cs="Times New Roman"/>
          <w:sz w:val="20"/>
          <w:szCs w:val="20"/>
        </w:rPr>
        <w:t>Jonyer</w:t>
      </w:r>
      <w:proofErr w:type="spellEnd"/>
      <w:r w:rsidR="00050440" w:rsidRPr="001732C3">
        <w:rPr>
          <w:rFonts w:ascii="Times New Roman" w:hAnsi="Times New Roman" w:cs="Times New Roman"/>
          <w:sz w:val="20"/>
          <w:szCs w:val="20"/>
        </w:rPr>
        <w:t>, Cook, and Holder (2000, 2001)</w:t>
      </w:r>
      <w:r w:rsidRPr="001732C3">
        <w:rPr>
          <w:rFonts w:ascii="Times New Roman" w:hAnsi="Times New Roman" w:cs="Times New Roman"/>
          <w:sz w:val="20"/>
          <w:szCs w:val="20"/>
        </w:rPr>
        <w:t xml:space="preserve"> using a method </w:t>
      </w:r>
      <w:r w:rsidR="00E53656" w:rsidRPr="001732C3">
        <w:rPr>
          <w:rFonts w:ascii="Times New Roman" w:hAnsi="Times New Roman" w:cs="Times New Roman"/>
          <w:sz w:val="20"/>
          <w:szCs w:val="20"/>
        </w:rPr>
        <w:t>that</w:t>
      </w:r>
      <w:r w:rsidRPr="001732C3">
        <w:rPr>
          <w:rFonts w:ascii="Times New Roman" w:hAnsi="Times New Roman" w:cs="Times New Roman"/>
          <w:sz w:val="20"/>
          <w:szCs w:val="20"/>
        </w:rPr>
        <w:t xml:space="preserve"> did not work in the same manner. The remedy </w:t>
      </w:r>
      <w:r w:rsidR="00E71370" w:rsidRPr="001732C3">
        <w:rPr>
          <w:rFonts w:ascii="Times New Roman" w:hAnsi="Times New Roman" w:cs="Times New Roman"/>
          <w:sz w:val="20"/>
          <w:szCs w:val="20"/>
        </w:rPr>
        <w:t xml:space="preserve">for use in </w:t>
      </w:r>
      <w:r w:rsidR="002B027A" w:rsidRPr="001732C3">
        <w:rPr>
          <w:rFonts w:ascii="Times New Roman" w:hAnsi="Times New Roman" w:cs="Times New Roman"/>
          <w:sz w:val="20"/>
          <w:szCs w:val="20"/>
        </w:rPr>
        <w:t xml:space="preserve">the </w:t>
      </w:r>
      <w:r w:rsidR="004E283D" w:rsidRPr="001732C3">
        <w:rPr>
          <w:rFonts w:ascii="Times New Roman" w:hAnsi="Times New Roman" w:cs="Times New Roman"/>
          <w:sz w:val="20"/>
          <w:szCs w:val="20"/>
        </w:rPr>
        <w:t>process mining</w:t>
      </w:r>
      <w:r w:rsidR="00E71370" w:rsidRPr="001732C3">
        <w:rPr>
          <w:rFonts w:ascii="Times New Roman" w:hAnsi="Times New Roman" w:cs="Times New Roman"/>
          <w:sz w:val="20"/>
          <w:szCs w:val="20"/>
        </w:rPr>
        <w:t xml:space="preserve"> domain </w:t>
      </w:r>
      <w:r w:rsidRPr="001732C3">
        <w:rPr>
          <w:rFonts w:ascii="Times New Roman" w:hAnsi="Times New Roman" w:cs="Times New Roman"/>
          <w:sz w:val="20"/>
          <w:szCs w:val="20"/>
        </w:rPr>
        <w:t xml:space="preserve">was a slight modification that yielded unexpectedly good </w:t>
      </w:r>
      <w:r w:rsidR="003F4722" w:rsidRPr="001732C3">
        <w:rPr>
          <w:rFonts w:ascii="Times New Roman" w:hAnsi="Times New Roman" w:cs="Times New Roman"/>
          <w:sz w:val="20"/>
          <w:szCs w:val="20"/>
        </w:rPr>
        <w:t>results and</w:t>
      </w:r>
      <w:r w:rsidRPr="001732C3">
        <w:rPr>
          <w:rFonts w:ascii="Times New Roman" w:hAnsi="Times New Roman" w:cs="Times New Roman"/>
          <w:sz w:val="20"/>
          <w:szCs w:val="20"/>
        </w:rPr>
        <w:t xml:space="preserve"> </w:t>
      </w:r>
      <w:r w:rsidR="006D7CF2" w:rsidRPr="001732C3">
        <w:rPr>
          <w:rFonts w:ascii="Times New Roman" w:hAnsi="Times New Roman" w:cs="Times New Roman"/>
          <w:sz w:val="20"/>
          <w:szCs w:val="20"/>
        </w:rPr>
        <w:t>possesses</w:t>
      </w:r>
      <w:r w:rsidRPr="001732C3">
        <w:rPr>
          <w:rFonts w:ascii="Times New Roman" w:hAnsi="Times New Roman" w:cs="Times New Roman"/>
          <w:sz w:val="20"/>
          <w:szCs w:val="20"/>
        </w:rPr>
        <w:t xml:space="preserve"> bro</w:t>
      </w:r>
      <w:r w:rsidR="002D64B1" w:rsidRPr="001732C3">
        <w:rPr>
          <w:rFonts w:ascii="Times New Roman" w:hAnsi="Times New Roman" w:cs="Times New Roman"/>
          <w:sz w:val="20"/>
          <w:szCs w:val="20"/>
        </w:rPr>
        <w:t>ader application</w:t>
      </w:r>
      <w:r w:rsidR="004120B9" w:rsidRPr="001732C3">
        <w:rPr>
          <w:rFonts w:ascii="Times New Roman" w:hAnsi="Times New Roman" w:cs="Times New Roman"/>
          <w:sz w:val="20"/>
          <w:szCs w:val="20"/>
        </w:rPr>
        <w:t xml:space="preserve"> </w:t>
      </w:r>
      <w:r w:rsidR="00C154C0" w:rsidRPr="001732C3">
        <w:rPr>
          <w:rFonts w:ascii="Times New Roman" w:hAnsi="Times New Roman" w:cs="Times New Roman"/>
          <w:sz w:val="20"/>
          <w:szCs w:val="20"/>
        </w:rPr>
        <w:t>in</w:t>
      </w:r>
      <w:r w:rsidRPr="001732C3">
        <w:rPr>
          <w:rFonts w:ascii="Times New Roman" w:hAnsi="Times New Roman" w:cs="Times New Roman"/>
          <w:sz w:val="20"/>
          <w:szCs w:val="20"/>
        </w:rPr>
        <w:t xml:space="preserve"> unsupervised learning.</w:t>
      </w:r>
    </w:p>
    <w:p w14:paraId="589DCDB0" w14:textId="5A19C789" w:rsidR="00063DE4" w:rsidRPr="001732C3" w:rsidRDefault="00063DE4" w:rsidP="00346459">
      <w:pPr>
        <w:spacing w:line="240" w:lineRule="auto"/>
        <w:contextualSpacing/>
        <w:rPr>
          <w:rFonts w:ascii="Times New Roman" w:hAnsi="Times New Roman" w:cs="Times New Roman"/>
          <w:sz w:val="20"/>
          <w:szCs w:val="20"/>
        </w:rPr>
      </w:pPr>
    </w:p>
    <w:p w14:paraId="2A08BBE5" w14:textId="0CB7C0C3" w:rsidR="00D97B20" w:rsidRPr="001732C3" w:rsidRDefault="00297C9C"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T</w:t>
      </w:r>
      <w:r w:rsidR="00B41A8C" w:rsidRPr="001732C3">
        <w:rPr>
          <w:rFonts w:ascii="Times New Roman" w:hAnsi="Times New Roman" w:cs="Times New Roman"/>
          <w:sz w:val="20"/>
          <w:szCs w:val="20"/>
        </w:rPr>
        <w:t>h</w:t>
      </w:r>
      <w:r w:rsidR="00A57488" w:rsidRPr="001732C3">
        <w:rPr>
          <w:rFonts w:ascii="Times New Roman" w:hAnsi="Times New Roman" w:cs="Times New Roman"/>
          <w:sz w:val="20"/>
          <w:szCs w:val="20"/>
        </w:rPr>
        <w:t>e method presented in this work</w:t>
      </w:r>
      <w:r w:rsidR="00B41A8C" w:rsidRPr="001732C3">
        <w:rPr>
          <w:rFonts w:ascii="Times New Roman" w:hAnsi="Times New Roman" w:cs="Times New Roman"/>
          <w:sz w:val="20"/>
          <w:szCs w:val="20"/>
        </w:rPr>
        <w:t xml:space="preserve"> accomplished the following:</w:t>
      </w:r>
    </w:p>
    <w:p w14:paraId="1CE5478A" w14:textId="105F168D" w:rsidR="00445394" w:rsidRPr="001732C3" w:rsidRDefault="00B41A8C" w:rsidP="00B41A8C">
      <w:pPr>
        <w:pStyle w:val="ListParagraph"/>
        <w:numPr>
          <w:ilvl w:val="0"/>
          <w:numId w:val="7"/>
        </w:num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 </w:t>
      </w:r>
      <w:r w:rsidR="00445394" w:rsidRPr="001732C3">
        <w:rPr>
          <w:rFonts w:ascii="Times New Roman" w:hAnsi="Times New Roman" w:cs="Times New Roman"/>
          <w:sz w:val="20"/>
          <w:szCs w:val="20"/>
        </w:rPr>
        <w:t>method for</w:t>
      </w:r>
      <w:r w:rsidR="00E00D6D" w:rsidRPr="001732C3">
        <w:rPr>
          <w:rFonts w:ascii="Times New Roman" w:hAnsi="Times New Roman" w:cs="Times New Roman"/>
          <w:sz w:val="20"/>
          <w:szCs w:val="20"/>
        </w:rPr>
        <w:t xml:space="preserve"> process modeling</w:t>
      </w:r>
      <w:r w:rsidR="00785A8F" w:rsidRPr="001732C3">
        <w:rPr>
          <w:rFonts w:ascii="Times New Roman" w:hAnsi="Times New Roman" w:cs="Times New Roman"/>
          <w:sz w:val="20"/>
          <w:szCs w:val="20"/>
        </w:rPr>
        <w:t>, model refinement,</w:t>
      </w:r>
      <w:r w:rsidR="00E00D6D" w:rsidRPr="001732C3">
        <w:rPr>
          <w:rFonts w:ascii="Times New Roman" w:hAnsi="Times New Roman" w:cs="Times New Roman"/>
          <w:sz w:val="20"/>
          <w:szCs w:val="20"/>
        </w:rPr>
        <w:t xml:space="preserve"> and</w:t>
      </w:r>
      <w:r w:rsidR="00445394" w:rsidRPr="001732C3">
        <w:rPr>
          <w:rFonts w:ascii="Times New Roman" w:hAnsi="Times New Roman" w:cs="Times New Roman"/>
          <w:sz w:val="20"/>
          <w:szCs w:val="20"/>
        </w:rPr>
        <w:t xml:space="preserve"> structura</w:t>
      </w:r>
      <w:r w:rsidR="00122314" w:rsidRPr="001732C3">
        <w:rPr>
          <w:rFonts w:ascii="Times New Roman" w:hAnsi="Times New Roman" w:cs="Times New Roman"/>
          <w:sz w:val="20"/>
          <w:szCs w:val="20"/>
        </w:rPr>
        <w:t>l</w:t>
      </w:r>
      <w:r w:rsidR="00445394" w:rsidRPr="001732C3">
        <w:rPr>
          <w:rFonts w:ascii="Times New Roman" w:hAnsi="Times New Roman" w:cs="Times New Roman"/>
          <w:sz w:val="20"/>
          <w:szCs w:val="20"/>
        </w:rPr>
        <w:t xml:space="preserve"> analys</w:t>
      </w:r>
      <w:r w:rsidR="00927193" w:rsidRPr="001732C3">
        <w:rPr>
          <w:rFonts w:ascii="Times New Roman" w:hAnsi="Times New Roman" w:cs="Times New Roman"/>
          <w:sz w:val="20"/>
          <w:szCs w:val="20"/>
        </w:rPr>
        <w:t>e</w:t>
      </w:r>
      <w:r w:rsidR="00445394" w:rsidRPr="001732C3">
        <w:rPr>
          <w:rFonts w:ascii="Times New Roman" w:hAnsi="Times New Roman" w:cs="Times New Roman"/>
          <w:sz w:val="20"/>
          <w:szCs w:val="20"/>
        </w:rPr>
        <w:t>s</w:t>
      </w:r>
      <w:r w:rsidR="00082056" w:rsidRPr="001732C3">
        <w:rPr>
          <w:rFonts w:ascii="Times New Roman" w:hAnsi="Times New Roman" w:cs="Times New Roman"/>
          <w:sz w:val="20"/>
          <w:szCs w:val="20"/>
        </w:rPr>
        <w:t xml:space="preserve"> of process traces</w:t>
      </w:r>
    </w:p>
    <w:p w14:paraId="568B6549" w14:textId="61F2ECD3" w:rsidR="00445394" w:rsidRPr="001732C3" w:rsidRDefault="00B41A8C" w:rsidP="00697CE2">
      <w:pPr>
        <w:pStyle w:val="ListParagraph"/>
        <w:numPr>
          <w:ilvl w:val="0"/>
          <w:numId w:val="7"/>
        </w:num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 </w:t>
      </w:r>
      <w:r w:rsidR="00445394" w:rsidRPr="001732C3">
        <w:rPr>
          <w:rFonts w:ascii="Times New Roman" w:hAnsi="Times New Roman" w:cs="Times New Roman"/>
          <w:sz w:val="20"/>
          <w:szCs w:val="20"/>
        </w:rPr>
        <w:t>method of anomaly detection</w:t>
      </w:r>
      <w:r w:rsidR="00697CE2" w:rsidRPr="001732C3">
        <w:rPr>
          <w:rFonts w:ascii="Times New Roman" w:hAnsi="Times New Roman" w:cs="Times New Roman"/>
          <w:sz w:val="20"/>
          <w:szCs w:val="20"/>
        </w:rPr>
        <w:t xml:space="preserve"> capable of </w:t>
      </w:r>
      <w:r w:rsidR="00BD114A" w:rsidRPr="001732C3">
        <w:rPr>
          <w:rFonts w:ascii="Times New Roman" w:hAnsi="Times New Roman" w:cs="Times New Roman"/>
          <w:sz w:val="20"/>
          <w:szCs w:val="20"/>
        </w:rPr>
        <w:t>causal</w:t>
      </w:r>
      <w:r w:rsidR="00A32B5F" w:rsidRPr="001732C3">
        <w:rPr>
          <w:rFonts w:ascii="Times New Roman" w:hAnsi="Times New Roman" w:cs="Times New Roman"/>
          <w:sz w:val="20"/>
          <w:szCs w:val="20"/>
        </w:rPr>
        <w:t xml:space="preserve"> structural attribution</w:t>
      </w:r>
    </w:p>
    <w:p w14:paraId="7F05D912" w14:textId="79F693D0" w:rsidR="00FD4F63" w:rsidRPr="001732C3" w:rsidRDefault="00A57488" w:rsidP="00B41A8C">
      <w:pPr>
        <w:pStyle w:val="ListParagraph"/>
        <w:numPr>
          <w:ilvl w:val="0"/>
          <w:numId w:val="7"/>
        </w:num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 hierarchical </w:t>
      </w:r>
      <w:r w:rsidR="0052309F" w:rsidRPr="001732C3">
        <w:rPr>
          <w:rFonts w:ascii="Times New Roman" w:hAnsi="Times New Roman" w:cs="Times New Roman"/>
          <w:sz w:val="20"/>
          <w:szCs w:val="20"/>
        </w:rPr>
        <w:t xml:space="preserve">feature </w:t>
      </w:r>
      <w:r w:rsidR="008779C0" w:rsidRPr="001732C3">
        <w:rPr>
          <w:rFonts w:ascii="Times New Roman" w:hAnsi="Times New Roman" w:cs="Times New Roman"/>
          <w:sz w:val="20"/>
          <w:szCs w:val="20"/>
        </w:rPr>
        <w:t xml:space="preserve">representation of the structural components of </w:t>
      </w:r>
      <w:r w:rsidR="00E26F14" w:rsidRPr="001732C3">
        <w:rPr>
          <w:rFonts w:ascii="Times New Roman" w:hAnsi="Times New Roman" w:cs="Times New Roman"/>
          <w:sz w:val="20"/>
          <w:szCs w:val="20"/>
        </w:rPr>
        <w:t>unknown</w:t>
      </w:r>
      <w:r w:rsidR="008779C0" w:rsidRPr="001732C3">
        <w:rPr>
          <w:rFonts w:ascii="Times New Roman" w:hAnsi="Times New Roman" w:cs="Times New Roman"/>
          <w:sz w:val="20"/>
          <w:szCs w:val="20"/>
        </w:rPr>
        <w:t xml:space="preserve"> process</w:t>
      </w:r>
      <w:r w:rsidR="007504D3" w:rsidRPr="001732C3">
        <w:rPr>
          <w:rFonts w:ascii="Times New Roman" w:hAnsi="Times New Roman" w:cs="Times New Roman"/>
          <w:sz w:val="20"/>
          <w:szCs w:val="20"/>
        </w:rPr>
        <w:t>es</w:t>
      </w:r>
    </w:p>
    <w:p w14:paraId="11FBA5DD" w14:textId="3BFF67F6" w:rsidR="008719D9" w:rsidRPr="001732C3" w:rsidRDefault="008719D9" w:rsidP="005D2D5A">
      <w:pPr>
        <w:pStyle w:val="ListParagraph"/>
        <w:numPr>
          <w:ilvl w:val="0"/>
          <w:numId w:val="7"/>
        </w:numPr>
        <w:spacing w:line="240" w:lineRule="auto"/>
        <w:rPr>
          <w:rFonts w:ascii="Times New Roman" w:hAnsi="Times New Roman" w:cs="Times New Roman"/>
          <w:b/>
          <w:sz w:val="20"/>
          <w:szCs w:val="20"/>
        </w:rPr>
      </w:pPr>
      <w:commentRangeStart w:id="21"/>
      <w:r w:rsidRPr="001732C3">
        <w:rPr>
          <w:rFonts w:ascii="Times New Roman" w:hAnsi="Times New Roman" w:cs="Times New Roman"/>
          <w:sz w:val="20"/>
          <w:szCs w:val="20"/>
        </w:rPr>
        <w:t>Significant op</w:t>
      </w:r>
      <w:r w:rsidR="00D12680" w:rsidRPr="001732C3">
        <w:rPr>
          <w:rFonts w:ascii="Times New Roman" w:hAnsi="Times New Roman" w:cs="Times New Roman"/>
          <w:sz w:val="20"/>
          <w:szCs w:val="20"/>
        </w:rPr>
        <w:t xml:space="preserve">en-source </w:t>
      </w:r>
      <w:r w:rsidR="0027708C" w:rsidRPr="001732C3">
        <w:rPr>
          <w:rFonts w:ascii="Times New Roman" w:hAnsi="Times New Roman" w:cs="Times New Roman"/>
          <w:sz w:val="20"/>
          <w:szCs w:val="20"/>
        </w:rPr>
        <w:t>software development</w:t>
      </w:r>
      <w:ins w:id="22" w:author="jesse" w:date="2018-04-02T09:28:00Z">
        <w:r w:rsidR="005C1316">
          <w:rPr>
            <w:rFonts w:ascii="Times New Roman" w:hAnsi="Times New Roman" w:cs="Times New Roman"/>
            <w:sz w:val="20"/>
            <w:szCs w:val="20"/>
          </w:rPr>
          <w:t>, available at github.com/</w:t>
        </w:r>
        <w:proofErr w:type="spellStart"/>
        <w:r w:rsidR="005C1316">
          <w:rPr>
            <w:rFonts w:ascii="Times New Roman" w:hAnsi="Times New Roman" w:cs="Times New Roman"/>
            <w:sz w:val="20"/>
            <w:szCs w:val="20"/>
          </w:rPr>
          <w:t>niceyeti</w:t>
        </w:r>
        <w:proofErr w:type="spellEnd"/>
        <w:r w:rsidR="005C1316">
          <w:rPr>
            <w:rFonts w:ascii="Times New Roman" w:hAnsi="Times New Roman" w:cs="Times New Roman"/>
            <w:sz w:val="20"/>
            <w:szCs w:val="20"/>
          </w:rPr>
          <w:t>/</w:t>
        </w:r>
        <w:proofErr w:type="spellStart"/>
        <w:r w:rsidR="005C1316">
          <w:rPr>
            <w:rFonts w:ascii="Times New Roman" w:hAnsi="Times New Roman" w:cs="Times New Roman"/>
            <w:sz w:val="20"/>
            <w:szCs w:val="20"/>
          </w:rPr>
          <w:t>ProcessMining</w:t>
        </w:r>
      </w:ins>
      <w:proofErr w:type="spellEnd"/>
    </w:p>
    <w:p w14:paraId="24CBB1AB" w14:textId="69A8FD4E" w:rsidR="00A42E58" w:rsidRPr="001732C3" w:rsidRDefault="00EA69FA" w:rsidP="005D2D5A">
      <w:pPr>
        <w:pStyle w:val="ListParagraph"/>
        <w:numPr>
          <w:ilvl w:val="0"/>
          <w:numId w:val="7"/>
        </w:numPr>
        <w:spacing w:line="240" w:lineRule="auto"/>
        <w:rPr>
          <w:rFonts w:ascii="Times New Roman" w:hAnsi="Times New Roman" w:cs="Times New Roman"/>
          <w:b/>
          <w:sz w:val="20"/>
          <w:szCs w:val="20"/>
        </w:rPr>
      </w:pPr>
      <w:r w:rsidRPr="001732C3">
        <w:rPr>
          <w:rFonts w:ascii="Times New Roman" w:hAnsi="Times New Roman" w:cs="Times New Roman"/>
          <w:sz w:val="20"/>
          <w:szCs w:val="20"/>
        </w:rPr>
        <w:t>S</w:t>
      </w:r>
      <w:r w:rsidR="008719D9" w:rsidRPr="001732C3">
        <w:rPr>
          <w:rFonts w:ascii="Times New Roman" w:hAnsi="Times New Roman" w:cs="Times New Roman"/>
          <w:sz w:val="20"/>
          <w:szCs w:val="20"/>
        </w:rPr>
        <w:t xml:space="preserve">ynthetic </w:t>
      </w:r>
      <w:r w:rsidR="002E5D01" w:rsidRPr="001732C3">
        <w:rPr>
          <w:rFonts w:ascii="Times New Roman" w:hAnsi="Times New Roman" w:cs="Times New Roman"/>
          <w:sz w:val="20"/>
          <w:szCs w:val="20"/>
        </w:rPr>
        <w:t>datasets</w:t>
      </w:r>
      <w:r w:rsidR="008719D9" w:rsidRPr="001732C3">
        <w:rPr>
          <w:rFonts w:ascii="Times New Roman" w:hAnsi="Times New Roman" w:cs="Times New Roman"/>
          <w:sz w:val="20"/>
          <w:szCs w:val="20"/>
        </w:rPr>
        <w:t xml:space="preserve"> and data generation software for benchmarking</w:t>
      </w:r>
      <w:r w:rsidR="00AE2ADC" w:rsidRPr="001732C3">
        <w:rPr>
          <w:rFonts w:ascii="Times New Roman" w:hAnsi="Times New Roman" w:cs="Times New Roman"/>
          <w:sz w:val="20"/>
          <w:szCs w:val="20"/>
        </w:rPr>
        <w:t xml:space="preserve"> process mining tasks</w:t>
      </w:r>
      <w:commentRangeEnd w:id="21"/>
      <w:r w:rsidR="00CE44F1">
        <w:rPr>
          <w:rStyle w:val="CommentReference"/>
        </w:rPr>
        <w:commentReference w:id="21"/>
      </w:r>
    </w:p>
    <w:p w14:paraId="21F05782" w14:textId="1AAD7C52" w:rsidR="00502A64" w:rsidRPr="001732C3" w:rsidRDefault="00C138F9" w:rsidP="00B42771">
      <w:pPr>
        <w:spacing w:line="240" w:lineRule="auto"/>
        <w:rPr>
          <w:rFonts w:ascii="Times New Roman" w:hAnsi="Times New Roman" w:cs="Times New Roman"/>
          <w:sz w:val="20"/>
          <w:szCs w:val="20"/>
        </w:rPr>
      </w:pPr>
      <w:r w:rsidRPr="001732C3">
        <w:rPr>
          <w:rFonts w:ascii="Times New Roman" w:hAnsi="Times New Roman" w:cs="Times New Roman"/>
          <w:sz w:val="20"/>
          <w:szCs w:val="20"/>
        </w:rPr>
        <w:t>T</w:t>
      </w:r>
      <w:r w:rsidR="00051313" w:rsidRPr="001732C3">
        <w:rPr>
          <w:rFonts w:ascii="Times New Roman" w:hAnsi="Times New Roman" w:cs="Times New Roman"/>
          <w:sz w:val="20"/>
          <w:szCs w:val="20"/>
        </w:rPr>
        <w:t xml:space="preserve">he overall framework serves as a starting point for future research using other structural learning methods, and potentially deep learning. </w:t>
      </w:r>
      <w:r w:rsidR="00B42771" w:rsidRPr="001732C3">
        <w:rPr>
          <w:rFonts w:ascii="Times New Roman" w:hAnsi="Times New Roman" w:cs="Times New Roman"/>
          <w:sz w:val="20"/>
          <w:szCs w:val="20"/>
        </w:rPr>
        <w:t>L</w:t>
      </w:r>
      <w:r w:rsidR="00051313" w:rsidRPr="001732C3">
        <w:rPr>
          <w:rFonts w:ascii="Times New Roman" w:hAnsi="Times New Roman" w:cs="Times New Roman"/>
          <w:sz w:val="20"/>
          <w:szCs w:val="20"/>
        </w:rPr>
        <w:t>earn</w:t>
      </w:r>
      <w:r w:rsidR="00B42771" w:rsidRPr="001732C3">
        <w:rPr>
          <w:rFonts w:ascii="Times New Roman" w:hAnsi="Times New Roman" w:cs="Times New Roman"/>
          <w:sz w:val="20"/>
          <w:szCs w:val="20"/>
        </w:rPr>
        <w:t>ing</w:t>
      </w:r>
      <w:r w:rsidR="00051313" w:rsidRPr="001732C3">
        <w:rPr>
          <w:rFonts w:ascii="Times New Roman" w:hAnsi="Times New Roman" w:cs="Times New Roman"/>
          <w:sz w:val="20"/>
          <w:szCs w:val="20"/>
        </w:rPr>
        <w:t xml:space="preserve"> structure within high dimensional data</w:t>
      </w:r>
      <w:r w:rsidR="00D25FB7" w:rsidRPr="001732C3">
        <w:rPr>
          <w:rFonts w:ascii="Times New Roman" w:hAnsi="Times New Roman" w:cs="Times New Roman"/>
          <w:sz w:val="20"/>
          <w:szCs w:val="20"/>
        </w:rPr>
        <w:t xml:space="preserve"> </w:t>
      </w:r>
      <w:r w:rsidR="00DF0DED" w:rsidRPr="001732C3">
        <w:rPr>
          <w:rFonts w:ascii="Times New Roman" w:hAnsi="Times New Roman" w:cs="Times New Roman"/>
          <w:sz w:val="20"/>
          <w:szCs w:val="20"/>
        </w:rPr>
        <w:t>embodies</w:t>
      </w:r>
      <w:r w:rsidR="00B42771" w:rsidRPr="001732C3">
        <w:rPr>
          <w:rFonts w:ascii="Times New Roman" w:hAnsi="Times New Roman" w:cs="Times New Roman"/>
          <w:sz w:val="20"/>
          <w:szCs w:val="20"/>
        </w:rPr>
        <w:t xml:space="preserve"> the ability to </w:t>
      </w:r>
      <w:r w:rsidR="00A2573F" w:rsidRPr="001732C3">
        <w:rPr>
          <w:rFonts w:ascii="Times New Roman" w:hAnsi="Times New Roman" w:cs="Times New Roman"/>
          <w:sz w:val="20"/>
          <w:szCs w:val="20"/>
        </w:rPr>
        <w:t>learn</w:t>
      </w:r>
      <w:r w:rsidR="00B42771" w:rsidRPr="001732C3">
        <w:rPr>
          <w:rFonts w:ascii="Times New Roman" w:hAnsi="Times New Roman" w:cs="Times New Roman"/>
          <w:sz w:val="20"/>
          <w:szCs w:val="20"/>
        </w:rPr>
        <w:t xml:space="preserve"> compressed representations of a </w:t>
      </w:r>
      <w:del w:id="23" w:author="Larry Holder" w:date="2018-03-31T07:20:00Z">
        <w:r w:rsidR="00B42771" w:rsidRPr="001732C3" w:rsidDel="00CE44F1">
          <w:rPr>
            <w:rFonts w:ascii="Times New Roman" w:hAnsi="Times New Roman" w:cs="Times New Roman"/>
            <w:sz w:val="20"/>
            <w:szCs w:val="20"/>
          </w:rPr>
          <w:delText xml:space="preserve">highly </w:delText>
        </w:r>
      </w:del>
      <w:ins w:id="24" w:author="Larry Holder" w:date="2018-03-31T07:20:00Z">
        <w:r w:rsidR="00CE44F1" w:rsidRPr="001732C3">
          <w:rPr>
            <w:rFonts w:ascii="Times New Roman" w:hAnsi="Times New Roman" w:cs="Times New Roman"/>
            <w:sz w:val="20"/>
            <w:szCs w:val="20"/>
          </w:rPr>
          <w:t>high</w:t>
        </w:r>
        <w:r w:rsidR="00CE44F1">
          <w:rPr>
            <w:rFonts w:ascii="Times New Roman" w:hAnsi="Times New Roman" w:cs="Times New Roman"/>
            <w:sz w:val="20"/>
            <w:szCs w:val="20"/>
          </w:rPr>
          <w:t>-</w:t>
        </w:r>
      </w:ins>
      <w:r w:rsidR="00B42771" w:rsidRPr="001732C3">
        <w:rPr>
          <w:rFonts w:ascii="Times New Roman" w:hAnsi="Times New Roman" w:cs="Times New Roman"/>
          <w:sz w:val="20"/>
          <w:szCs w:val="20"/>
        </w:rPr>
        <w:t>dimensional world,</w:t>
      </w:r>
      <w:r w:rsidR="00051313" w:rsidRPr="001732C3">
        <w:rPr>
          <w:rFonts w:ascii="Times New Roman" w:hAnsi="Times New Roman" w:cs="Times New Roman"/>
          <w:sz w:val="20"/>
          <w:szCs w:val="20"/>
        </w:rPr>
        <w:t xml:space="preserve"> </w:t>
      </w:r>
      <w:r w:rsidR="006B6E0F" w:rsidRPr="001732C3">
        <w:rPr>
          <w:rFonts w:ascii="Times New Roman" w:hAnsi="Times New Roman" w:cs="Times New Roman"/>
          <w:sz w:val="20"/>
          <w:szCs w:val="20"/>
        </w:rPr>
        <w:t>a</w:t>
      </w:r>
      <w:r w:rsidR="00B42771" w:rsidRPr="001732C3">
        <w:rPr>
          <w:rFonts w:ascii="Times New Roman" w:hAnsi="Times New Roman" w:cs="Times New Roman"/>
          <w:sz w:val="20"/>
          <w:szCs w:val="20"/>
        </w:rPr>
        <w:t xml:space="preserve"> core requirement of general purpose machine learning and artificial intelligence.</w:t>
      </w:r>
      <w:r w:rsidR="00EF504E" w:rsidRPr="001732C3">
        <w:rPr>
          <w:rFonts w:ascii="Times New Roman" w:hAnsi="Times New Roman" w:cs="Times New Roman"/>
          <w:sz w:val="20"/>
          <w:szCs w:val="20"/>
        </w:rPr>
        <w:t xml:space="preserve"> The method presented in this work advances this goal</w:t>
      </w:r>
      <w:r w:rsidR="000710C7" w:rsidRPr="001732C3">
        <w:rPr>
          <w:rFonts w:ascii="Times New Roman" w:hAnsi="Times New Roman" w:cs="Times New Roman"/>
          <w:sz w:val="20"/>
          <w:szCs w:val="20"/>
        </w:rPr>
        <w:t xml:space="preserve"> directly, but also provides useful problem characterizations and datasets for use by implementers of a</w:t>
      </w:r>
      <w:r w:rsidR="00F22657" w:rsidRPr="001732C3">
        <w:rPr>
          <w:rFonts w:ascii="Times New Roman" w:hAnsi="Times New Roman" w:cs="Times New Roman"/>
          <w:sz w:val="20"/>
          <w:szCs w:val="20"/>
        </w:rPr>
        <w:t>lternative</w:t>
      </w:r>
      <w:r w:rsidR="000710C7" w:rsidRPr="001732C3">
        <w:rPr>
          <w:rFonts w:ascii="Times New Roman" w:hAnsi="Times New Roman" w:cs="Times New Roman"/>
          <w:sz w:val="20"/>
          <w:szCs w:val="20"/>
        </w:rPr>
        <w:t xml:space="preserve"> solutions</w:t>
      </w:r>
      <w:r w:rsidR="004B6F67" w:rsidRPr="001732C3">
        <w:rPr>
          <w:rFonts w:ascii="Times New Roman" w:hAnsi="Times New Roman" w:cs="Times New Roman"/>
          <w:sz w:val="20"/>
          <w:szCs w:val="20"/>
        </w:rPr>
        <w:t xml:space="preserve"> for similar process</w:t>
      </w:r>
      <w:r w:rsidR="00327569" w:rsidRPr="001732C3">
        <w:rPr>
          <w:rFonts w:ascii="Times New Roman" w:hAnsi="Times New Roman" w:cs="Times New Roman"/>
          <w:sz w:val="20"/>
          <w:szCs w:val="20"/>
        </w:rPr>
        <w:t>-</w:t>
      </w:r>
      <w:r w:rsidR="004B6F67" w:rsidRPr="001732C3">
        <w:rPr>
          <w:rFonts w:ascii="Times New Roman" w:hAnsi="Times New Roman" w:cs="Times New Roman"/>
          <w:sz w:val="20"/>
          <w:szCs w:val="20"/>
        </w:rPr>
        <w:t>oriented tasks.</w:t>
      </w:r>
    </w:p>
    <w:p w14:paraId="19854994" w14:textId="79A27724" w:rsidR="00A42E58" w:rsidRPr="001732C3" w:rsidRDefault="009C6B75" w:rsidP="009824DE">
      <w:pPr>
        <w:spacing w:line="240" w:lineRule="auto"/>
        <w:contextualSpacing/>
        <w:outlineLvl w:val="0"/>
        <w:rPr>
          <w:rFonts w:ascii="Times New Roman" w:hAnsi="Times New Roman" w:cs="Times New Roman"/>
          <w:b/>
          <w:sz w:val="20"/>
          <w:szCs w:val="20"/>
        </w:rPr>
      </w:pPr>
      <w:ins w:id="25" w:author="jesse" w:date="2018-04-02T09:13:00Z">
        <w:r>
          <w:rPr>
            <w:rFonts w:ascii="Times New Roman" w:hAnsi="Times New Roman" w:cs="Times New Roman"/>
            <w:b/>
            <w:sz w:val="20"/>
            <w:szCs w:val="20"/>
          </w:rPr>
          <w:t xml:space="preserve">1.2 </w:t>
        </w:r>
      </w:ins>
      <w:r w:rsidR="00A42E58" w:rsidRPr="001732C3">
        <w:rPr>
          <w:rFonts w:ascii="Times New Roman" w:hAnsi="Times New Roman" w:cs="Times New Roman"/>
          <w:b/>
          <w:sz w:val="20"/>
          <w:szCs w:val="20"/>
        </w:rPr>
        <w:t>Outline</w:t>
      </w:r>
    </w:p>
    <w:p w14:paraId="0C141F4D" w14:textId="29102E22" w:rsidR="00A42E58" w:rsidRPr="001732C3" w:rsidRDefault="00A42E58" w:rsidP="00346459">
      <w:pPr>
        <w:spacing w:line="240" w:lineRule="auto"/>
        <w:contextualSpacing/>
        <w:rPr>
          <w:rFonts w:ascii="Times New Roman" w:hAnsi="Times New Roman" w:cs="Times New Roman"/>
          <w:sz w:val="20"/>
          <w:szCs w:val="20"/>
        </w:rPr>
      </w:pPr>
    </w:p>
    <w:p w14:paraId="670CE47B" w14:textId="0C87218C" w:rsidR="00C31C75" w:rsidRPr="001732C3" w:rsidRDefault="00C31C75" w:rsidP="00C31C75">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The remainder of this work is organized as follows. </w:t>
      </w:r>
      <w:r w:rsidR="00C041A6"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two introduces process mining in further detail, then characterizes the task of</w:t>
      </w:r>
      <w:r w:rsidR="00AF3CF6" w:rsidRPr="001732C3">
        <w:rPr>
          <w:rFonts w:ascii="Times New Roman" w:hAnsi="Times New Roman" w:cs="Times New Roman"/>
          <w:sz w:val="20"/>
          <w:szCs w:val="20"/>
        </w:rPr>
        <w:t xml:space="preserve"> </w:t>
      </w:r>
      <w:del w:id="26" w:author="Larry Holder" w:date="2018-03-31T07:21:00Z">
        <w:r w:rsidR="00AF3CF6" w:rsidRPr="001732C3" w:rsidDel="00CE44F1">
          <w:rPr>
            <w:rFonts w:ascii="Times New Roman" w:hAnsi="Times New Roman" w:cs="Times New Roman"/>
            <w:sz w:val="20"/>
            <w:szCs w:val="20"/>
          </w:rPr>
          <w:delText xml:space="preserve">and </w:delText>
        </w:r>
      </w:del>
      <w:r w:rsidRPr="001732C3">
        <w:rPr>
          <w:rFonts w:ascii="Times New Roman" w:hAnsi="Times New Roman" w:cs="Times New Roman"/>
          <w:sz w:val="20"/>
          <w:szCs w:val="20"/>
        </w:rPr>
        <w:t xml:space="preserve">anomaly detection within this domain. Additionally, graph compression and graph representations are introduced, as they are used throughout this work. With this context established, </w:t>
      </w:r>
      <w:r w:rsidR="00AF3CF6"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three introduces required terminology and defines the specific problem of process anomaly detection</w:t>
      </w:r>
      <w:r w:rsidR="00A36530" w:rsidRPr="001732C3">
        <w:rPr>
          <w:rFonts w:ascii="Times New Roman" w:hAnsi="Times New Roman" w:cs="Times New Roman"/>
          <w:sz w:val="20"/>
          <w:szCs w:val="20"/>
        </w:rPr>
        <w:t>, its evaluation metrics, and</w:t>
      </w:r>
      <w:r w:rsidRPr="001732C3">
        <w:rPr>
          <w:rFonts w:ascii="Times New Roman" w:hAnsi="Times New Roman" w:cs="Times New Roman"/>
          <w:sz w:val="20"/>
          <w:szCs w:val="20"/>
        </w:rPr>
        <w:t xml:space="preserve"> its complexity. </w:t>
      </w:r>
      <w:r w:rsidR="003F4589"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four then lays out the proposed method of graphical trace compression and its anomaly detection method. The anomaly detectio</w:t>
      </w:r>
      <w:r w:rsidR="001B5203" w:rsidRPr="001732C3">
        <w:rPr>
          <w:rFonts w:ascii="Times New Roman" w:hAnsi="Times New Roman" w:cs="Times New Roman"/>
          <w:sz w:val="20"/>
          <w:szCs w:val="20"/>
        </w:rPr>
        <w:t>n</w:t>
      </w:r>
      <w:r w:rsidRPr="001732C3">
        <w:rPr>
          <w:rFonts w:ascii="Times New Roman" w:hAnsi="Times New Roman" w:cs="Times New Roman"/>
          <w:sz w:val="20"/>
          <w:szCs w:val="20"/>
        </w:rPr>
        <w:t xml:space="preserve"> method is evaluated in </w:t>
      </w:r>
      <w:r w:rsidR="001B5203"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five, along with a description of the datasets and experiment</w:t>
      </w:r>
      <w:r w:rsidR="00252FF6" w:rsidRPr="001732C3">
        <w:rPr>
          <w:rFonts w:ascii="Times New Roman" w:hAnsi="Times New Roman" w:cs="Times New Roman"/>
          <w:sz w:val="20"/>
          <w:szCs w:val="20"/>
        </w:rPr>
        <w:t xml:space="preserve"> methods</w:t>
      </w:r>
      <w:r w:rsidRPr="001732C3">
        <w:rPr>
          <w:rFonts w:ascii="Times New Roman" w:hAnsi="Times New Roman" w:cs="Times New Roman"/>
          <w:sz w:val="20"/>
          <w:szCs w:val="20"/>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 world data evaluation is also included </w:t>
      </w:r>
      <w:r w:rsidR="00D02E95" w:rsidRPr="001732C3">
        <w:rPr>
          <w:rFonts w:ascii="Times New Roman" w:hAnsi="Times New Roman" w:cs="Times New Roman"/>
          <w:sz w:val="20"/>
          <w:szCs w:val="20"/>
        </w:rPr>
        <w:t>chapter five</w:t>
      </w:r>
      <w:r w:rsidRPr="001732C3">
        <w:rPr>
          <w:rFonts w:ascii="Times New Roman" w:hAnsi="Times New Roman" w:cs="Times New Roman"/>
          <w:sz w:val="20"/>
          <w:szCs w:val="20"/>
        </w:rPr>
        <w:t xml:space="preserve">. Finally, detailed conclusions and potential future work are discussed in </w:t>
      </w:r>
      <w:r w:rsidR="00AF2D4C"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six.</w:t>
      </w:r>
    </w:p>
    <w:p w14:paraId="47B3C283" w14:textId="77777777" w:rsidR="00860C9E" w:rsidRPr="001732C3" w:rsidRDefault="00860C9E" w:rsidP="00346459">
      <w:pPr>
        <w:spacing w:line="240" w:lineRule="auto"/>
        <w:contextualSpacing/>
        <w:rPr>
          <w:rFonts w:ascii="Times New Roman" w:hAnsi="Times New Roman" w:cs="Times New Roman"/>
          <w:sz w:val="20"/>
          <w:szCs w:val="20"/>
        </w:rPr>
      </w:pPr>
    </w:p>
    <w:p w14:paraId="059AE9BB" w14:textId="23055139" w:rsidR="00454DB2" w:rsidRPr="001732C3" w:rsidRDefault="00454DB2" w:rsidP="00346459">
      <w:pPr>
        <w:spacing w:line="240" w:lineRule="auto"/>
        <w:contextualSpacing/>
        <w:rPr>
          <w:rFonts w:ascii="Times New Roman" w:hAnsi="Times New Roman" w:cs="Times New Roman"/>
          <w:sz w:val="20"/>
          <w:szCs w:val="20"/>
        </w:rPr>
      </w:pPr>
    </w:p>
    <w:p w14:paraId="1E09CA95" w14:textId="78AD658E" w:rsidR="00454DB2" w:rsidRPr="001732C3" w:rsidRDefault="00454DB2" w:rsidP="00346459">
      <w:pPr>
        <w:spacing w:line="240" w:lineRule="auto"/>
        <w:contextualSpacing/>
        <w:rPr>
          <w:rFonts w:ascii="Times New Roman" w:hAnsi="Times New Roman" w:cs="Times New Roman"/>
          <w:sz w:val="20"/>
          <w:szCs w:val="20"/>
        </w:rPr>
      </w:pPr>
    </w:p>
    <w:p w14:paraId="2F1DF7F7" w14:textId="088967E7" w:rsidR="00454DB2" w:rsidRPr="001732C3" w:rsidRDefault="00454DB2" w:rsidP="00346459">
      <w:pPr>
        <w:spacing w:line="240" w:lineRule="auto"/>
        <w:contextualSpacing/>
        <w:rPr>
          <w:rFonts w:ascii="Times New Roman" w:hAnsi="Times New Roman" w:cs="Times New Roman"/>
          <w:sz w:val="20"/>
          <w:szCs w:val="20"/>
        </w:rPr>
      </w:pPr>
    </w:p>
    <w:p w14:paraId="1A63BA86" w14:textId="7EF76398" w:rsidR="008D10C8" w:rsidRPr="001732C3" w:rsidRDefault="008D10C8" w:rsidP="00346459">
      <w:pPr>
        <w:spacing w:line="240" w:lineRule="auto"/>
        <w:contextualSpacing/>
        <w:rPr>
          <w:rFonts w:ascii="Times New Roman" w:hAnsi="Times New Roman" w:cs="Times New Roman"/>
          <w:sz w:val="20"/>
          <w:szCs w:val="20"/>
        </w:rPr>
      </w:pPr>
    </w:p>
    <w:p w14:paraId="73B4B1E8" w14:textId="7619FC80" w:rsidR="008D10C8" w:rsidRPr="001732C3" w:rsidRDefault="008D10C8" w:rsidP="00346459">
      <w:pPr>
        <w:spacing w:line="240" w:lineRule="auto"/>
        <w:contextualSpacing/>
        <w:rPr>
          <w:rFonts w:ascii="Times New Roman" w:hAnsi="Times New Roman" w:cs="Times New Roman"/>
          <w:sz w:val="20"/>
          <w:szCs w:val="20"/>
        </w:rPr>
      </w:pPr>
    </w:p>
    <w:p w14:paraId="5DF8B801" w14:textId="29B7E1CB" w:rsidR="008D10C8" w:rsidRPr="001732C3" w:rsidRDefault="008D10C8" w:rsidP="00346459">
      <w:pPr>
        <w:spacing w:line="240" w:lineRule="auto"/>
        <w:contextualSpacing/>
        <w:rPr>
          <w:rFonts w:ascii="Times New Roman" w:hAnsi="Times New Roman" w:cs="Times New Roman"/>
          <w:sz w:val="20"/>
          <w:szCs w:val="20"/>
        </w:rPr>
      </w:pPr>
    </w:p>
    <w:p w14:paraId="0E5E0403" w14:textId="77777777" w:rsidR="008D10C8" w:rsidRPr="001732C3" w:rsidRDefault="008D10C8" w:rsidP="00346459">
      <w:pPr>
        <w:spacing w:line="240" w:lineRule="auto"/>
        <w:contextualSpacing/>
        <w:rPr>
          <w:rFonts w:ascii="Times New Roman" w:hAnsi="Times New Roman" w:cs="Times New Roman"/>
          <w:sz w:val="20"/>
          <w:szCs w:val="20"/>
        </w:rPr>
      </w:pPr>
    </w:p>
    <w:p w14:paraId="69C2A3C7" w14:textId="165D00F4" w:rsidR="000C6F61" w:rsidRPr="001732C3" w:rsidRDefault="000C6F61" w:rsidP="00953A31">
      <w:pPr>
        <w:spacing w:line="480" w:lineRule="auto"/>
        <w:contextualSpacing/>
        <w:jc w:val="center"/>
        <w:rPr>
          <w:rFonts w:ascii="Times New Roman" w:hAnsi="Times New Roman" w:cs="Times New Roman"/>
          <w:sz w:val="24"/>
          <w:szCs w:val="24"/>
        </w:rPr>
      </w:pPr>
    </w:p>
    <w:p w14:paraId="08FA3B0E" w14:textId="77777777" w:rsidR="007C031D" w:rsidRPr="001732C3" w:rsidRDefault="007C031D" w:rsidP="00953A31">
      <w:pPr>
        <w:spacing w:line="480" w:lineRule="auto"/>
        <w:contextualSpacing/>
        <w:jc w:val="center"/>
        <w:rPr>
          <w:rFonts w:ascii="Times New Roman" w:hAnsi="Times New Roman" w:cs="Times New Roman"/>
          <w:sz w:val="24"/>
          <w:szCs w:val="24"/>
        </w:rPr>
      </w:pPr>
    </w:p>
    <w:p w14:paraId="05DBC5DD" w14:textId="441C8059" w:rsidR="00953A31" w:rsidRPr="001732C3" w:rsidRDefault="00AE7FD7"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CHAPTER</w:t>
      </w:r>
      <w:r w:rsidR="00B161A0" w:rsidRPr="001732C3">
        <w:rPr>
          <w:rFonts w:ascii="Times New Roman" w:hAnsi="Times New Roman" w:cs="Times New Roman"/>
          <w:sz w:val="24"/>
          <w:szCs w:val="24"/>
        </w:rPr>
        <w:t xml:space="preserve"> TWO: </w:t>
      </w:r>
      <w:r w:rsidR="006E793B" w:rsidRPr="001732C3">
        <w:rPr>
          <w:rFonts w:ascii="Times New Roman" w:hAnsi="Times New Roman" w:cs="Times New Roman"/>
          <w:sz w:val="24"/>
          <w:szCs w:val="24"/>
        </w:rPr>
        <w:t>BACKGROUND AND RELATED WORK</w:t>
      </w:r>
    </w:p>
    <w:p w14:paraId="6CBD1F3C" w14:textId="7FB2A8B1" w:rsidR="00150722" w:rsidRPr="001732C3" w:rsidRDefault="009C6B75" w:rsidP="009824DE">
      <w:pPr>
        <w:outlineLvl w:val="0"/>
        <w:rPr>
          <w:rFonts w:ascii="Times New Roman" w:hAnsi="Times New Roman" w:cs="Times New Roman"/>
          <w:b/>
          <w:sz w:val="24"/>
          <w:szCs w:val="24"/>
        </w:rPr>
      </w:pPr>
      <w:ins w:id="27" w:author="jesse" w:date="2018-04-02T09:13:00Z">
        <w:r>
          <w:rPr>
            <w:rFonts w:ascii="Times New Roman" w:hAnsi="Times New Roman" w:cs="Times New Roman"/>
            <w:b/>
            <w:sz w:val="24"/>
            <w:szCs w:val="24"/>
          </w:rPr>
          <w:t xml:space="preserve">2.0 </w:t>
        </w:r>
      </w:ins>
      <w:r w:rsidR="00150722" w:rsidRPr="001732C3">
        <w:rPr>
          <w:rFonts w:ascii="Times New Roman" w:hAnsi="Times New Roman" w:cs="Times New Roman"/>
          <w:b/>
          <w:sz w:val="24"/>
          <w:szCs w:val="24"/>
        </w:rPr>
        <w:t>Process Mining</w:t>
      </w:r>
    </w:p>
    <w:p w14:paraId="19478AB6" w14:textId="2520329D"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As described in </w:t>
      </w:r>
      <w:r w:rsidR="00DD21BF" w:rsidRPr="001732C3">
        <w:rPr>
          <w:rFonts w:ascii="Times New Roman" w:hAnsi="Times New Roman" w:cs="Times New Roman"/>
          <w:sz w:val="20"/>
          <w:szCs w:val="20"/>
        </w:rPr>
        <w:t>(Dumas et al., 2005)</w:t>
      </w:r>
      <w:r w:rsidRPr="001732C3">
        <w:rPr>
          <w:rFonts w:ascii="Times New Roman" w:hAnsi="Times New Roman" w:cs="Times New Roman"/>
          <w:sz w:val="20"/>
          <w:szCs w:val="20"/>
        </w:rPr>
        <w:t xml:space="preserve">, a process aware information system (PAIS) is, “a software system that manages and executes operational processes involving people, applications, and/or information sources </w:t>
      </w:r>
      <w:proofErr w:type="gramStart"/>
      <w:r w:rsidRPr="001732C3">
        <w:rPr>
          <w:rFonts w:ascii="Times New Roman" w:hAnsi="Times New Roman" w:cs="Times New Roman"/>
          <w:sz w:val="20"/>
          <w:szCs w:val="20"/>
        </w:rPr>
        <w:t>on the basis of</w:t>
      </w:r>
      <w:proofErr w:type="gramEnd"/>
      <w:r w:rsidRPr="001732C3">
        <w:rPr>
          <w:rFonts w:ascii="Times New Roman" w:hAnsi="Times New Roman" w:cs="Times New Roman"/>
          <w:sz w:val="20"/>
          <w:szCs w:val="20"/>
        </w:rPr>
        <w:t xml:space="preserve"> process models” (p. 5). This definition formalizes operational management systems as systems centraliz</w:t>
      </w:r>
      <w:r w:rsidR="00B943E5" w:rsidRPr="001732C3">
        <w:rPr>
          <w:rFonts w:ascii="Times New Roman" w:hAnsi="Times New Roman" w:cs="Times New Roman"/>
          <w:sz w:val="20"/>
          <w:szCs w:val="20"/>
        </w:rPr>
        <w:t>ing</w:t>
      </w:r>
      <w:r w:rsidRPr="001732C3">
        <w:rPr>
          <w:rFonts w:ascii="Times New Roman" w:hAnsi="Times New Roman" w:cs="Times New Roman"/>
          <w:sz w:val="20"/>
          <w:szCs w:val="20"/>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29794893"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1732C3">
        <w:rPr>
          <w:rFonts w:ascii="Times New Roman" w:hAnsi="Times New Roman" w:cs="Times New Roman"/>
          <w:sz w:val="20"/>
          <w:szCs w:val="20"/>
        </w:rPr>
        <w:t>occur</w:t>
      </w:r>
      <w:r w:rsidRPr="001732C3">
        <w:rPr>
          <w:rFonts w:ascii="Times New Roman" w:hAnsi="Times New Roman" w:cs="Times New Roman"/>
          <w:sz w:val="20"/>
          <w:szCs w:val="20"/>
        </w:rPr>
        <w:t xml:space="preserve"> frequent</w:t>
      </w:r>
      <w:r w:rsidR="005130A3" w:rsidRPr="001732C3">
        <w:rPr>
          <w:rFonts w:ascii="Times New Roman" w:hAnsi="Times New Roman" w:cs="Times New Roman"/>
          <w:sz w:val="20"/>
          <w:szCs w:val="20"/>
        </w:rPr>
        <w:t>ly</w:t>
      </w:r>
      <w:r w:rsidRPr="001732C3">
        <w:rPr>
          <w:rFonts w:ascii="Times New Roman" w:hAnsi="Times New Roman" w:cs="Times New Roman"/>
          <w:sz w:val="20"/>
          <w:szCs w:val="20"/>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17528D10"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The ability to mine and analyze normative process patterns in these unstructured contexts is critical for mining regular activity and </w:t>
      </w:r>
      <w:r w:rsidR="00985D46" w:rsidRPr="001732C3">
        <w:rPr>
          <w:rFonts w:ascii="Times New Roman" w:hAnsi="Times New Roman" w:cs="Times New Roman"/>
          <w:sz w:val="20"/>
          <w:szCs w:val="20"/>
        </w:rPr>
        <w:t xml:space="preserve">for </w:t>
      </w:r>
      <w:r w:rsidRPr="001732C3">
        <w:rPr>
          <w:rFonts w:ascii="Times New Roman" w:hAnsi="Times New Roman" w:cs="Times New Roman"/>
          <w:sz w:val="20"/>
          <w:szCs w:val="20"/>
        </w:rPr>
        <w:t xml:space="preserve">detecting anomalies. The latter requires prior normative activity </w:t>
      </w:r>
      <w:proofErr w:type="gramStart"/>
      <w:r w:rsidR="00F67666" w:rsidRPr="001732C3">
        <w:rPr>
          <w:rFonts w:ascii="Times New Roman" w:hAnsi="Times New Roman" w:cs="Times New Roman"/>
          <w:sz w:val="20"/>
          <w:szCs w:val="20"/>
        </w:rPr>
        <w:t>patterns</w:t>
      </w:r>
      <w:r w:rsidR="00C160D9" w:rsidRPr="001732C3">
        <w:rPr>
          <w:rFonts w:ascii="Times New Roman" w:hAnsi="Times New Roman" w:cs="Times New Roman"/>
          <w:sz w:val="20"/>
          <w:szCs w:val="20"/>
        </w:rPr>
        <w:t>,</w:t>
      </w:r>
      <w:proofErr w:type="gramEnd"/>
      <w:r w:rsidRPr="001732C3">
        <w:rPr>
          <w:rFonts w:ascii="Times New Roman" w:hAnsi="Times New Roman" w:cs="Times New Roman"/>
          <w:sz w:val="20"/>
          <w:szCs w:val="20"/>
        </w:rPr>
        <w:t xml:space="preserve"> thus</w:t>
      </w:r>
      <w:r w:rsidR="00943E47" w:rsidRPr="001732C3">
        <w:rPr>
          <w:rFonts w:ascii="Times New Roman" w:hAnsi="Times New Roman" w:cs="Times New Roman"/>
          <w:sz w:val="20"/>
          <w:szCs w:val="20"/>
        </w:rPr>
        <w:t>,</w:t>
      </w:r>
      <w:r w:rsidRPr="001732C3">
        <w:rPr>
          <w:rFonts w:ascii="Times New Roman" w:hAnsi="Times New Roman" w:cs="Times New Roman"/>
          <w:sz w:val="20"/>
          <w:szCs w:val="20"/>
        </w:rPr>
        <w:t xml:space="preserve"> anomaly detection and normative pattern mining are complementary tasks. This work presents such a method for mining process patterns from workflow logs that also possesses useful anomaly detection properties. </w:t>
      </w:r>
      <w:r w:rsidR="00846531" w:rsidRPr="001732C3">
        <w:rPr>
          <w:rFonts w:ascii="Times New Roman" w:hAnsi="Times New Roman" w:cs="Times New Roman"/>
          <w:sz w:val="20"/>
          <w:szCs w:val="20"/>
        </w:rPr>
        <w:t>T</w:t>
      </w:r>
      <w:r w:rsidRPr="001732C3">
        <w:rPr>
          <w:rFonts w:ascii="Times New Roman" w:hAnsi="Times New Roman" w:cs="Times New Roman"/>
          <w:sz w:val="20"/>
          <w:szCs w:val="20"/>
        </w:rPr>
        <w:t xml:space="preserve">he Inductive Miner </w:t>
      </w:r>
      <w:r w:rsidR="00AD3F35" w:rsidRPr="001732C3">
        <w:rPr>
          <w:rFonts w:ascii="Times New Roman" w:hAnsi="Times New Roman" w:cs="Times New Roman"/>
          <w:sz w:val="20"/>
          <w:szCs w:val="20"/>
        </w:rPr>
        <w:t>(</w:t>
      </w:r>
      <w:proofErr w:type="spellStart"/>
      <w:r w:rsidR="00AD3F35" w:rsidRPr="001732C3">
        <w:rPr>
          <w:rFonts w:ascii="Times New Roman" w:hAnsi="Times New Roman" w:cs="Times New Roman"/>
          <w:sz w:val="20"/>
          <w:szCs w:val="20"/>
        </w:rPr>
        <w:t>L</w:t>
      </w:r>
      <w:r w:rsidR="00756D93" w:rsidRPr="001732C3">
        <w:rPr>
          <w:rFonts w:ascii="Times New Roman" w:hAnsi="Times New Roman" w:cs="Times New Roman"/>
          <w:sz w:val="20"/>
          <w:szCs w:val="20"/>
        </w:rPr>
        <w:t>eemans</w:t>
      </w:r>
      <w:proofErr w:type="spellEnd"/>
      <w:r w:rsidR="00756D93" w:rsidRPr="001732C3">
        <w:rPr>
          <w:rFonts w:ascii="Times New Roman" w:hAnsi="Times New Roman" w:cs="Times New Roman"/>
          <w:sz w:val="20"/>
          <w:szCs w:val="20"/>
        </w:rPr>
        <w:t xml:space="preserve"> et al., 2013</w:t>
      </w:r>
      <w:r w:rsidR="00AD3F35" w:rsidRPr="001732C3">
        <w:rPr>
          <w:rFonts w:ascii="Times New Roman" w:hAnsi="Times New Roman" w:cs="Times New Roman"/>
          <w:sz w:val="20"/>
          <w:szCs w:val="20"/>
        </w:rPr>
        <w:t>)</w:t>
      </w:r>
      <w:r w:rsidR="00846531" w:rsidRPr="001732C3">
        <w:rPr>
          <w:rFonts w:ascii="Times New Roman" w:hAnsi="Times New Roman" w:cs="Times New Roman"/>
          <w:sz w:val="20"/>
          <w:szCs w:val="20"/>
        </w:rPr>
        <w:t xml:space="preserve"> is used</w:t>
      </w:r>
      <w:r w:rsidRPr="001732C3">
        <w:rPr>
          <w:rFonts w:ascii="Times New Roman" w:hAnsi="Times New Roman" w:cs="Times New Roman"/>
          <w:sz w:val="20"/>
          <w:szCs w:val="20"/>
        </w:rPr>
        <w:t xml:space="preserve"> to construct a graphical process model from log data, t</w:t>
      </w:r>
      <w:r w:rsidR="00F776FE" w:rsidRPr="001732C3">
        <w:rPr>
          <w:rFonts w:ascii="Times New Roman" w:hAnsi="Times New Roman" w:cs="Times New Roman"/>
          <w:sz w:val="20"/>
          <w:szCs w:val="20"/>
        </w:rPr>
        <w:t>o which</w:t>
      </w:r>
      <w:r w:rsidRPr="001732C3">
        <w:rPr>
          <w:rFonts w:ascii="Times New Roman" w:hAnsi="Times New Roman" w:cs="Times New Roman"/>
          <w:sz w:val="20"/>
          <w:szCs w:val="20"/>
        </w:rPr>
        <w:t xml:space="preserve"> SUBDUE </w:t>
      </w:r>
      <w:r w:rsidR="00C220BB" w:rsidRPr="001732C3">
        <w:rPr>
          <w:rFonts w:ascii="Times New Roman" w:hAnsi="Times New Roman" w:cs="Times New Roman"/>
          <w:sz w:val="20"/>
          <w:szCs w:val="20"/>
        </w:rPr>
        <w:t>(Holder, 1989)</w:t>
      </w:r>
      <w:r w:rsidR="00F776FE" w:rsidRPr="001732C3">
        <w:rPr>
          <w:rFonts w:ascii="Times New Roman" w:hAnsi="Times New Roman" w:cs="Times New Roman"/>
          <w:sz w:val="20"/>
          <w:szCs w:val="20"/>
        </w:rPr>
        <w:t xml:space="preserve"> is iteratively applied</w:t>
      </w:r>
      <w:r w:rsidRPr="001732C3">
        <w:rPr>
          <w:rFonts w:ascii="Times New Roman" w:hAnsi="Times New Roman" w:cs="Times New Roman"/>
          <w:sz w:val="20"/>
          <w:szCs w:val="20"/>
        </w:rPr>
        <w:t xml:space="preserve"> to extract a hierarchical dendrogram of normative patterns executed on this model. Using this representation, anomalies and significant process features can be discovered in post-processing.</w:t>
      </w:r>
    </w:p>
    <w:p w14:paraId="1388B186" w14:textId="77777777"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This hybrid approach is practical since the Inductive Miner extracts generality from process log data, outputting a graphical model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 capable of generating all traces in a process log, including noise. SUBDUE then extracts a collection of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s most informative components, constructing a hierarchy of sub-structures of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 most relevant to the log as a dendrogram. Using this unsupervised method, one can mine normative process patterns, detect anomalies to those patterns, and perform other analyses.</w:t>
      </w:r>
    </w:p>
    <w:p w14:paraId="115C341A" w14:textId="43D5639F" w:rsidR="00150722" w:rsidRPr="001732C3" w:rsidRDefault="009C6B75" w:rsidP="009824DE">
      <w:pPr>
        <w:outlineLvl w:val="0"/>
        <w:rPr>
          <w:rFonts w:ascii="Times New Roman" w:hAnsi="Times New Roman" w:cs="Times New Roman"/>
          <w:b/>
          <w:sz w:val="20"/>
          <w:szCs w:val="20"/>
        </w:rPr>
      </w:pPr>
      <w:ins w:id="28" w:author="jesse" w:date="2018-04-02T09:13:00Z">
        <w:r>
          <w:rPr>
            <w:rFonts w:ascii="Times New Roman" w:hAnsi="Times New Roman" w:cs="Times New Roman"/>
            <w:b/>
            <w:sz w:val="20"/>
            <w:szCs w:val="20"/>
          </w:rPr>
          <w:t xml:space="preserve">2.1 </w:t>
        </w:r>
      </w:ins>
      <w:r w:rsidR="00F62562" w:rsidRPr="001732C3">
        <w:rPr>
          <w:rFonts w:ascii="Times New Roman" w:hAnsi="Times New Roman" w:cs="Times New Roman"/>
          <w:b/>
          <w:sz w:val="20"/>
          <w:szCs w:val="20"/>
        </w:rPr>
        <w:t>Process Representations</w:t>
      </w:r>
    </w:p>
    <w:p w14:paraId="2E037871" w14:textId="371E9D79" w:rsidR="00813301" w:rsidRPr="001732C3" w:rsidRDefault="00302EDE" w:rsidP="00BF7FA2">
      <w:pPr>
        <w:rPr>
          <w:rFonts w:ascii="Times New Roman" w:hAnsi="Times New Roman" w:cs="Times New Roman"/>
          <w:sz w:val="20"/>
          <w:szCs w:val="20"/>
        </w:rPr>
      </w:pPr>
      <w:r w:rsidRPr="001732C3">
        <w:rPr>
          <w:rFonts w:ascii="Times New Roman" w:hAnsi="Times New Roman" w:cs="Times New Roman"/>
          <w:sz w:val="20"/>
          <w:szCs w:val="20"/>
        </w:rPr>
        <w:t>Process modeling encompasses many different process algebras and formal languages, all of which have been developed to specify properties of different kinds of processes. Thus</w:t>
      </w:r>
      <w:r w:rsidR="0056693A" w:rsidRPr="001732C3">
        <w:rPr>
          <w:rFonts w:ascii="Times New Roman" w:hAnsi="Times New Roman" w:cs="Times New Roman"/>
          <w:sz w:val="20"/>
          <w:szCs w:val="20"/>
        </w:rPr>
        <w:t>,</w:t>
      </w:r>
      <w:r w:rsidRPr="001732C3">
        <w:rPr>
          <w:rFonts w:ascii="Times New Roman" w:hAnsi="Times New Roman" w:cs="Times New Roman"/>
          <w:sz w:val="20"/>
          <w:szCs w:val="20"/>
        </w:rPr>
        <w:t xml:space="preserve"> model representations may encompass varying levels of complexity to describe a process, or to satisfy certain properties like verifiability, reachability, and </w:t>
      </w:r>
      <w:r w:rsidR="0056693A" w:rsidRPr="001732C3">
        <w:rPr>
          <w:rFonts w:ascii="Times New Roman" w:hAnsi="Times New Roman" w:cs="Times New Roman"/>
          <w:sz w:val="20"/>
          <w:szCs w:val="20"/>
        </w:rPr>
        <w:t>completeness</w:t>
      </w:r>
      <w:r w:rsidRPr="001732C3">
        <w:rPr>
          <w:rFonts w:ascii="Times New Roman" w:hAnsi="Times New Roman" w:cs="Times New Roman"/>
          <w:sz w:val="20"/>
          <w:szCs w:val="20"/>
        </w:rPr>
        <w:t xml:space="preserve">, which are dependent on the choice of representation </w:t>
      </w:r>
      <w:r w:rsidR="00FC3DCB" w:rsidRPr="001732C3">
        <w:rPr>
          <w:rFonts w:ascii="Times New Roman" w:hAnsi="Times New Roman" w:cs="Times New Roman"/>
          <w:sz w:val="20"/>
          <w:szCs w:val="20"/>
        </w:rPr>
        <w:t>(</w:t>
      </w:r>
      <w:r w:rsidR="00A20D4F" w:rsidRPr="001732C3">
        <w:rPr>
          <w:rFonts w:ascii="Times New Roman" w:hAnsi="Times New Roman" w:cs="Times New Roman"/>
          <w:sz w:val="20"/>
          <w:szCs w:val="20"/>
        </w:rPr>
        <w:t>Peterson, 1981</w:t>
      </w:r>
      <w:r w:rsidR="00FC3DCB" w:rsidRPr="001732C3">
        <w:rPr>
          <w:rFonts w:ascii="Times New Roman" w:hAnsi="Times New Roman" w:cs="Times New Roman"/>
          <w:sz w:val="20"/>
          <w:szCs w:val="20"/>
        </w:rPr>
        <w:t>)</w:t>
      </w:r>
      <w:r w:rsidRPr="001732C3">
        <w:rPr>
          <w:rFonts w:ascii="Times New Roman" w:hAnsi="Times New Roman" w:cs="Times New Roman"/>
          <w:sz w:val="20"/>
          <w:szCs w:val="20"/>
        </w:rPr>
        <w:t>.</w:t>
      </w:r>
      <w:r w:rsidR="00186090" w:rsidRPr="001732C3">
        <w:rPr>
          <w:rFonts w:ascii="Times New Roman" w:hAnsi="Times New Roman" w:cs="Times New Roman"/>
          <w:sz w:val="20"/>
          <w:szCs w:val="20"/>
        </w:rPr>
        <w:t xml:space="preserve"> The canonical example is the </w:t>
      </w:r>
      <w:r w:rsidR="00707602" w:rsidRPr="001732C3">
        <w:rPr>
          <w:rFonts w:ascii="Times New Roman" w:hAnsi="Times New Roman" w:cs="Times New Roman"/>
          <w:sz w:val="20"/>
          <w:szCs w:val="20"/>
        </w:rPr>
        <w:t>Petri net</w:t>
      </w:r>
      <w:r w:rsidR="00186090" w:rsidRPr="001732C3">
        <w:rPr>
          <w:rFonts w:ascii="Times New Roman" w:hAnsi="Times New Roman" w:cs="Times New Roman"/>
          <w:sz w:val="20"/>
          <w:szCs w:val="20"/>
        </w:rPr>
        <w:t xml:space="preserve">, whose properties are well-studied but still subject to </w:t>
      </w:r>
      <w:r w:rsidR="00472AC7" w:rsidRPr="001732C3">
        <w:rPr>
          <w:rFonts w:ascii="Times New Roman" w:hAnsi="Times New Roman" w:cs="Times New Roman"/>
          <w:sz w:val="20"/>
          <w:szCs w:val="20"/>
        </w:rPr>
        <w:t>active</w:t>
      </w:r>
      <w:r w:rsidR="00186090" w:rsidRPr="001732C3">
        <w:rPr>
          <w:rFonts w:ascii="Times New Roman" w:hAnsi="Times New Roman" w:cs="Times New Roman"/>
          <w:sz w:val="20"/>
          <w:szCs w:val="20"/>
        </w:rPr>
        <w:t xml:space="preserve"> research</w:t>
      </w:r>
      <w:r w:rsidR="00B14493" w:rsidRPr="001732C3">
        <w:rPr>
          <w:rFonts w:ascii="Times New Roman" w:hAnsi="Times New Roman" w:cs="Times New Roman"/>
          <w:sz w:val="20"/>
          <w:szCs w:val="20"/>
        </w:rPr>
        <w:t xml:space="preserve"> </w:t>
      </w:r>
      <w:r w:rsidR="00FC3DCB" w:rsidRPr="001732C3">
        <w:rPr>
          <w:rFonts w:ascii="Times New Roman" w:hAnsi="Times New Roman" w:cs="Times New Roman"/>
          <w:sz w:val="20"/>
          <w:szCs w:val="20"/>
        </w:rPr>
        <w:t>(</w:t>
      </w:r>
      <w:r w:rsidR="00B14493" w:rsidRPr="001732C3">
        <w:rPr>
          <w:rFonts w:ascii="Times New Roman" w:hAnsi="Times New Roman" w:cs="Times New Roman"/>
          <w:sz w:val="20"/>
          <w:szCs w:val="20"/>
        </w:rPr>
        <w:t>Petri, 2008</w:t>
      </w:r>
      <w:r w:rsidR="00FC3DCB" w:rsidRPr="001732C3">
        <w:rPr>
          <w:rFonts w:ascii="Times New Roman" w:hAnsi="Times New Roman" w:cs="Times New Roman"/>
          <w:sz w:val="20"/>
          <w:szCs w:val="20"/>
        </w:rPr>
        <w:t>)</w:t>
      </w:r>
      <w:r w:rsidR="00186090" w:rsidRPr="001732C3">
        <w:rPr>
          <w:rFonts w:ascii="Times New Roman" w:hAnsi="Times New Roman" w:cs="Times New Roman"/>
          <w:sz w:val="20"/>
          <w:szCs w:val="20"/>
        </w:rPr>
        <w:t xml:space="preserve">. Under this construction, a process is represented </w:t>
      </w:r>
      <w:r w:rsidR="009E6823" w:rsidRPr="001732C3">
        <w:rPr>
          <w:rFonts w:ascii="Times New Roman" w:hAnsi="Times New Roman" w:cs="Times New Roman"/>
          <w:sz w:val="20"/>
          <w:szCs w:val="20"/>
        </w:rPr>
        <w:t>graphically by a set of vertices, “places”</w:t>
      </w:r>
      <w:r w:rsidR="009501E1" w:rsidRPr="001732C3">
        <w:rPr>
          <w:rFonts w:ascii="Times New Roman" w:hAnsi="Times New Roman" w:cs="Times New Roman"/>
          <w:sz w:val="20"/>
          <w:szCs w:val="20"/>
        </w:rPr>
        <w:t>,</w:t>
      </w:r>
      <w:r w:rsidR="00C40553" w:rsidRPr="001732C3">
        <w:rPr>
          <w:rFonts w:ascii="Times New Roman" w:hAnsi="Times New Roman" w:cs="Times New Roman"/>
          <w:sz w:val="20"/>
          <w:szCs w:val="20"/>
        </w:rPr>
        <w:t xml:space="preserve"> </w:t>
      </w:r>
      <m:oMath>
        <m:r>
          <w:rPr>
            <w:rFonts w:ascii="Cambria Math" w:hAnsi="Cambria Math" w:cs="Times New Roman"/>
            <w:sz w:val="20"/>
            <w:szCs w:val="20"/>
          </w:rPr>
          <m:t>P</m:t>
        </m:r>
      </m:oMath>
      <w:r w:rsidR="009E6823" w:rsidRPr="001732C3">
        <w:rPr>
          <w:rFonts w:ascii="Times New Roman" w:hAnsi="Times New Roman" w:cs="Times New Roman"/>
          <w:sz w:val="20"/>
          <w:szCs w:val="20"/>
        </w:rPr>
        <w:t>, representing activities</w:t>
      </w:r>
      <w:r w:rsidR="00347483" w:rsidRPr="001732C3">
        <w:rPr>
          <w:rFonts w:ascii="Times New Roman" w:hAnsi="Times New Roman" w:cs="Times New Roman"/>
          <w:sz w:val="20"/>
          <w:szCs w:val="20"/>
        </w:rPr>
        <w:t>, resources, or other entities</w:t>
      </w:r>
      <w:r w:rsidR="009E6823" w:rsidRPr="001732C3">
        <w:rPr>
          <w:rFonts w:ascii="Times New Roman" w:hAnsi="Times New Roman" w:cs="Times New Roman"/>
          <w:sz w:val="20"/>
          <w:szCs w:val="20"/>
        </w:rPr>
        <w:t xml:space="preserve"> of the process. Places are separated by “transitions”</w:t>
      </w:r>
      <w:ins w:id="29" w:author="Larry Holder" w:date="2018-03-31T07:29:00Z">
        <w:r w:rsidR="00CE44F1">
          <w:rPr>
            <w:rFonts w:ascii="Times New Roman" w:hAnsi="Times New Roman" w:cs="Times New Roman"/>
            <w:sz w:val="20"/>
            <w:szCs w:val="20"/>
          </w:rPr>
          <w:t xml:space="preserve"> </w:t>
        </w:r>
      </w:ins>
      <w:del w:id="30" w:author="Larry Holder" w:date="2018-03-31T07:29:00Z">
        <w:r w:rsidR="009501E1" w:rsidRPr="001732C3" w:rsidDel="00CE44F1">
          <w:rPr>
            <w:rFonts w:ascii="Times New Roman" w:hAnsi="Times New Roman" w:cs="Times New Roman"/>
            <w:sz w:val="20"/>
            <w:szCs w:val="20"/>
          </w:rPr>
          <w:delText>,</w:delText>
        </w:r>
      </w:del>
      <w:r w:rsidR="006818B6" w:rsidRPr="001732C3">
        <w:rPr>
          <w:rFonts w:ascii="Times New Roman" w:hAnsi="Times New Roman" w:cs="Times New Roman"/>
          <w:sz w:val="20"/>
          <w:szCs w:val="20"/>
        </w:rPr>
        <w:t xml:space="preserve"> </w:t>
      </w:r>
      <m:oMath>
        <m:r>
          <w:rPr>
            <w:rFonts w:ascii="Cambria Math" w:hAnsi="Cambria Math" w:cs="Times New Roman"/>
            <w:sz w:val="20"/>
            <w:szCs w:val="20"/>
          </w:rPr>
          <m:t>T</m:t>
        </m:r>
      </m:oMath>
      <w:del w:id="31" w:author="Larry Holder" w:date="2018-03-31T07:29:00Z">
        <w:r w:rsidR="00836E4E" w:rsidRPr="001732C3" w:rsidDel="00CE44F1">
          <w:rPr>
            <w:rFonts w:ascii="Times New Roman" w:eastAsiaTheme="minorEastAsia" w:hAnsi="Times New Roman" w:cs="Times New Roman"/>
            <w:sz w:val="20"/>
            <w:szCs w:val="20"/>
          </w:rPr>
          <w:delText>,</w:delText>
        </w:r>
      </w:del>
      <w:r w:rsidR="00836E4E" w:rsidRPr="001732C3">
        <w:rPr>
          <w:rFonts w:ascii="Times New Roman" w:eastAsiaTheme="minorEastAsia" w:hAnsi="Times New Roman" w:cs="Times New Roman"/>
          <w:sz w:val="20"/>
          <w:szCs w:val="20"/>
        </w:rPr>
        <w:t xml:space="preserve"> </w:t>
      </w:r>
      <w:r w:rsidR="00B56F48" w:rsidRPr="001732C3">
        <w:rPr>
          <w:rFonts w:ascii="Times New Roman" w:hAnsi="Times New Roman" w:cs="Times New Roman"/>
          <w:sz w:val="20"/>
          <w:szCs w:val="20"/>
        </w:rPr>
        <w:t xml:space="preserve">semantically </w:t>
      </w:r>
      <w:r w:rsidR="006818B6" w:rsidRPr="001732C3">
        <w:rPr>
          <w:rFonts w:ascii="Times New Roman" w:hAnsi="Times New Roman" w:cs="Times New Roman"/>
          <w:sz w:val="20"/>
          <w:szCs w:val="20"/>
        </w:rPr>
        <w:t>constrain</w:t>
      </w:r>
      <w:r w:rsidR="003C2407" w:rsidRPr="001732C3">
        <w:rPr>
          <w:rFonts w:ascii="Times New Roman" w:hAnsi="Times New Roman" w:cs="Times New Roman"/>
          <w:sz w:val="20"/>
          <w:szCs w:val="20"/>
        </w:rPr>
        <w:t>ing</w:t>
      </w:r>
      <w:r w:rsidR="006818B6" w:rsidRPr="001732C3">
        <w:rPr>
          <w:rFonts w:ascii="Times New Roman" w:hAnsi="Times New Roman" w:cs="Times New Roman"/>
          <w:sz w:val="20"/>
          <w:szCs w:val="20"/>
        </w:rPr>
        <w:t xml:space="preserve"> the nature of transitions between places. Edges</w:t>
      </w:r>
      <w:del w:id="32" w:author="Larry Holder" w:date="2018-03-31T07:29:00Z">
        <w:r w:rsidR="00AF522C" w:rsidRPr="001732C3" w:rsidDel="00CE44F1">
          <w:rPr>
            <w:rFonts w:ascii="Times New Roman" w:hAnsi="Times New Roman" w:cs="Times New Roman"/>
            <w:sz w:val="20"/>
            <w:szCs w:val="20"/>
          </w:rPr>
          <w:delText>,</w:delText>
        </w:r>
      </w:del>
      <w:r w:rsidR="00AF522C" w:rsidRPr="001732C3">
        <w:rPr>
          <w:rFonts w:ascii="Times New Roman" w:hAnsi="Times New Roman" w:cs="Times New Roman"/>
          <w:sz w:val="20"/>
          <w:szCs w:val="20"/>
        </w:rPr>
        <w:t xml:space="preserve"> </w:t>
      </w:r>
      <m:oMath>
        <m:r>
          <w:rPr>
            <w:rFonts w:ascii="Cambria Math" w:hAnsi="Cambria Math" w:cs="Times New Roman"/>
            <w:sz w:val="20"/>
            <w:szCs w:val="20"/>
          </w:rPr>
          <m:t>E</m:t>
        </m:r>
      </m:oMath>
      <w:del w:id="33" w:author="Larry Holder" w:date="2018-03-31T07:29:00Z">
        <w:r w:rsidR="00AF522C" w:rsidRPr="001732C3" w:rsidDel="00CE44F1">
          <w:rPr>
            <w:rFonts w:ascii="Times New Roman" w:eastAsiaTheme="minorEastAsia" w:hAnsi="Times New Roman" w:cs="Times New Roman"/>
            <w:sz w:val="20"/>
            <w:szCs w:val="20"/>
          </w:rPr>
          <w:delText>,</w:delText>
        </w:r>
      </w:del>
      <w:r w:rsidR="006818B6" w:rsidRPr="001732C3">
        <w:rPr>
          <w:rFonts w:ascii="Times New Roman" w:hAnsi="Times New Roman" w:cs="Times New Roman"/>
          <w:sz w:val="20"/>
          <w:szCs w:val="20"/>
        </w:rPr>
        <w:t xml:space="preserve"> connect places and transitions to give the model its structure, where transitions connect to places, and places connect only to transitions</w:t>
      </w:r>
      <w:r w:rsidR="00472AC7" w:rsidRPr="001732C3">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P×T</m:t>
            </m:r>
          </m:e>
        </m:d>
        <m:r>
          <w:rPr>
            <w:rFonts w:ascii="Cambria Math" w:hAnsi="Cambria Math" w:cs="Times New Roman"/>
            <w:sz w:val="20"/>
            <w:szCs w:val="20"/>
          </w:rPr>
          <m:t xml:space="preserve"> ∪</m:t>
        </m:r>
        <m:d>
          <m:dPr>
            <m:ctrlPr>
              <w:rPr>
                <w:rFonts w:ascii="Cambria Math" w:hAnsi="Cambria Math" w:cs="Times New Roman"/>
                <w:i/>
                <w:sz w:val="20"/>
                <w:szCs w:val="20"/>
              </w:rPr>
            </m:ctrlPr>
          </m:dPr>
          <m:e>
            <m:r>
              <w:rPr>
                <w:rFonts w:ascii="Cambria Math" w:hAnsi="Cambria Math" w:cs="Times New Roman"/>
                <w:sz w:val="20"/>
                <w:szCs w:val="20"/>
              </w:rPr>
              <m:t>T×P</m:t>
            </m:r>
          </m:e>
        </m:d>
      </m:oMath>
      <w:r w:rsidR="006818B6" w:rsidRPr="001732C3">
        <w:rPr>
          <w:rFonts w:ascii="Times New Roman" w:hAnsi="Times New Roman" w:cs="Times New Roman"/>
          <w:sz w:val="20"/>
          <w:szCs w:val="20"/>
        </w:rPr>
        <w:t xml:space="preserve">. </w:t>
      </w:r>
      <w:r w:rsidR="0073573E" w:rsidRPr="001732C3">
        <w:rPr>
          <w:rFonts w:ascii="Times New Roman" w:hAnsi="Times New Roman" w:cs="Times New Roman"/>
          <w:sz w:val="20"/>
          <w:szCs w:val="20"/>
        </w:rPr>
        <w:t>T</w:t>
      </w:r>
      <w:r w:rsidR="006818B6" w:rsidRPr="001732C3">
        <w:rPr>
          <w:rFonts w:ascii="Times New Roman" w:hAnsi="Times New Roman" w:cs="Times New Roman"/>
          <w:sz w:val="20"/>
          <w:szCs w:val="20"/>
        </w:rPr>
        <w:t>he model is given an initial marking, which is a token placed on one or more places to denote the initial state of the process.</w:t>
      </w:r>
      <w:r w:rsidR="0073573E" w:rsidRPr="001732C3">
        <w:rPr>
          <w:rFonts w:ascii="Times New Roman" w:hAnsi="Times New Roman" w:cs="Times New Roman"/>
          <w:sz w:val="20"/>
          <w:szCs w:val="20"/>
        </w:rPr>
        <w:t xml:space="preserve"> Lastly, a final marking is assigned in the same manner as the initial marking, to denote the final state of the process.</w:t>
      </w:r>
    </w:p>
    <w:p w14:paraId="58F8B195" w14:textId="57C181DC" w:rsidR="006F435B" w:rsidRPr="001732C3" w:rsidRDefault="006F435B" w:rsidP="00BF7FA2">
      <w:pPr>
        <w:rPr>
          <w:rFonts w:ascii="Times New Roman" w:hAnsi="Times New Roman" w:cs="Times New Roman"/>
          <w:sz w:val="20"/>
          <w:szCs w:val="20"/>
        </w:rPr>
      </w:pPr>
    </w:p>
    <w:p w14:paraId="359FC1DE" w14:textId="4CDD3F88" w:rsidR="006F435B" w:rsidRPr="001732C3" w:rsidRDefault="006F435B" w:rsidP="00BF7FA2">
      <w:pPr>
        <w:rPr>
          <w:rFonts w:ascii="Times New Roman" w:hAnsi="Times New Roman" w:cs="Times New Roman"/>
          <w:sz w:val="20"/>
          <w:szCs w:val="20"/>
        </w:rPr>
      </w:pPr>
    </w:p>
    <w:p w14:paraId="5EDB3519" w14:textId="77777777" w:rsidR="006F435B" w:rsidRPr="001732C3" w:rsidRDefault="006F435B" w:rsidP="00BF7FA2">
      <w:pPr>
        <w:rPr>
          <w:rFonts w:ascii="Times New Roman" w:hAnsi="Times New Roman" w:cs="Times New Roman"/>
          <w:sz w:val="20"/>
          <w:szCs w:val="20"/>
        </w:rPr>
      </w:pPr>
    </w:p>
    <w:tbl>
      <w:tblPr>
        <w:tblStyle w:val="PlainTable3"/>
        <w:tblW w:w="0" w:type="auto"/>
        <w:tblLook w:val="04A0" w:firstRow="1" w:lastRow="0" w:firstColumn="1" w:lastColumn="0" w:noHBand="0" w:noVBand="1"/>
      </w:tblPr>
      <w:tblGrid>
        <w:gridCol w:w="2515"/>
        <w:gridCol w:w="6835"/>
      </w:tblGrid>
      <w:tr w:rsidR="00726EB3" w:rsidRPr="001732C3"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39627371" w:rsidR="00726EB3" w:rsidRPr="001732C3" w:rsidRDefault="00A5280F" w:rsidP="004D2EC8">
            <w:pPr>
              <w:jc w:val="center"/>
              <w:rPr>
                <w:rFonts w:ascii="Times New Roman" w:hAnsi="Times New Roman" w:cs="Times New Roman"/>
                <w:sz w:val="20"/>
                <w:szCs w:val="20"/>
              </w:rPr>
            </w:pPr>
            <w:r w:rsidRPr="001732C3">
              <w:rPr>
                <w:rFonts w:ascii="Times New Roman" w:hAnsi="Times New Roman" w:cs="Times New Roman"/>
                <w:caps w:val="0"/>
                <w:sz w:val="20"/>
                <w:szCs w:val="20"/>
              </w:rPr>
              <w:lastRenderedPageBreak/>
              <w:t xml:space="preserve">Table </w:t>
            </w:r>
            <w:r w:rsidR="009A3F51" w:rsidRPr="001732C3">
              <w:rPr>
                <w:rFonts w:ascii="Times New Roman" w:hAnsi="Times New Roman" w:cs="Times New Roman"/>
                <w:sz w:val="20"/>
                <w:szCs w:val="20"/>
              </w:rPr>
              <w:t>1</w:t>
            </w:r>
            <w:r w:rsidR="00DD5EA1">
              <w:rPr>
                <w:rFonts w:ascii="Times New Roman" w:hAnsi="Times New Roman" w:cs="Times New Roman"/>
                <w:sz w:val="20"/>
                <w:szCs w:val="20"/>
              </w:rPr>
              <w:t>.1</w:t>
            </w:r>
            <w:r w:rsidR="004D2EC8" w:rsidRPr="001732C3">
              <w:rPr>
                <w:rFonts w:ascii="Times New Roman" w:hAnsi="Times New Roman" w:cs="Times New Roman"/>
                <w:sz w:val="20"/>
                <w:szCs w:val="20"/>
              </w:rPr>
              <w:t xml:space="preserve">: </w:t>
            </w:r>
            <w:r>
              <w:rPr>
                <w:rFonts w:ascii="Times New Roman" w:hAnsi="Times New Roman" w:cs="Times New Roman"/>
                <w:sz w:val="20"/>
                <w:szCs w:val="20"/>
              </w:rPr>
              <w:t>S</w:t>
            </w:r>
            <w:r w:rsidRPr="001732C3">
              <w:rPr>
                <w:rFonts w:ascii="Times New Roman" w:hAnsi="Times New Roman" w:cs="Times New Roman"/>
                <w:caps w:val="0"/>
                <w:sz w:val="20"/>
                <w:szCs w:val="20"/>
              </w:rPr>
              <w:t xml:space="preserve">imple </w:t>
            </w:r>
            <w:del w:id="34" w:author="Larry Holder" w:date="2018-03-31T07:35:00Z">
              <w:r w:rsidRPr="001732C3" w:rsidDel="009824DE">
                <w:rPr>
                  <w:rFonts w:ascii="Times New Roman" w:hAnsi="Times New Roman" w:cs="Times New Roman"/>
                  <w:caps w:val="0"/>
                  <w:sz w:val="20"/>
                  <w:szCs w:val="20"/>
                </w:rPr>
                <w:delText>petri</w:delText>
              </w:r>
            </w:del>
            <w:ins w:id="35" w:author="Larry Holder" w:date="2018-03-31T07:35:00Z">
              <w:r w:rsidR="009824DE">
                <w:rPr>
                  <w:rFonts w:ascii="Times New Roman" w:hAnsi="Times New Roman" w:cs="Times New Roman"/>
                  <w:caps w:val="0"/>
                  <w:sz w:val="20"/>
                  <w:szCs w:val="20"/>
                </w:rPr>
                <w:t>Petri</w:t>
              </w:r>
            </w:ins>
            <w:r w:rsidRPr="001732C3">
              <w:rPr>
                <w:rFonts w:ascii="Times New Roman" w:hAnsi="Times New Roman" w:cs="Times New Roman"/>
                <w:caps w:val="0"/>
                <w:sz w:val="20"/>
                <w:szCs w:val="20"/>
              </w:rPr>
              <w:t xml:space="preserve"> net definition</w:t>
            </w:r>
          </w:p>
        </w:tc>
      </w:tr>
      <w:tr w:rsidR="005827A6" w:rsidRPr="001732C3"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72AC7732" w:rsidR="005827A6" w:rsidRPr="001732C3"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P=</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m:rPr>
                            <m:sty m:val="bi"/>
                          </m:rPr>
                          <w:rPr>
                            <w:rFonts w:ascii="Cambria Math" w:hAnsi="Cambria Math" w:cs="Times New Roman"/>
                            <w:sz w:val="20"/>
                            <w:szCs w:val="20"/>
                          </w:rPr>
                          <m:t>p</m:t>
                        </m:r>
                      </m:e>
                      <m:sub>
                        <m:r>
                          <w:ins w:id="36" w:author="jesse" w:date="2018-04-02T09:30:00Z">
                            <m:rPr>
                              <m:sty m:val="bi"/>
                            </m:rPr>
                            <w:rPr>
                              <w:rFonts w:ascii="Cambria Math" w:hAnsi="Cambria Math" w:cs="Times New Roman"/>
                              <w:sz w:val="20"/>
                              <w:szCs w:val="20"/>
                            </w:rPr>
                            <m:t>1</m:t>
                          </w:ins>
                        </m:r>
                        <m:r>
                          <w:del w:id="37" w:author="jesse" w:date="2018-04-02T09:30:00Z">
                            <m:rPr>
                              <m:sty m:val="bi"/>
                            </m:rPr>
                            <w:rPr>
                              <w:rFonts w:ascii="Cambria Math" w:hAnsi="Cambria Math" w:cs="Times New Roman"/>
                              <w:sz w:val="20"/>
                              <w:szCs w:val="20"/>
                            </w:rPr>
                            <m:t>0</m:t>
                          </w:del>
                        </m:r>
                      </m:sub>
                    </m:sSub>
                    <m:r>
                      <m:rPr>
                        <m:sty m:val="bi"/>
                      </m:rPr>
                      <w:rPr>
                        <w:rFonts w:ascii="Cambria Math" w:hAnsi="Cambria Math" w:cs="Times New Roman"/>
                        <w:sz w:val="20"/>
                        <w:szCs w:val="20"/>
                      </w:rPr>
                      <m:t>…</m:t>
                    </m:r>
                    <m:sSub>
                      <m:sSubPr>
                        <m:ctrlPr>
                          <w:rPr>
                            <w:rFonts w:ascii="Cambria Math" w:hAnsi="Cambria Math" w:cs="Times New Roman"/>
                            <w:b w:val="0"/>
                            <w:i/>
                            <w:sz w:val="20"/>
                            <w:szCs w:val="20"/>
                          </w:rPr>
                        </m:ctrlPr>
                      </m:sSubPr>
                      <m:e>
                        <m:r>
                          <m:rPr>
                            <m:sty m:val="bi"/>
                          </m:rPr>
                          <w:rPr>
                            <w:rFonts w:ascii="Cambria Math" w:hAnsi="Cambria Math" w:cs="Times New Roman"/>
                            <w:sz w:val="20"/>
                            <w:szCs w:val="20"/>
                          </w:rPr>
                          <m:t>p</m:t>
                        </m:r>
                      </m:e>
                      <m:sub>
                        <m:r>
                          <m:rPr>
                            <m:sty m:val="bi"/>
                          </m:rPr>
                          <w:rPr>
                            <w:rFonts w:ascii="Cambria Math" w:hAnsi="Cambria Math" w:cs="Times New Roman"/>
                            <w:sz w:val="20"/>
                            <w:szCs w:val="20"/>
                          </w:rPr>
                          <m:t>i</m:t>
                        </m:r>
                      </m:sub>
                    </m:sSub>
                  </m:e>
                </m:d>
              </m:oMath>
            </m:oMathPara>
          </w:p>
        </w:tc>
        <w:tc>
          <w:tcPr>
            <w:tcW w:w="6835" w:type="dxa"/>
          </w:tcPr>
          <w:p w14:paraId="5E266C45" w14:textId="32AA2B48" w:rsidR="005827A6" w:rsidRPr="001732C3"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A set of places, where </w:t>
            </w:r>
            <w:proofErr w:type="spellStart"/>
            <w:r w:rsidRPr="001732C3">
              <w:rPr>
                <w:rFonts w:ascii="Times New Roman" w:hAnsi="Times New Roman" w:cs="Times New Roman"/>
                <w:i/>
                <w:sz w:val="20"/>
                <w:szCs w:val="20"/>
              </w:rPr>
              <w:t>i</w:t>
            </w:r>
            <w:proofErr w:type="spellEnd"/>
            <w:r w:rsidRPr="001732C3">
              <w:rPr>
                <w:rFonts w:ascii="Times New Roman" w:hAnsi="Times New Roman" w:cs="Times New Roman"/>
                <w:sz w:val="20"/>
                <w:szCs w:val="20"/>
              </w:rPr>
              <w:t xml:space="preserve"> = |</w:t>
            </w:r>
            <w:commentRangeStart w:id="38"/>
            <w:r w:rsidRPr="001732C3">
              <w:rPr>
                <w:rFonts w:ascii="Times New Roman" w:hAnsi="Times New Roman" w:cs="Times New Roman"/>
                <w:i/>
                <w:sz w:val="20"/>
                <w:szCs w:val="20"/>
              </w:rPr>
              <w:t>P</w:t>
            </w:r>
            <w:commentRangeEnd w:id="38"/>
            <w:r w:rsidR="009824DE">
              <w:rPr>
                <w:rStyle w:val="CommentReference"/>
              </w:rPr>
              <w:commentReference w:id="38"/>
            </w:r>
            <w:r w:rsidRPr="001732C3">
              <w:rPr>
                <w:rFonts w:ascii="Times New Roman" w:hAnsi="Times New Roman" w:cs="Times New Roman"/>
                <w:sz w:val="20"/>
                <w:szCs w:val="20"/>
              </w:rPr>
              <w:t>|</w:t>
            </w:r>
          </w:p>
        </w:tc>
      </w:tr>
      <w:tr w:rsidR="005827A6" w:rsidRPr="001732C3"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5D65B5B2" w:rsidR="005827A6" w:rsidRPr="001732C3"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T=</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m:rPr>
                            <m:sty m:val="bi"/>
                          </m:rPr>
                          <w:rPr>
                            <w:rFonts w:ascii="Cambria Math" w:hAnsi="Cambria Math" w:cs="Times New Roman"/>
                            <w:sz w:val="20"/>
                            <w:szCs w:val="20"/>
                          </w:rPr>
                          <m:t>t</m:t>
                        </m:r>
                      </m:e>
                      <m:sub>
                        <m:r>
                          <w:ins w:id="39" w:author="jesse" w:date="2018-04-02T09:30:00Z">
                            <m:rPr>
                              <m:sty m:val="bi"/>
                            </m:rPr>
                            <w:rPr>
                              <w:rFonts w:ascii="Cambria Math" w:hAnsi="Cambria Math" w:cs="Times New Roman"/>
                              <w:sz w:val="20"/>
                              <w:szCs w:val="20"/>
                            </w:rPr>
                            <m:t>1</m:t>
                          </w:ins>
                        </m:r>
                        <m:r>
                          <w:del w:id="40" w:author="jesse" w:date="2018-04-02T09:30:00Z">
                            <m:rPr>
                              <m:sty m:val="bi"/>
                            </m:rPr>
                            <w:rPr>
                              <w:rFonts w:ascii="Cambria Math" w:hAnsi="Cambria Math" w:cs="Times New Roman"/>
                              <w:sz w:val="20"/>
                              <w:szCs w:val="20"/>
                            </w:rPr>
                            <m:t>0</m:t>
                          </w:del>
                        </m:r>
                      </m:sub>
                    </m:sSub>
                    <m:r>
                      <m:rPr>
                        <m:sty m:val="bi"/>
                      </m:rPr>
                      <w:rPr>
                        <w:rFonts w:ascii="Cambria Math" w:hAnsi="Cambria Math" w:cs="Times New Roman"/>
                        <w:sz w:val="20"/>
                        <w:szCs w:val="20"/>
                      </w:rPr>
                      <m:t>…</m:t>
                    </m:r>
                    <m:sSub>
                      <m:sSubPr>
                        <m:ctrlPr>
                          <w:rPr>
                            <w:rFonts w:ascii="Cambria Math" w:hAnsi="Cambria Math" w:cs="Times New Roman"/>
                            <w:b w:val="0"/>
                            <w:i/>
                            <w:sz w:val="20"/>
                            <w:szCs w:val="20"/>
                          </w:rPr>
                        </m:ctrlPr>
                      </m:sSubPr>
                      <m:e>
                        <m:r>
                          <m:rPr>
                            <m:sty m:val="bi"/>
                          </m:rPr>
                          <w:rPr>
                            <w:rFonts w:ascii="Cambria Math" w:hAnsi="Cambria Math" w:cs="Times New Roman"/>
                            <w:sz w:val="20"/>
                            <w:szCs w:val="20"/>
                          </w:rPr>
                          <m:t>t</m:t>
                        </m:r>
                      </m:e>
                      <m:sub>
                        <m:r>
                          <m:rPr>
                            <m:sty m:val="bi"/>
                          </m:rPr>
                          <w:rPr>
                            <w:rFonts w:ascii="Cambria Math" w:hAnsi="Cambria Math" w:cs="Times New Roman"/>
                            <w:sz w:val="20"/>
                            <w:szCs w:val="20"/>
                          </w:rPr>
                          <m:t>j</m:t>
                        </m:r>
                      </m:sub>
                    </m:sSub>
                  </m:e>
                </m:d>
              </m:oMath>
            </m:oMathPara>
          </w:p>
        </w:tc>
        <w:tc>
          <w:tcPr>
            <w:tcW w:w="6835" w:type="dxa"/>
          </w:tcPr>
          <w:p w14:paraId="0A022E39" w14:textId="386C55AE" w:rsidR="005827A6" w:rsidRPr="001732C3" w:rsidRDefault="005827A6"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A set of transitions, where </w:t>
            </w:r>
            <w:r w:rsidRPr="001732C3">
              <w:rPr>
                <w:rFonts w:ascii="Times New Roman" w:hAnsi="Times New Roman" w:cs="Times New Roman"/>
                <w:i/>
                <w:sz w:val="20"/>
                <w:szCs w:val="20"/>
              </w:rPr>
              <w:t>j</w:t>
            </w:r>
            <w:r w:rsidRPr="001732C3">
              <w:rPr>
                <w:rFonts w:ascii="Times New Roman" w:hAnsi="Times New Roman" w:cs="Times New Roman"/>
                <w:sz w:val="20"/>
                <w:szCs w:val="20"/>
              </w:rPr>
              <w:t xml:space="preserve"> = |</w:t>
            </w:r>
            <w:r w:rsidRPr="001732C3">
              <w:rPr>
                <w:rFonts w:ascii="Times New Roman" w:hAnsi="Times New Roman" w:cs="Times New Roman"/>
                <w:i/>
                <w:sz w:val="20"/>
                <w:szCs w:val="20"/>
              </w:rPr>
              <w:t>T</w:t>
            </w:r>
            <w:r w:rsidRPr="001732C3">
              <w:rPr>
                <w:rFonts w:ascii="Times New Roman" w:hAnsi="Times New Roman" w:cs="Times New Roman"/>
                <w:sz w:val="20"/>
                <w:szCs w:val="20"/>
              </w:rPr>
              <w:t>|</w:t>
            </w:r>
          </w:p>
        </w:tc>
      </w:tr>
      <w:tr w:rsidR="005827A6" w:rsidRPr="001732C3"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1732C3"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E⊂</m:t>
                </m:r>
                <m:d>
                  <m:dPr>
                    <m:ctrlPr>
                      <w:rPr>
                        <w:rFonts w:ascii="Cambria Math" w:hAnsi="Cambria Math" w:cs="Times New Roman"/>
                        <w:b w:val="0"/>
                        <w:i/>
                        <w:sz w:val="20"/>
                        <w:szCs w:val="20"/>
                      </w:rPr>
                    </m:ctrlPr>
                  </m:dPr>
                  <m:e>
                    <m:r>
                      <m:rPr>
                        <m:sty m:val="bi"/>
                      </m:rPr>
                      <w:rPr>
                        <w:rFonts w:ascii="Cambria Math" w:hAnsi="Cambria Math" w:cs="Times New Roman"/>
                        <w:sz w:val="20"/>
                        <w:szCs w:val="20"/>
                      </w:rPr>
                      <m:t>P×T</m:t>
                    </m:r>
                  </m:e>
                </m:d>
                <m:r>
                  <m:rPr>
                    <m:sty m:val="bi"/>
                  </m:rPr>
                  <w:rPr>
                    <w:rFonts w:ascii="Cambria Math" w:hAnsi="Cambria Math" w:cs="Times New Roman"/>
                    <w:sz w:val="20"/>
                    <w:szCs w:val="20"/>
                  </w:rPr>
                  <m:t xml:space="preserve"> ∪</m:t>
                </m:r>
                <m:d>
                  <m:dPr>
                    <m:ctrlPr>
                      <w:rPr>
                        <w:rFonts w:ascii="Cambria Math" w:hAnsi="Cambria Math" w:cs="Times New Roman"/>
                        <w:b w:val="0"/>
                        <w:i/>
                        <w:sz w:val="20"/>
                        <w:szCs w:val="20"/>
                      </w:rPr>
                    </m:ctrlPr>
                  </m:dPr>
                  <m:e>
                    <m:r>
                      <m:rPr>
                        <m:sty m:val="bi"/>
                      </m:rPr>
                      <w:rPr>
                        <w:rFonts w:ascii="Cambria Math" w:hAnsi="Cambria Math" w:cs="Times New Roman"/>
                        <w:sz w:val="20"/>
                        <w:szCs w:val="20"/>
                      </w:rPr>
                      <m:t>T×P</m:t>
                    </m:r>
                  </m:e>
                </m:d>
              </m:oMath>
            </m:oMathPara>
          </w:p>
        </w:tc>
        <w:tc>
          <w:tcPr>
            <w:tcW w:w="6835" w:type="dxa"/>
          </w:tcPr>
          <w:p w14:paraId="492EEC01" w14:textId="742110CE" w:rsidR="005827A6" w:rsidRPr="001732C3"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A set of edges from places to transitions </w:t>
            </w:r>
            <m:oMath>
              <m:d>
                <m:dPr>
                  <m:ctrlPr>
                    <w:rPr>
                      <w:rFonts w:ascii="Cambria Math" w:hAnsi="Cambria Math" w:cs="Times New Roman"/>
                      <w:i/>
                      <w:sz w:val="20"/>
                      <w:szCs w:val="20"/>
                    </w:rPr>
                  </m:ctrlPr>
                </m:dPr>
                <m:e>
                  <m:r>
                    <w:rPr>
                      <w:rFonts w:ascii="Cambria Math" w:hAnsi="Cambria Math" w:cs="Times New Roman"/>
                      <w:sz w:val="20"/>
                      <w:szCs w:val="20"/>
                    </w:rPr>
                    <m:t>P×T</m:t>
                  </m:r>
                </m:e>
              </m:d>
            </m:oMath>
            <w:r w:rsidRPr="001732C3">
              <w:rPr>
                <w:rFonts w:ascii="Times New Roman" w:hAnsi="Times New Roman" w:cs="Times New Roman"/>
                <w:sz w:val="20"/>
                <w:szCs w:val="20"/>
              </w:rPr>
              <w:t xml:space="preserve"> and transitions to places </w:t>
            </w:r>
            <m:oMath>
              <m:d>
                <m:dPr>
                  <m:ctrlPr>
                    <w:rPr>
                      <w:rFonts w:ascii="Cambria Math" w:hAnsi="Cambria Math" w:cs="Times New Roman"/>
                      <w:i/>
                      <w:sz w:val="20"/>
                      <w:szCs w:val="20"/>
                    </w:rPr>
                  </m:ctrlPr>
                </m:dPr>
                <m:e>
                  <m:r>
                    <w:rPr>
                      <w:rFonts w:ascii="Cambria Math" w:hAnsi="Cambria Math" w:cs="Times New Roman"/>
                      <w:sz w:val="20"/>
                      <w:szCs w:val="20"/>
                    </w:rPr>
                    <m:t>T×P</m:t>
                  </m:r>
                </m:e>
              </m:d>
            </m:oMath>
          </w:p>
        </w:tc>
      </w:tr>
      <w:tr w:rsidR="00411878" w:rsidRPr="001732C3"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1732C3" w:rsidRDefault="005578F0" w:rsidP="00870518">
            <w:pPr>
              <w:rPr>
                <w:rFonts w:ascii="Times New Roman" w:eastAsia="Calibri" w:hAnsi="Times New Roman" w:cs="Times New Roman"/>
                <w:b w:val="0"/>
                <w:sz w:val="20"/>
                <w:szCs w:val="20"/>
              </w:rPr>
            </w:pPr>
            <m:oMathPara>
              <m:oMath>
                <m:sSub>
                  <m:sSubPr>
                    <m:ctrlPr>
                      <w:rPr>
                        <w:rFonts w:ascii="Cambria Math" w:hAnsi="Cambria Math" w:cs="Times New Roman"/>
                        <w:b w:val="0"/>
                        <w:bCs w:val="0"/>
                        <w:i/>
                        <w:caps w:val="0"/>
                        <w:sz w:val="20"/>
                        <w:szCs w:val="20"/>
                      </w:rPr>
                    </m:ctrlPr>
                  </m:sSubPr>
                  <m:e>
                    <m:r>
                      <m:rPr>
                        <m:sty m:val="bi"/>
                      </m:rPr>
                      <w:rPr>
                        <w:rFonts w:ascii="Cambria Math" w:hAnsi="Cambria Math" w:cs="Times New Roman"/>
                        <w:sz w:val="20"/>
                        <w:szCs w:val="20"/>
                      </w:rPr>
                      <m:t>P</m:t>
                    </m:r>
                    <m:ctrlPr>
                      <w:rPr>
                        <w:rFonts w:ascii="Cambria Math" w:hAnsi="Cambria Math" w:cs="Times New Roman"/>
                        <w:b w:val="0"/>
                        <w:i/>
                        <w:sz w:val="20"/>
                        <w:szCs w:val="20"/>
                      </w:rPr>
                    </m:ctrlPr>
                  </m:e>
                  <m:sub>
                    <m:r>
                      <m:rPr>
                        <m:sty m:val="bi"/>
                      </m:rPr>
                      <w:rPr>
                        <w:rFonts w:ascii="Cambria Math" w:hAnsi="Cambria Math" w:cs="Times New Roman"/>
                        <w:sz w:val="20"/>
                        <w:szCs w:val="20"/>
                      </w:rPr>
                      <m:t>initial</m:t>
                    </m:r>
                  </m:sub>
                </m:sSub>
                <m:r>
                  <m:rPr>
                    <m:sty m:val="bi"/>
                  </m:rPr>
                  <w:rPr>
                    <w:rFonts w:ascii="Cambria Math" w:hAnsi="Cambria Math" w:cs="Times New Roman"/>
                    <w:caps w:val="0"/>
                    <w:sz w:val="20"/>
                    <w:szCs w:val="20"/>
                  </w:rPr>
                  <m:t>⊂P</m:t>
                </m:r>
              </m:oMath>
            </m:oMathPara>
          </w:p>
        </w:tc>
        <w:tc>
          <w:tcPr>
            <w:tcW w:w="6835" w:type="dxa"/>
          </w:tcPr>
          <w:p w14:paraId="61AAFFFE" w14:textId="7D8DA0DD" w:rsidR="00411878" w:rsidRPr="001732C3" w:rsidRDefault="00411878"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Initial marking, the initial set of places of the process’ execution</w:t>
            </w:r>
          </w:p>
        </w:tc>
      </w:tr>
      <w:tr w:rsidR="00411878" w:rsidRPr="001732C3"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1732C3" w:rsidRDefault="005578F0" w:rsidP="00870518">
            <w:pPr>
              <w:rPr>
                <w:rFonts w:ascii="Times New Roman" w:eastAsia="Calibri" w:hAnsi="Times New Roman" w:cs="Times New Roman"/>
                <w:b w:val="0"/>
                <w:sz w:val="20"/>
                <w:szCs w:val="20"/>
              </w:rPr>
            </w:pPr>
            <m:oMathPara>
              <m:oMath>
                <m:sSub>
                  <m:sSubPr>
                    <m:ctrlPr>
                      <w:rPr>
                        <w:rFonts w:ascii="Cambria Math" w:hAnsi="Cambria Math" w:cs="Times New Roman"/>
                        <w:b w:val="0"/>
                        <w:bCs w:val="0"/>
                        <w:i/>
                        <w:caps w:val="0"/>
                        <w:sz w:val="20"/>
                        <w:szCs w:val="20"/>
                      </w:rPr>
                    </m:ctrlPr>
                  </m:sSubPr>
                  <m:e>
                    <m:r>
                      <m:rPr>
                        <m:sty m:val="bi"/>
                      </m:rPr>
                      <w:rPr>
                        <w:rFonts w:ascii="Cambria Math" w:hAnsi="Cambria Math" w:cs="Times New Roman"/>
                        <w:sz w:val="20"/>
                        <w:szCs w:val="20"/>
                      </w:rPr>
                      <m:t>P</m:t>
                    </m:r>
                    <m:ctrlPr>
                      <w:rPr>
                        <w:rFonts w:ascii="Cambria Math" w:hAnsi="Cambria Math" w:cs="Times New Roman"/>
                        <w:b w:val="0"/>
                        <w:i/>
                        <w:sz w:val="20"/>
                        <w:szCs w:val="20"/>
                      </w:rPr>
                    </m:ctrlPr>
                  </m:e>
                  <m:sub>
                    <m:r>
                      <m:rPr>
                        <m:sty m:val="bi"/>
                      </m:rPr>
                      <w:rPr>
                        <w:rFonts w:ascii="Cambria Math" w:hAnsi="Cambria Math" w:cs="Times New Roman"/>
                        <w:sz w:val="20"/>
                        <w:szCs w:val="20"/>
                      </w:rPr>
                      <m:t>final</m:t>
                    </m:r>
                  </m:sub>
                </m:sSub>
                <m:r>
                  <m:rPr>
                    <m:sty m:val="bi"/>
                  </m:rPr>
                  <w:rPr>
                    <w:rFonts w:ascii="Cambria Math" w:hAnsi="Cambria Math" w:cs="Times New Roman"/>
                    <w:caps w:val="0"/>
                    <w:sz w:val="20"/>
                    <w:szCs w:val="20"/>
                  </w:rPr>
                  <m:t>⊂P</m:t>
                </m:r>
              </m:oMath>
            </m:oMathPara>
          </w:p>
        </w:tc>
        <w:tc>
          <w:tcPr>
            <w:tcW w:w="6835" w:type="dxa"/>
          </w:tcPr>
          <w:p w14:paraId="052299FF" w14:textId="50087E24" w:rsidR="00411878" w:rsidRPr="001732C3" w:rsidRDefault="00411878"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Final marking, the set of terminal places of the process’ execution</w:t>
            </w:r>
          </w:p>
        </w:tc>
      </w:tr>
    </w:tbl>
    <w:p w14:paraId="1521E909" w14:textId="77777777" w:rsidR="00D83E30" w:rsidRPr="001732C3" w:rsidRDefault="00D83E30" w:rsidP="00122388">
      <w:pPr>
        <w:rPr>
          <w:rFonts w:ascii="Times New Roman" w:hAnsi="Times New Roman" w:cs="Times New Roman"/>
          <w:sz w:val="20"/>
          <w:szCs w:val="20"/>
        </w:rPr>
      </w:pPr>
    </w:p>
    <w:p w14:paraId="64D8C6AA" w14:textId="0C380AC8" w:rsidR="00122388" w:rsidRPr="001732C3" w:rsidRDefault="007D36D3" w:rsidP="00122388">
      <w:pPr>
        <w:rPr>
          <w:rFonts w:ascii="Times New Roman" w:eastAsia="Times New Roman" w:hAnsi="Times New Roman" w:cs="Times New Roman"/>
          <w:sz w:val="24"/>
          <w:szCs w:val="24"/>
        </w:rPr>
      </w:pPr>
      <w:r w:rsidRPr="001732C3">
        <w:rPr>
          <w:rFonts w:ascii="Times New Roman" w:hAnsi="Times New Roman" w:cs="Times New Roman"/>
          <w:sz w:val="20"/>
          <w:szCs w:val="20"/>
        </w:rPr>
        <w:t xml:space="preserve">An example </w:t>
      </w:r>
      <w:del w:id="41" w:author="Larry Holder" w:date="2018-03-31T07:35:00Z">
        <w:r w:rsidRPr="001732C3" w:rsidDel="009824DE">
          <w:rPr>
            <w:rFonts w:ascii="Times New Roman" w:hAnsi="Times New Roman" w:cs="Times New Roman"/>
            <w:sz w:val="20"/>
            <w:szCs w:val="20"/>
          </w:rPr>
          <w:delText>petri</w:delText>
        </w:r>
      </w:del>
      <w:ins w:id="42" w:author="Larry Holder" w:date="2018-03-31T07:35:00Z">
        <w:r w:rsidR="009824DE">
          <w:rPr>
            <w:rFonts w:ascii="Times New Roman" w:hAnsi="Times New Roman" w:cs="Times New Roman"/>
            <w:sz w:val="20"/>
            <w:szCs w:val="20"/>
          </w:rPr>
          <w:t>Petri</w:t>
        </w:r>
      </w:ins>
      <w:r w:rsidRPr="001732C3">
        <w:rPr>
          <w:rFonts w:ascii="Times New Roman" w:hAnsi="Times New Roman" w:cs="Times New Roman"/>
          <w:sz w:val="20"/>
          <w:szCs w:val="20"/>
        </w:rPr>
        <w:t xml:space="preserve"> net model is given </w:t>
      </w:r>
      <w:del w:id="43" w:author="Larry Holder" w:date="2018-03-31T07:32:00Z">
        <w:r w:rsidRPr="001732C3" w:rsidDel="009824DE">
          <w:rPr>
            <w:rFonts w:ascii="Times New Roman" w:hAnsi="Times New Roman" w:cs="Times New Roman"/>
            <w:sz w:val="20"/>
            <w:szCs w:val="20"/>
          </w:rPr>
          <w:delText xml:space="preserve">below </w:delText>
        </w:r>
      </w:del>
      <w:ins w:id="44" w:author="Larry Holder" w:date="2018-03-31T09:44:00Z">
        <w:r w:rsidR="000D78A8">
          <w:rPr>
            <w:rFonts w:ascii="Times New Roman" w:hAnsi="Times New Roman" w:cs="Times New Roman"/>
            <w:sz w:val="20"/>
            <w:szCs w:val="20"/>
          </w:rPr>
          <w:t>in figure</w:t>
        </w:r>
      </w:ins>
      <w:ins w:id="45" w:author="Larry Holder" w:date="2018-03-31T07:32:00Z">
        <w:r w:rsidR="009824DE">
          <w:rPr>
            <w:rFonts w:ascii="Times New Roman" w:hAnsi="Times New Roman" w:cs="Times New Roman"/>
            <w:sz w:val="20"/>
            <w:szCs w:val="20"/>
          </w:rPr>
          <w:t xml:space="preserve"> 2.1</w:t>
        </w:r>
        <w:r w:rsidR="009824DE" w:rsidRPr="001732C3">
          <w:rPr>
            <w:rFonts w:ascii="Times New Roman" w:hAnsi="Times New Roman" w:cs="Times New Roman"/>
            <w:sz w:val="20"/>
            <w:szCs w:val="20"/>
          </w:rPr>
          <w:t xml:space="preserve"> </w:t>
        </w:r>
      </w:ins>
      <w:r w:rsidRPr="001732C3">
        <w:rPr>
          <w:rFonts w:ascii="Times New Roman" w:hAnsi="Times New Roman" w:cs="Times New Roman"/>
          <w:sz w:val="20"/>
          <w:szCs w:val="20"/>
        </w:rPr>
        <w:t xml:space="preserve">for a simplified automotive manufacturing process. A valid walk on this graphical model is constrained by the initial marking </w:t>
      </w:r>
      <m:oMath>
        <m:r>
          <w:rPr>
            <w:rFonts w:ascii="Cambria Math" w:hAnsi="Cambria Math" w:cs="Times New Roman"/>
            <w:sz w:val="20"/>
            <w:szCs w:val="20"/>
          </w:rPr>
          <m:t>{P0}</m:t>
        </m:r>
      </m:oMath>
      <w:r w:rsidR="00BB2B9C" w:rsidRPr="001732C3">
        <w:rPr>
          <w:rFonts w:ascii="Times New Roman" w:eastAsiaTheme="minorEastAsia" w:hAnsi="Times New Roman" w:cs="Times New Roman"/>
          <w:sz w:val="20"/>
          <w:szCs w:val="20"/>
        </w:rPr>
        <w:t xml:space="preserve">, final marking </w:t>
      </w:r>
      <m:oMath>
        <m:r>
          <w:rPr>
            <w:rFonts w:ascii="Cambria Math" w:hAnsi="Cambria Math" w:cs="Times New Roman"/>
            <w:sz w:val="20"/>
            <w:szCs w:val="20"/>
          </w:rPr>
          <m:t>{P5}</m:t>
        </m:r>
      </m:oMath>
      <w:r w:rsidR="00BB2B9C"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and the transitions between places (activities) comprising the core activities of some process. A walk is given by a token moving scheme, whereby no transition can “fire” until </w:t>
      </w:r>
      <w:r w:rsidR="00ED29F5" w:rsidRPr="001732C3">
        <w:rPr>
          <w:rFonts w:ascii="Times New Roman" w:hAnsi="Times New Roman" w:cs="Times New Roman"/>
          <w:sz w:val="20"/>
          <w:szCs w:val="20"/>
        </w:rPr>
        <w:t>sufficient tokens have reached it</w:t>
      </w:r>
      <w:r w:rsidR="007F7F17" w:rsidRPr="001732C3">
        <w:rPr>
          <w:rFonts w:ascii="Times New Roman" w:hAnsi="Times New Roman" w:cs="Times New Roman"/>
          <w:sz w:val="20"/>
          <w:szCs w:val="20"/>
        </w:rPr>
        <w:t>, which f</w:t>
      </w:r>
      <w:r w:rsidR="00ED29F5" w:rsidRPr="001732C3">
        <w:rPr>
          <w:rFonts w:ascii="Times New Roman" w:hAnsi="Times New Roman" w:cs="Times New Roman"/>
          <w:sz w:val="20"/>
          <w:szCs w:val="20"/>
        </w:rPr>
        <w:t xml:space="preserve">or this simple example </w:t>
      </w:r>
      <w:r w:rsidR="008F51DB" w:rsidRPr="001732C3">
        <w:rPr>
          <w:rFonts w:ascii="Times New Roman" w:hAnsi="Times New Roman" w:cs="Times New Roman"/>
          <w:sz w:val="20"/>
          <w:szCs w:val="20"/>
        </w:rPr>
        <w:t xml:space="preserve">could require completion of </w:t>
      </w:r>
      <w:r w:rsidR="00ED29F5" w:rsidRPr="001732C3">
        <w:rPr>
          <w:rFonts w:ascii="Times New Roman" w:hAnsi="Times New Roman" w:cs="Times New Roman"/>
          <w:sz w:val="20"/>
          <w:szCs w:val="20"/>
        </w:rPr>
        <w:t>all</w:t>
      </w:r>
      <w:r w:rsidRPr="001732C3">
        <w:rPr>
          <w:rFonts w:ascii="Times New Roman" w:hAnsi="Times New Roman" w:cs="Times New Roman"/>
          <w:sz w:val="20"/>
          <w:szCs w:val="20"/>
        </w:rPr>
        <w:t xml:space="preserve"> places </w:t>
      </w:r>
      <w:r w:rsidR="00866B4A" w:rsidRPr="001732C3">
        <w:rPr>
          <w:rFonts w:ascii="Times New Roman" w:hAnsi="Times New Roman" w:cs="Times New Roman"/>
          <w:sz w:val="20"/>
          <w:szCs w:val="20"/>
        </w:rPr>
        <w:t>incident</w:t>
      </w:r>
      <w:r w:rsidRPr="001732C3">
        <w:rPr>
          <w:rFonts w:ascii="Times New Roman" w:hAnsi="Times New Roman" w:cs="Times New Roman"/>
          <w:sz w:val="20"/>
          <w:szCs w:val="20"/>
        </w:rPr>
        <w:t xml:space="preserve"> to </w:t>
      </w:r>
      <w:r w:rsidR="008F51DB" w:rsidRPr="001732C3">
        <w:rPr>
          <w:rFonts w:ascii="Times New Roman" w:hAnsi="Times New Roman" w:cs="Times New Roman"/>
          <w:sz w:val="20"/>
          <w:szCs w:val="20"/>
        </w:rPr>
        <w:t>a transition</w:t>
      </w:r>
      <w:r w:rsidR="00E462A4" w:rsidRPr="001732C3">
        <w:rPr>
          <w:rFonts w:ascii="Times New Roman" w:hAnsi="Times New Roman" w:cs="Times New Roman"/>
          <w:sz w:val="20"/>
          <w:szCs w:val="20"/>
        </w:rPr>
        <w:t>. Many o</w:t>
      </w:r>
      <w:r w:rsidR="00F916EB" w:rsidRPr="001732C3">
        <w:rPr>
          <w:rFonts w:ascii="Times New Roman" w:hAnsi="Times New Roman" w:cs="Times New Roman"/>
          <w:sz w:val="20"/>
          <w:szCs w:val="20"/>
        </w:rPr>
        <w:t>ther semantics are possible</w:t>
      </w:r>
      <w:r w:rsidR="00E462A4" w:rsidRPr="001732C3">
        <w:rPr>
          <w:rFonts w:ascii="Times New Roman" w:hAnsi="Times New Roman" w:cs="Times New Roman"/>
          <w:sz w:val="20"/>
          <w:szCs w:val="20"/>
        </w:rPr>
        <w:t xml:space="preserve">, such as colored </w:t>
      </w:r>
      <w:del w:id="46" w:author="Larry Holder" w:date="2018-03-31T07:35:00Z">
        <w:r w:rsidR="00E462A4" w:rsidRPr="001732C3" w:rsidDel="009824DE">
          <w:rPr>
            <w:rFonts w:ascii="Times New Roman" w:hAnsi="Times New Roman" w:cs="Times New Roman"/>
            <w:sz w:val="20"/>
            <w:szCs w:val="20"/>
          </w:rPr>
          <w:delText>petri</w:delText>
        </w:r>
      </w:del>
      <w:ins w:id="47" w:author="Larry Holder" w:date="2018-03-31T07:35:00Z">
        <w:r w:rsidR="009824DE">
          <w:rPr>
            <w:rFonts w:ascii="Times New Roman" w:hAnsi="Times New Roman" w:cs="Times New Roman"/>
            <w:sz w:val="20"/>
            <w:szCs w:val="20"/>
          </w:rPr>
          <w:t>Petri</w:t>
        </w:r>
      </w:ins>
      <w:r w:rsidR="00E462A4" w:rsidRPr="001732C3">
        <w:rPr>
          <w:rFonts w:ascii="Times New Roman" w:hAnsi="Times New Roman" w:cs="Times New Roman"/>
          <w:sz w:val="20"/>
          <w:szCs w:val="20"/>
        </w:rPr>
        <w:t xml:space="preserve"> nets</w:t>
      </w:r>
      <w:r w:rsidR="0098662D" w:rsidRPr="001732C3">
        <w:rPr>
          <w:rFonts w:ascii="Times New Roman" w:hAnsi="Times New Roman" w:cs="Times New Roman"/>
          <w:sz w:val="20"/>
          <w:szCs w:val="20"/>
        </w:rPr>
        <w:t>, wherein tokens are not single items but are instead functions to be evaluated at places</w:t>
      </w:r>
      <w:r w:rsidR="00E462A4" w:rsidRPr="001732C3">
        <w:rPr>
          <w:rFonts w:ascii="Times New Roman" w:hAnsi="Times New Roman" w:cs="Times New Roman"/>
          <w:sz w:val="20"/>
          <w:szCs w:val="20"/>
        </w:rPr>
        <w:t xml:space="preserve"> </w:t>
      </w:r>
      <w:r w:rsidR="0098662D" w:rsidRPr="001732C3">
        <w:rPr>
          <w:rFonts w:ascii="Times New Roman" w:hAnsi="Times New Roman" w:cs="Times New Roman"/>
          <w:sz w:val="20"/>
          <w:szCs w:val="20"/>
        </w:rPr>
        <w:t>(Jensen, 1987)</w:t>
      </w:r>
      <w:r w:rsidRPr="001732C3">
        <w:rPr>
          <w:rFonts w:ascii="Times New Roman" w:hAnsi="Times New Roman" w:cs="Times New Roman"/>
          <w:sz w:val="20"/>
          <w:szCs w:val="20"/>
        </w:rPr>
        <w:t>.</w:t>
      </w:r>
      <w:r w:rsidR="008B1153"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 The</w:t>
      </w:r>
      <w:r w:rsidR="00F916EB" w:rsidRPr="001732C3">
        <w:rPr>
          <w:rFonts w:ascii="Times New Roman" w:hAnsi="Times New Roman" w:cs="Times New Roman"/>
          <w:sz w:val="20"/>
          <w:szCs w:val="20"/>
        </w:rPr>
        <w:t xml:space="preserve"> </w:t>
      </w:r>
      <w:r w:rsidR="00AC3AC1" w:rsidRPr="001732C3">
        <w:rPr>
          <w:rFonts w:ascii="Times New Roman" w:hAnsi="Times New Roman" w:cs="Times New Roman"/>
          <w:sz w:val="20"/>
          <w:szCs w:val="20"/>
        </w:rPr>
        <w:t>structur</w:t>
      </w:r>
      <w:r w:rsidR="000A7505" w:rsidRPr="001732C3">
        <w:rPr>
          <w:rFonts w:ascii="Times New Roman" w:hAnsi="Times New Roman" w:cs="Times New Roman"/>
          <w:sz w:val="20"/>
          <w:szCs w:val="20"/>
        </w:rPr>
        <w:t>al</w:t>
      </w:r>
      <w:r w:rsidR="00A8746A" w:rsidRPr="001732C3">
        <w:rPr>
          <w:rFonts w:ascii="Times New Roman" w:hAnsi="Times New Roman" w:cs="Times New Roman"/>
          <w:sz w:val="20"/>
          <w:szCs w:val="20"/>
        </w:rPr>
        <w:t xml:space="preserve"> </w:t>
      </w:r>
      <w:r w:rsidRPr="001732C3">
        <w:rPr>
          <w:rFonts w:ascii="Times New Roman" w:hAnsi="Times New Roman" w:cs="Times New Roman"/>
          <w:sz w:val="20"/>
          <w:szCs w:val="20"/>
        </w:rPr>
        <w:t>semantics</w:t>
      </w:r>
      <w:r w:rsidR="007F7F17" w:rsidRPr="001732C3">
        <w:rPr>
          <w:rFonts w:ascii="Times New Roman" w:hAnsi="Times New Roman" w:cs="Times New Roman"/>
          <w:sz w:val="20"/>
          <w:szCs w:val="20"/>
        </w:rPr>
        <w:t xml:space="preserve"> </w:t>
      </w:r>
      <w:r w:rsidR="00591F92" w:rsidRPr="001732C3">
        <w:rPr>
          <w:rFonts w:ascii="Times New Roman" w:hAnsi="Times New Roman" w:cs="Times New Roman"/>
          <w:sz w:val="20"/>
          <w:szCs w:val="20"/>
        </w:rPr>
        <w:t xml:space="preserve">of </w:t>
      </w:r>
      <w:del w:id="48" w:author="Larry Holder" w:date="2018-03-31T07:35:00Z">
        <w:r w:rsidR="00591F92" w:rsidRPr="001732C3" w:rsidDel="009824DE">
          <w:rPr>
            <w:rFonts w:ascii="Times New Roman" w:hAnsi="Times New Roman" w:cs="Times New Roman"/>
            <w:sz w:val="20"/>
            <w:szCs w:val="20"/>
          </w:rPr>
          <w:delText>petri</w:delText>
        </w:r>
      </w:del>
      <w:ins w:id="49" w:author="Larry Holder" w:date="2018-03-31T07:35:00Z">
        <w:r w:rsidR="009824DE">
          <w:rPr>
            <w:rFonts w:ascii="Times New Roman" w:hAnsi="Times New Roman" w:cs="Times New Roman"/>
            <w:sz w:val="20"/>
            <w:szCs w:val="20"/>
          </w:rPr>
          <w:t>Petri</w:t>
        </w:r>
      </w:ins>
      <w:r w:rsidR="007F7007" w:rsidRPr="001732C3">
        <w:rPr>
          <w:rFonts w:ascii="Times New Roman" w:hAnsi="Times New Roman" w:cs="Times New Roman"/>
          <w:sz w:val="20"/>
          <w:szCs w:val="20"/>
        </w:rPr>
        <w:t xml:space="preserve"> </w:t>
      </w:r>
      <w:r w:rsidR="00591F92" w:rsidRPr="001732C3">
        <w:rPr>
          <w:rFonts w:ascii="Times New Roman" w:hAnsi="Times New Roman" w:cs="Times New Roman"/>
          <w:sz w:val="20"/>
          <w:szCs w:val="20"/>
        </w:rPr>
        <w:t xml:space="preserve">nets </w:t>
      </w:r>
      <w:r w:rsidR="007F7F17" w:rsidRPr="001732C3">
        <w:rPr>
          <w:rFonts w:ascii="Times New Roman" w:hAnsi="Times New Roman" w:cs="Times New Roman"/>
          <w:sz w:val="20"/>
          <w:szCs w:val="20"/>
        </w:rPr>
        <w:t>permit</w:t>
      </w:r>
      <w:r w:rsidRPr="001732C3">
        <w:rPr>
          <w:rFonts w:ascii="Times New Roman" w:hAnsi="Times New Roman" w:cs="Times New Roman"/>
          <w:sz w:val="20"/>
          <w:szCs w:val="20"/>
        </w:rPr>
        <w:t xml:space="preserve"> a variety of formal analyses, such as verifying completeness, reachability,</w:t>
      </w:r>
      <w:r w:rsidR="00F21836" w:rsidRPr="001732C3">
        <w:rPr>
          <w:rFonts w:ascii="Times New Roman" w:hAnsi="Times New Roman" w:cs="Times New Roman"/>
          <w:sz w:val="20"/>
          <w:szCs w:val="20"/>
        </w:rPr>
        <w:t xml:space="preserve"> deadlocks,</w:t>
      </w:r>
      <w:r w:rsidRPr="001732C3">
        <w:rPr>
          <w:rFonts w:ascii="Times New Roman" w:hAnsi="Times New Roman" w:cs="Times New Roman"/>
          <w:sz w:val="20"/>
          <w:szCs w:val="20"/>
        </w:rPr>
        <w:t xml:space="preserve"> and satisfiability properties, which are critical </w:t>
      </w:r>
      <w:r w:rsidR="006034C7" w:rsidRPr="001732C3">
        <w:rPr>
          <w:rFonts w:ascii="Times New Roman" w:hAnsi="Times New Roman" w:cs="Times New Roman"/>
          <w:sz w:val="20"/>
          <w:szCs w:val="20"/>
        </w:rPr>
        <w:t>for</w:t>
      </w:r>
      <w:r w:rsidRPr="001732C3">
        <w:rPr>
          <w:rFonts w:ascii="Times New Roman" w:hAnsi="Times New Roman" w:cs="Times New Roman"/>
          <w:sz w:val="20"/>
          <w:szCs w:val="20"/>
        </w:rPr>
        <w:t xml:space="preserve"> the verification of distributed systems.</w:t>
      </w:r>
      <w:r w:rsidR="00122388" w:rsidRPr="001732C3">
        <w:rPr>
          <w:rFonts w:ascii="Times New Roman" w:hAnsi="Times New Roman" w:cs="Times New Roman"/>
          <w:sz w:val="20"/>
          <w:szCs w:val="20"/>
        </w:rPr>
        <w:t xml:space="preserve"> An overview is provided by (</w:t>
      </w:r>
      <w:r w:rsidR="00122388" w:rsidRPr="001732C3">
        <w:rPr>
          <w:rFonts w:ascii="Times New Roman" w:eastAsia="Times New Roman" w:hAnsi="Times New Roman" w:cs="Times New Roman"/>
          <w:sz w:val="20"/>
          <w:szCs w:val="20"/>
        </w:rPr>
        <w:t>Van der Aalst, W. M., 1997).</w:t>
      </w:r>
    </w:p>
    <w:p w14:paraId="420A4B9C" w14:textId="03741062" w:rsidR="007D36D3" w:rsidRPr="001732C3" w:rsidRDefault="007D36D3" w:rsidP="00ED29F5">
      <w:pPr>
        <w:spacing w:before="160" w:after="0"/>
        <w:rPr>
          <w:rFonts w:ascii="Times New Roman" w:hAnsi="Times New Roman" w:cs="Times New Roman"/>
          <w:sz w:val="20"/>
          <w:szCs w:val="20"/>
        </w:rPr>
      </w:pPr>
    </w:p>
    <w:p w14:paraId="09789E59" w14:textId="77777777" w:rsidR="006D129A" w:rsidRPr="001732C3" w:rsidRDefault="006D129A" w:rsidP="006D129A">
      <w:pPr>
        <w:keepNext/>
        <w:jc w:val="center"/>
        <w:rPr>
          <w:rFonts w:ascii="Times New Roman" w:hAnsi="Times New Roman" w:cs="Times New Roman"/>
        </w:rPr>
      </w:pPr>
      <w:r w:rsidRPr="001732C3">
        <w:rPr>
          <w:rFonts w:ascii="Times New Roman" w:hAnsi="Times New Roman" w:cs="Times New Roman"/>
          <w:noProof/>
          <w:sz w:val="20"/>
          <w:szCs w:val="20"/>
        </w:rPr>
        <w:drawing>
          <wp:inline distT="0" distB="0" distL="0" distR="0" wp14:anchorId="3601A04B" wp14:editId="3C66A093">
            <wp:extent cx="4959350" cy="169206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6967" cy="1698078"/>
                    </a:xfrm>
                    <a:prstGeom prst="rect">
                      <a:avLst/>
                    </a:prstGeom>
                    <a:noFill/>
                    <a:ln>
                      <a:noFill/>
                    </a:ln>
                  </pic:spPr>
                </pic:pic>
              </a:graphicData>
            </a:graphic>
          </wp:inline>
        </w:drawing>
      </w:r>
    </w:p>
    <w:p w14:paraId="7A9D04BD" w14:textId="0D78904F" w:rsidR="006D129A" w:rsidRPr="001732C3" w:rsidRDefault="006D129A"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3A55E7" w:rsidRPr="001732C3">
        <w:rPr>
          <w:rFonts w:ascii="Times New Roman" w:hAnsi="Times New Roman" w:cs="Times New Roman"/>
          <w:noProof/>
          <w:color w:val="auto"/>
        </w:rPr>
        <w:t>1</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xml:space="preserve">: </w:t>
      </w:r>
      <w:r w:rsidR="00016146" w:rsidRPr="001732C3">
        <w:rPr>
          <w:rFonts w:ascii="Times New Roman" w:hAnsi="Times New Roman" w:cs="Times New Roman"/>
          <w:color w:val="auto"/>
        </w:rPr>
        <w:t xml:space="preserve">A </w:t>
      </w:r>
      <w:del w:id="50" w:author="Larry Holder" w:date="2018-03-31T07:35:00Z">
        <w:r w:rsidR="00707602" w:rsidRPr="001732C3" w:rsidDel="009824DE">
          <w:rPr>
            <w:rFonts w:ascii="Times New Roman" w:hAnsi="Times New Roman" w:cs="Times New Roman"/>
            <w:color w:val="auto"/>
          </w:rPr>
          <w:delText>petri</w:delText>
        </w:r>
      </w:del>
      <w:ins w:id="51" w:author="Larry Holder" w:date="2018-03-31T07:35:00Z">
        <w:r w:rsidR="009824DE">
          <w:rPr>
            <w:rFonts w:ascii="Times New Roman" w:hAnsi="Times New Roman" w:cs="Times New Roman"/>
            <w:color w:val="auto"/>
          </w:rPr>
          <w:t>Petri</w:t>
        </w:r>
      </w:ins>
      <w:r w:rsidR="00707602" w:rsidRPr="001732C3">
        <w:rPr>
          <w:rFonts w:ascii="Times New Roman" w:hAnsi="Times New Roman" w:cs="Times New Roman"/>
          <w:color w:val="auto"/>
        </w:rPr>
        <w:t xml:space="preserve"> net</w:t>
      </w:r>
      <w:r w:rsidRPr="001732C3">
        <w:rPr>
          <w:rFonts w:ascii="Times New Roman" w:hAnsi="Times New Roman" w:cs="Times New Roman"/>
          <w:color w:val="auto"/>
        </w:rPr>
        <w:t xml:space="preserve"> model </w:t>
      </w:r>
      <w:r w:rsidR="00016146" w:rsidRPr="001732C3">
        <w:rPr>
          <w:rFonts w:ascii="Times New Roman" w:hAnsi="Times New Roman" w:cs="Times New Roman"/>
          <w:color w:val="auto"/>
        </w:rPr>
        <w:t>for</w:t>
      </w:r>
      <w:r w:rsidRPr="001732C3">
        <w:rPr>
          <w:rFonts w:ascii="Times New Roman" w:hAnsi="Times New Roman" w:cs="Times New Roman"/>
          <w:color w:val="auto"/>
        </w:rPr>
        <w:t xml:space="preserve"> a simplified automotive manufacturing process.</w:t>
      </w:r>
    </w:p>
    <w:p w14:paraId="74AE4F9E" w14:textId="5FEE9302" w:rsidR="006818B6" w:rsidRPr="001732C3" w:rsidRDefault="00334314" w:rsidP="00953A31">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visual structure of a process model itself imparts significant information as well. </w:t>
      </w:r>
      <w:r w:rsidR="00A264A8" w:rsidRPr="001732C3">
        <w:rPr>
          <w:rFonts w:ascii="Times New Roman" w:hAnsi="Times New Roman" w:cs="Times New Roman"/>
          <w:sz w:val="20"/>
          <w:szCs w:val="20"/>
        </w:rPr>
        <w:t xml:space="preserve">In this model, the path along the </w:t>
      </w:r>
      <w:r w:rsidR="00C03C9D" w:rsidRPr="001732C3">
        <w:rPr>
          <w:rFonts w:ascii="Times New Roman" w:hAnsi="Times New Roman" w:cs="Times New Roman"/>
          <w:sz w:val="20"/>
          <w:szCs w:val="20"/>
        </w:rPr>
        <w:t>chassis</w:t>
      </w:r>
      <w:r w:rsidR="00E25B90" w:rsidRPr="001732C3">
        <w:rPr>
          <w:rFonts w:ascii="Times New Roman" w:hAnsi="Times New Roman" w:cs="Times New Roman"/>
          <w:sz w:val="20"/>
          <w:szCs w:val="20"/>
        </w:rPr>
        <w:t>-</w:t>
      </w:r>
      <w:r w:rsidR="00A264A8" w:rsidRPr="001732C3">
        <w:rPr>
          <w:rFonts w:ascii="Times New Roman" w:hAnsi="Times New Roman" w:cs="Times New Roman"/>
          <w:sz w:val="20"/>
          <w:szCs w:val="20"/>
        </w:rPr>
        <w:t xml:space="preserve">assembly activities </w:t>
      </w:r>
      <m:oMath>
        <m:r>
          <w:rPr>
            <w:rFonts w:ascii="Cambria Math" w:hAnsi="Cambria Math" w:cs="Times New Roman"/>
            <w:sz w:val="20"/>
            <w:szCs w:val="20"/>
          </w:rPr>
          <m:t>{P2,P3,P4}</m:t>
        </m:r>
      </m:oMath>
      <w:r w:rsidR="00A264A8" w:rsidRPr="001732C3">
        <w:rPr>
          <w:rFonts w:ascii="Times New Roman" w:eastAsiaTheme="minorEastAsia" w:hAnsi="Times New Roman" w:cs="Times New Roman"/>
          <w:sz w:val="20"/>
          <w:szCs w:val="20"/>
        </w:rPr>
        <w:t xml:space="preserve"> likely represents a bottleneck, </w:t>
      </w:r>
      <w:r w:rsidR="008F0639" w:rsidRPr="001732C3">
        <w:rPr>
          <w:rFonts w:ascii="Times New Roman" w:eastAsiaTheme="minorEastAsia" w:hAnsi="Times New Roman" w:cs="Times New Roman"/>
          <w:sz w:val="20"/>
          <w:szCs w:val="20"/>
        </w:rPr>
        <w:t>since</w:t>
      </w:r>
      <w:r w:rsidR="00A264A8" w:rsidRPr="001732C3">
        <w:rPr>
          <w:rFonts w:ascii="Times New Roman" w:eastAsiaTheme="minorEastAsia" w:hAnsi="Times New Roman" w:cs="Times New Roman"/>
          <w:sz w:val="20"/>
          <w:szCs w:val="20"/>
        </w:rPr>
        <w:t xml:space="preserve"> engine assembly </w:t>
      </w:r>
      <m:oMath>
        <m:r>
          <w:rPr>
            <w:rFonts w:ascii="Cambria Math" w:eastAsiaTheme="minorEastAsia" w:hAnsi="Cambria Math" w:cs="Times New Roman"/>
            <w:sz w:val="20"/>
            <w:szCs w:val="20"/>
          </w:rPr>
          <m:t>{P1}</m:t>
        </m:r>
      </m:oMath>
      <w:r w:rsidR="00A264A8" w:rsidRPr="001732C3">
        <w:rPr>
          <w:rFonts w:ascii="Times New Roman" w:eastAsiaTheme="minorEastAsia" w:hAnsi="Times New Roman" w:cs="Times New Roman"/>
          <w:sz w:val="20"/>
          <w:szCs w:val="20"/>
        </w:rPr>
        <w:t xml:space="preserve"> </w:t>
      </w:r>
      <w:r w:rsidR="005A7D12" w:rsidRPr="001732C3">
        <w:rPr>
          <w:rFonts w:ascii="Times New Roman" w:eastAsiaTheme="minorEastAsia" w:hAnsi="Times New Roman" w:cs="Times New Roman"/>
          <w:sz w:val="20"/>
          <w:szCs w:val="20"/>
        </w:rPr>
        <w:t xml:space="preserve">may </w:t>
      </w:r>
      <w:r w:rsidR="008F0639" w:rsidRPr="001732C3">
        <w:rPr>
          <w:rFonts w:ascii="Times New Roman" w:eastAsiaTheme="minorEastAsia" w:hAnsi="Times New Roman" w:cs="Times New Roman"/>
          <w:sz w:val="20"/>
          <w:szCs w:val="20"/>
        </w:rPr>
        <w:t>entail significant waiting before body assembly completes</w:t>
      </w:r>
      <w:r w:rsidR="00CC5C80" w:rsidRPr="001732C3">
        <w:rPr>
          <w:rFonts w:ascii="Times New Roman" w:eastAsiaTheme="minorEastAsia" w:hAnsi="Times New Roman" w:cs="Times New Roman"/>
          <w:sz w:val="20"/>
          <w:szCs w:val="20"/>
        </w:rPr>
        <w:t xml:space="preserve"> at </w:t>
      </w:r>
      <w:r w:rsidR="00CC5C80" w:rsidRPr="001732C3">
        <w:rPr>
          <w:rFonts w:ascii="Times New Roman" w:eastAsiaTheme="minorEastAsia" w:hAnsi="Times New Roman" w:cs="Times New Roman"/>
          <w:i/>
          <w:sz w:val="20"/>
          <w:szCs w:val="20"/>
        </w:rPr>
        <w:t>P4</w:t>
      </w:r>
      <w:r w:rsidR="008F0639" w:rsidRPr="001732C3">
        <w:rPr>
          <w:rFonts w:ascii="Times New Roman" w:eastAsiaTheme="minorEastAsia" w:hAnsi="Times New Roman" w:cs="Times New Roman"/>
          <w:sz w:val="20"/>
          <w:szCs w:val="20"/>
        </w:rPr>
        <w:t xml:space="preserve">, and thus </w:t>
      </w:r>
      <w:del w:id="52" w:author="Larry Holder" w:date="2018-03-31T07:34:00Z">
        <w:r w:rsidR="008F0639" w:rsidRPr="001732C3" w:rsidDel="009824DE">
          <w:rPr>
            <w:rFonts w:ascii="Times New Roman" w:eastAsiaTheme="minorEastAsia" w:hAnsi="Times New Roman" w:cs="Times New Roman"/>
            <w:i/>
            <w:sz w:val="20"/>
            <w:szCs w:val="20"/>
          </w:rPr>
          <w:delText>T4</w:delText>
        </w:r>
        <w:r w:rsidR="008F0639" w:rsidRPr="001732C3" w:rsidDel="009824DE">
          <w:rPr>
            <w:rFonts w:ascii="Times New Roman" w:eastAsiaTheme="minorEastAsia" w:hAnsi="Times New Roman" w:cs="Times New Roman"/>
            <w:sz w:val="20"/>
            <w:szCs w:val="20"/>
          </w:rPr>
          <w:delText xml:space="preserve"> </w:delText>
        </w:r>
      </w:del>
      <w:ins w:id="53" w:author="Larry Holder" w:date="2018-03-31T07:34:00Z">
        <w:r w:rsidR="009824DE" w:rsidRPr="001732C3">
          <w:rPr>
            <w:rFonts w:ascii="Times New Roman" w:eastAsiaTheme="minorEastAsia" w:hAnsi="Times New Roman" w:cs="Times New Roman"/>
            <w:i/>
            <w:sz w:val="20"/>
            <w:szCs w:val="20"/>
          </w:rPr>
          <w:t>T</w:t>
        </w:r>
        <w:r w:rsidR="009824DE">
          <w:rPr>
            <w:rFonts w:ascii="Times New Roman" w:eastAsiaTheme="minorEastAsia" w:hAnsi="Times New Roman" w:cs="Times New Roman"/>
            <w:i/>
            <w:sz w:val="20"/>
            <w:szCs w:val="20"/>
          </w:rPr>
          <w:t>3</w:t>
        </w:r>
        <w:r w:rsidR="009824DE" w:rsidRPr="001732C3">
          <w:rPr>
            <w:rFonts w:ascii="Times New Roman" w:eastAsiaTheme="minorEastAsia" w:hAnsi="Times New Roman" w:cs="Times New Roman"/>
            <w:sz w:val="20"/>
            <w:szCs w:val="20"/>
          </w:rPr>
          <w:t xml:space="preserve"> </w:t>
        </w:r>
      </w:ins>
      <w:r w:rsidR="00ED1C4B" w:rsidRPr="001732C3">
        <w:rPr>
          <w:rFonts w:ascii="Times New Roman" w:eastAsiaTheme="minorEastAsia" w:hAnsi="Times New Roman" w:cs="Times New Roman"/>
          <w:sz w:val="20"/>
          <w:szCs w:val="20"/>
        </w:rPr>
        <w:t>can</w:t>
      </w:r>
      <w:r w:rsidR="008F0639" w:rsidRPr="001732C3">
        <w:rPr>
          <w:rFonts w:ascii="Times New Roman" w:eastAsiaTheme="minorEastAsia" w:hAnsi="Times New Roman" w:cs="Times New Roman"/>
          <w:sz w:val="20"/>
          <w:szCs w:val="20"/>
        </w:rPr>
        <w:t xml:space="preserve"> “fire”, and </w:t>
      </w:r>
      <w:r w:rsidRPr="001732C3">
        <w:rPr>
          <w:rFonts w:ascii="Times New Roman" w:eastAsiaTheme="minorEastAsia" w:hAnsi="Times New Roman" w:cs="Times New Roman"/>
          <w:sz w:val="20"/>
          <w:szCs w:val="20"/>
        </w:rPr>
        <w:t>the engine can be installed, completing a manufacturing cycle.</w:t>
      </w:r>
    </w:p>
    <w:p w14:paraId="2801C5AE" w14:textId="342752E3" w:rsidR="002C600F" w:rsidRPr="001732C3" w:rsidRDefault="00D427C7" w:rsidP="00953A31">
      <w:pPr>
        <w:rPr>
          <w:rFonts w:ascii="Times New Roman" w:hAnsi="Times New Roman" w:cs="Times New Roman"/>
          <w:sz w:val="20"/>
          <w:szCs w:val="20"/>
        </w:rPr>
      </w:pPr>
      <w:r w:rsidRPr="001732C3">
        <w:rPr>
          <w:rFonts w:ascii="Times New Roman" w:hAnsi="Times New Roman" w:cs="Times New Roman"/>
          <w:sz w:val="20"/>
          <w:szCs w:val="20"/>
        </w:rPr>
        <w:t xml:space="preserve">As generic state transition systems, </w:t>
      </w:r>
      <w:del w:id="54" w:author="Larry Holder" w:date="2018-03-31T07:35:00Z">
        <w:r w:rsidRPr="001732C3" w:rsidDel="009824DE">
          <w:rPr>
            <w:rFonts w:ascii="Times New Roman" w:hAnsi="Times New Roman" w:cs="Times New Roman"/>
            <w:sz w:val="20"/>
            <w:szCs w:val="20"/>
          </w:rPr>
          <w:delText>p</w:delText>
        </w:r>
        <w:r w:rsidR="00D17092" w:rsidRPr="001732C3" w:rsidDel="009824DE">
          <w:rPr>
            <w:rFonts w:ascii="Times New Roman" w:hAnsi="Times New Roman" w:cs="Times New Roman"/>
            <w:sz w:val="20"/>
            <w:szCs w:val="20"/>
          </w:rPr>
          <w:delText>etri</w:delText>
        </w:r>
      </w:del>
      <w:ins w:id="55" w:author="Larry Holder" w:date="2018-03-31T07:35:00Z">
        <w:r w:rsidR="009824DE">
          <w:rPr>
            <w:rFonts w:ascii="Times New Roman" w:hAnsi="Times New Roman" w:cs="Times New Roman"/>
            <w:sz w:val="20"/>
            <w:szCs w:val="20"/>
          </w:rPr>
          <w:t>Petri</w:t>
        </w:r>
      </w:ins>
      <w:r w:rsidR="00CC5C80" w:rsidRPr="001732C3">
        <w:rPr>
          <w:rFonts w:ascii="Times New Roman" w:hAnsi="Times New Roman" w:cs="Times New Roman"/>
          <w:sz w:val="20"/>
          <w:szCs w:val="20"/>
        </w:rPr>
        <w:t xml:space="preserve"> </w:t>
      </w:r>
      <w:r w:rsidR="00D17092" w:rsidRPr="001732C3">
        <w:rPr>
          <w:rFonts w:ascii="Times New Roman" w:hAnsi="Times New Roman" w:cs="Times New Roman"/>
          <w:sz w:val="20"/>
          <w:szCs w:val="20"/>
        </w:rPr>
        <w:t>nets are amenable to a variety of derived graphical representations with useful properties</w:t>
      </w:r>
      <w:r w:rsidR="000A73D0" w:rsidRPr="001732C3">
        <w:rPr>
          <w:rFonts w:ascii="Times New Roman" w:hAnsi="Times New Roman" w:cs="Times New Roman"/>
          <w:sz w:val="20"/>
          <w:szCs w:val="20"/>
        </w:rPr>
        <w:t xml:space="preserve">, an overview of which is given by </w:t>
      </w:r>
      <w:r w:rsidR="00E43B04" w:rsidRPr="001732C3">
        <w:rPr>
          <w:rFonts w:ascii="Times New Roman" w:hAnsi="Times New Roman" w:cs="Times New Roman"/>
          <w:sz w:val="20"/>
          <w:szCs w:val="20"/>
        </w:rPr>
        <w:t>(</w:t>
      </w:r>
      <w:r w:rsidR="000A73D0" w:rsidRPr="001732C3">
        <w:rPr>
          <w:rFonts w:ascii="Times New Roman" w:hAnsi="Times New Roman" w:cs="Times New Roman"/>
          <w:sz w:val="20"/>
          <w:szCs w:val="20"/>
        </w:rPr>
        <w:t>Murata</w:t>
      </w:r>
      <w:ins w:id="56" w:author="jesse" w:date="2018-04-02T09:33:00Z">
        <w:r w:rsidR="0044758D">
          <w:rPr>
            <w:rFonts w:ascii="Times New Roman" w:hAnsi="Times New Roman" w:cs="Times New Roman"/>
            <w:sz w:val="20"/>
            <w:szCs w:val="20"/>
          </w:rPr>
          <w:t>,</w:t>
        </w:r>
      </w:ins>
      <w:r w:rsidR="000A73D0" w:rsidRPr="001732C3">
        <w:rPr>
          <w:rFonts w:ascii="Times New Roman" w:hAnsi="Times New Roman" w:cs="Times New Roman"/>
          <w:sz w:val="20"/>
          <w:szCs w:val="20"/>
        </w:rPr>
        <w:t xml:space="preserve"> 1989</w:t>
      </w:r>
      <w:r w:rsidR="00E43B04" w:rsidRPr="001732C3">
        <w:rPr>
          <w:rFonts w:ascii="Times New Roman" w:hAnsi="Times New Roman" w:cs="Times New Roman"/>
          <w:sz w:val="20"/>
          <w:szCs w:val="20"/>
        </w:rPr>
        <w:t>)</w:t>
      </w:r>
      <w:r w:rsidR="00D17092" w:rsidRPr="001732C3">
        <w:rPr>
          <w:rFonts w:ascii="Times New Roman" w:hAnsi="Times New Roman" w:cs="Times New Roman"/>
          <w:sz w:val="20"/>
          <w:szCs w:val="20"/>
        </w:rPr>
        <w:t xml:space="preserve">. One such derivation is the coverability graph given by a </w:t>
      </w:r>
      <w:del w:id="57" w:author="Larry Holder" w:date="2018-03-31T07:35:00Z">
        <w:r w:rsidR="00707602" w:rsidRPr="001732C3" w:rsidDel="009824DE">
          <w:rPr>
            <w:rFonts w:ascii="Times New Roman" w:hAnsi="Times New Roman" w:cs="Times New Roman"/>
            <w:sz w:val="20"/>
            <w:szCs w:val="20"/>
          </w:rPr>
          <w:delText>petri</w:delText>
        </w:r>
      </w:del>
      <w:ins w:id="58" w:author="Larry Holder" w:date="2018-03-31T07:35:00Z">
        <w:r w:rsidR="009824DE">
          <w:rPr>
            <w:rFonts w:ascii="Times New Roman" w:hAnsi="Times New Roman" w:cs="Times New Roman"/>
            <w:sz w:val="20"/>
            <w:szCs w:val="20"/>
          </w:rPr>
          <w:t>Petri</w:t>
        </w:r>
      </w:ins>
      <w:r w:rsidR="00707602" w:rsidRPr="001732C3">
        <w:rPr>
          <w:rFonts w:ascii="Times New Roman" w:hAnsi="Times New Roman" w:cs="Times New Roman"/>
          <w:sz w:val="20"/>
          <w:szCs w:val="20"/>
        </w:rPr>
        <w:t xml:space="preserve"> net</w:t>
      </w:r>
      <w:r w:rsidR="00D17092" w:rsidRPr="001732C3">
        <w:rPr>
          <w:rFonts w:ascii="Times New Roman" w:hAnsi="Times New Roman" w:cs="Times New Roman"/>
          <w:sz w:val="20"/>
          <w:szCs w:val="20"/>
        </w:rPr>
        <w:t xml:space="preserve"> like the one </w:t>
      </w:r>
      <w:del w:id="59" w:author="Larry Holder" w:date="2018-03-31T07:36:00Z">
        <w:r w:rsidR="00D17092" w:rsidRPr="001732C3" w:rsidDel="009824DE">
          <w:rPr>
            <w:rFonts w:ascii="Times New Roman" w:hAnsi="Times New Roman" w:cs="Times New Roman"/>
            <w:sz w:val="20"/>
            <w:szCs w:val="20"/>
          </w:rPr>
          <w:delText>above</w:delText>
        </w:r>
      </w:del>
      <w:ins w:id="60" w:author="Larry Holder" w:date="2018-03-31T09:44:00Z">
        <w:r w:rsidR="000D78A8">
          <w:rPr>
            <w:rFonts w:ascii="Times New Roman" w:hAnsi="Times New Roman" w:cs="Times New Roman"/>
            <w:sz w:val="20"/>
            <w:szCs w:val="20"/>
          </w:rPr>
          <w:t>in figure</w:t>
        </w:r>
      </w:ins>
      <w:ins w:id="61" w:author="Larry Holder" w:date="2018-03-31T07:36:00Z">
        <w:r w:rsidR="009824DE">
          <w:rPr>
            <w:rFonts w:ascii="Times New Roman" w:hAnsi="Times New Roman" w:cs="Times New Roman"/>
            <w:sz w:val="20"/>
            <w:szCs w:val="20"/>
          </w:rPr>
          <w:t xml:space="preserve"> 2.1</w:t>
        </w:r>
      </w:ins>
      <w:r w:rsidR="00007128" w:rsidRPr="001732C3">
        <w:rPr>
          <w:rFonts w:ascii="Times New Roman" w:hAnsi="Times New Roman" w:cs="Times New Roman"/>
          <w:sz w:val="20"/>
          <w:szCs w:val="20"/>
        </w:rPr>
        <w:t>, a landmark representation</w:t>
      </w:r>
      <w:r w:rsidR="00F71D69" w:rsidRPr="001732C3">
        <w:rPr>
          <w:rFonts w:ascii="Times New Roman" w:hAnsi="Times New Roman" w:cs="Times New Roman"/>
          <w:sz w:val="20"/>
          <w:szCs w:val="20"/>
        </w:rPr>
        <w:t xml:space="preserve"> </w:t>
      </w:r>
      <w:del w:id="62" w:author="jesse" w:date="2018-04-02T13:34:00Z">
        <w:r w:rsidR="00F71D69" w:rsidRPr="001732C3" w:rsidDel="00192B2B">
          <w:rPr>
            <w:rFonts w:ascii="Times New Roman" w:hAnsi="Times New Roman" w:cs="Times New Roman"/>
            <w:sz w:val="20"/>
            <w:szCs w:val="20"/>
          </w:rPr>
          <w:delText xml:space="preserve">steeped </w:delText>
        </w:r>
      </w:del>
      <w:r w:rsidR="00F71D69" w:rsidRPr="001732C3">
        <w:rPr>
          <w:rFonts w:ascii="Times New Roman" w:hAnsi="Times New Roman" w:cs="Times New Roman"/>
          <w:sz w:val="20"/>
          <w:szCs w:val="20"/>
        </w:rPr>
        <w:t>in computation theory</w:t>
      </w:r>
      <w:r w:rsidR="00007128" w:rsidRPr="001732C3">
        <w:rPr>
          <w:rFonts w:ascii="Times New Roman" w:hAnsi="Times New Roman" w:cs="Times New Roman"/>
          <w:sz w:val="20"/>
          <w:szCs w:val="20"/>
        </w:rPr>
        <w:t xml:space="preserve"> by (Karp and Miller, 1969) which permit</w:t>
      </w:r>
      <w:ins w:id="63" w:author="jesse" w:date="2018-04-02T13:35:00Z">
        <w:r w:rsidR="00882DB2">
          <w:rPr>
            <w:rFonts w:ascii="Times New Roman" w:hAnsi="Times New Roman" w:cs="Times New Roman"/>
            <w:sz w:val="20"/>
            <w:szCs w:val="20"/>
          </w:rPr>
          <w:t>t</w:t>
        </w:r>
      </w:ins>
      <w:ins w:id="64" w:author="jesse" w:date="2018-04-02T13:34:00Z">
        <w:r w:rsidR="00192B2B">
          <w:rPr>
            <w:rFonts w:ascii="Times New Roman" w:hAnsi="Times New Roman" w:cs="Times New Roman"/>
            <w:sz w:val="20"/>
            <w:szCs w:val="20"/>
          </w:rPr>
          <w:t>ed</w:t>
        </w:r>
      </w:ins>
      <w:del w:id="65" w:author="jesse" w:date="2018-04-02T13:34:00Z">
        <w:r w:rsidR="00007128" w:rsidRPr="001732C3" w:rsidDel="00192B2B">
          <w:rPr>
            <w:rFonts w:ascii="Times New Roman" w:hAnsi="Times New Roman" w:cs="Times New Roman"/>
            <w:sz w:val="20"/>
            <w:szCs w:val="20"/>
          </w:rPr>
          <w:delText>s</w:delText>
        </w:r>
      </w:del>
      <w:r w:rsidR="00007128" w:rsidRPr="001732C3">
        <w:rPr>
          <w:rFonts w:ascii="Times New Roman" w:hAnsi="Times New Roman" w:cs="Times New Roman"/>
          <w:sz w:val="20"/>
          <w:szCs w:val="20"/>
        </w:rPr>
        <w:t xml:space="preserve"> a variety of analyses</w:t>
      </w:r>
      <w:r w:rsidR="00840C3B" w:rsidRPr="001732C3">
        <w:rPr>
          <w:rFonts w:ascii="Times New Roman" w:hAnsi="Times New Roman" w:cs="Times New Roman"/>
          <w:sz w:val="20"/>
          <w:szCs w:val="20"/>
        </w:rPr>
        <w:t>, a re</w:t>
      </w:r>
      <w:r w:rsidR="00264D44" w:rsidRPr="001732C3">
        <w:rPr>
          <w:rFonts w:ascii="Times New Roman" w:hAnsi="Times New Roman" w:cs="Times New Roman"/>
          <w:sz w:val="20"/>
          <w:szCs w:val="20"/>
        </w:rPr>
        <w:t>cent</w:t>
      </w:r>
      <w:r w:rsidR="00840C3B" w:rsidRPr="001732C3">
        <w:rPr>
          <w:rFonts w:ascii="Times New Roman" w:hAnsi="Times New Roman" w:cs="Times New Roman"/>
          <w:sz w:val="20"/>
          <w:szCs w:val="20"/>
        </w:rPr>
        <w:t xml:space="preserve"> summary of which is provided </w:t>
      </w:r>
      <w:r w:rsidR="00B049D1" w:rsidRPr="001732C3">
        <w:rPr>
          <w:rFonts w:ascii="Times New Roman" w:hAnsi="Times New Roman" w:cs="Times New Roman"/>
          <w:sz w:val="20"/>
          <w:szCs w:val="20"/>
        </w:rPr>
        <w:t>in</w:t>
      </w:r>
      <w:r w:rsidR="00840C3B" w:rsidRPr="001732C3">
        <w:rPr>
          <w:rFonts w:ascii="Times New Roman" w:hAnsi="Times New Roman" w:cs="Times New Roman"/>
          <w:sz w:val="20"/>
          <w:szCs w:val="20"/>
        </w:rPr>
        <w:t xml:space="preserve"> </w:t>
      </w:r>
      <w:r w:rsidR="00B049D1" w:rsidRPr="001732C3">
        <w:rPr>
          <w:rFonts w:ascii="Times New Roman" w:hAnsi="Times New Roman" w:cs="Times New Roman"/>
          <w:sz w:val="20"/>
          <w:szCs w:val="20"/>
        </w:rPr>
        <w:t>(Yamamoto, 2017)</w:t>
      </w:r>
      <w:r w:rsidR="000A73D0" w:rsidRPr="001732C3">
        <w:rPr>
          <w:rFonts w:ascii="Times New Roman" w:hAnsi="Times New Roman" w:cs="Times New Roman"/>
          <w:sz w:val="20"/>
          <w:szCs w:val="20"/>
        </w:rPr>
        <w:t>.</w:t>
      </w:r>
      <w:r w:rsidR="00D17092" w:rsidRPr="001732C3">
        <w:rPr>
          <w:rFonts w:ascii="Times New Roman" w:hAnsi="Times New Roman" w:cs="Times New Roman"/>
          <w:sz w:val="20"/>
          <w:szCs w:val="20"/>
        </w:rPr>
        <w:t xml:space="preserve"> T</w:t>
      </w:r>
      <w:r w:rsidR="007332FF" w:rsidRPr="001732C3">
        <w:rPr>
          <w:rFonts w:ascii="Times New Roman" w:hAnsi="Times New Roman" w:cs="Times New Roman"/>
          <w:sz w:val="20"/>
          <w:szCs w:val="20"/>
        </w:rPr>
        <w:t>he coverability graph</w:t>
      </w:r>
      <w:r w:rsidR="00D17092" w:rsidRPr="001732C3">
        <w:rPr>
          <w:rFonts w:ascii="Times New Roman" w:hAnsi="Times New Roman" w:cs="Times New Roman"/>
          <w:sz w:val="20"/>
          <w:szCs w:val="20"/>
        </w:rPr>
        <w:t xml:space="preserve"> consists of the graph of all reachable markings given by a </w:t>
      </w:r>
      <w:r w:rsidR="006F7785" w:rsidRPr="001732C3">
        <w:rPr>
          <w:rFonts w:ascii="Times New Roman" w:hAnsi="Times New Roman" w:cs="Times New Roman"/>
          <w:sz w:val="20"/>
          <w:szCs w:val="20"/>
        </w:rPr>
        <w:t>well-</w:t>
      </w:r>
      <w:r w:rsidR="00D17092" w:rsidRPr="001732C3">
        <w:rPr>
          <w:rFonts w:ascii="Times New Roman" w:hAnsi="Times New Roman" w:cs="Times New Roman"/>
          <w:sz w:val="20"/>
          <w:szCs w:val="20"/>
        </w:rPr>
        <w:t xml:space="preserve">defined </w:t>
      </w:r>
      <w:del w:id="66" w:author="Larry Holder" w:date="2018-03-31T07:35:00Z">
        <w:r w:rsidR="00707602" w:rsidRPr="001732C3" w:rsidDel="009824DE">
          <w:rPr>
            <w:rFonts w:ascii="Times New Roman" w:hAnsi="Times New Roman" w:cs="Times New Roman"/>
            <w:sz w:val="20"/>
            <w:szCs w:val="20"/>
          </w:rPr>
          <w:delText>petri</w:delText>
        </w:r>
      </w:del>
      <w:ins w:id="67" w:author="Larry Holder" w:date="2018-03-31T07:35:00Z">
        <w:r w:rsidR="009824DE">
          <w:rPr>
            <w:rFonts w:ascii="Times New Roman" w:hAnsi="Times New Roman" w:cs="Times New Roman"/>
            <w:sz w:val="20"/>
            <w:szCs w:val="20"/>
          </w:rPr>
          <w:t>Petri</w:t>
        </w:r>
      </w:ins>
      <w:r w:rsidR="00707602" w:rsidRPr="001732C3">
        <w:rPr>
          <w:rFonts w:ascii="Times New Roman" w:hAnsi="Times New Roman" w:cs="Times New Roman"/>
          <w:sz w:val="20"/>
          <w:szCs w:val="20"/>
        </w:rPr>
        <w:t xml:space="preserve"> net</w:t>
      </w:r>
      <w:r w:rsidR="00D17092" w:rsidRPr="001732C3">
        <w:rPr>
          <w:rFonts w:ascii="Times New Roman" w:hAnsi="Times New Roman" w:cs="Times New Roman"/>
          <w:sz w:val="20"/>
          <w:szCs w:val="20"/>
        </w:rPr>
        <w:t xml:space="preserve">, which can be simulated by </w:t>
      </w:r>
      <w:r w:rsidR="001E7DCB" w:rsidRPr="001732C3">
        <w:rPr>
          <w:rFonts w:ascii="Times New Roman" w:hAnsi="Times New Roman" w:cs="Times New Roman"/>
          <w:sz w:val="20"/>
          <w:szCs w:val="20"/>
        </w:rPr>
        <w:t xml:space="preserve">an oracle </w:t>
      </w:r>
      <w:r w:rsidR="00A47902" w:rsidRPr="001732C3">
        <w:rPr>
          <w:rFonts w:ascii="Times New Roman" w:hAnsi="Times New Roman" w:cs="Times New Roman"/>
          <w:sz w:val="20"/>
          <w:szCs w:val="20"/>
        </w:rPr>
        <w:t xml:space="preserve">moving tokens </w:t>
      </w:r>
      <w:r w:rsidR="0016388F" w:rsidRPr="001732C3">
        <w:rPr>
          <w:rFonts w:ascii="Times New Roman" w:hAnsi="Times New Roman" w:cs="Times New Roman"/>
          <w:sz w:val="20"/>
          <w:szCs w:val="20"/>
        </w:rPr>
        <w:t>from places to transitions</w:t>
      </w:r>
      <w:r w:rsidR="00D17092" w:rsidRPr="001732C3">
        <w:rPr>
          <w:rFonts w:ascii="Times New Roman" w:hAnsi="Times New Roman" w:cs="Times New Roman"/>
          <w:sz w:val="20"/>
          <w:szCs w:val="20"/>
        </w:rPr>
        <w:t>: the oracle begins by placing</w:t>
      </w:r>
      <w:ins w:id="68" w:author="jesse" w:date="2018-04-02T09:33:00Z">
        <w:r w:rsidR="00CC7E7B">
          <w:rPr>
            <w:rFonts w:ascii="Times New Roman" w:hAnsi="Times New Roman" w:cs="Times New Roman"/>
            <w:sz w:val="20"/>
            <w:szCs w:val="20"/>
          </w:rPr>
          <w:t xml:space="preserve"> tokens</w:t>
        </w:r>
      </w:ins>
      <w:r w:rsidR="00D17092" w:rsidRPr="001732C3">
        <w:rPr>
          <w:rFonts w:ascii="Times New Roman" w:hAnsi="Times New Roman" w:cs="Times New Roman"/>
          <w:sz w:val="20"/>
          <w:szCs w:val="20"/>
        </w:rPr>
        <w:t xml:space="preserve"> </w:t>
      </w:r>
      <w:del w:id="69" w:author="jesse" w:date="2018-04-02T09:33:00Z">
        <w:r w:rsidR="00D17092" w:rsidRPr="001732C3" w:rsidDel="00CC7E7B">
          <w:rPr>
            <w:rFonts w:ascii="Times New Roman" w:hAnsi="Times New Roman" w:cs="Times New Roman"/>
            <w:sz w:val="20"/>
            <w:szCs w:val="20"/>
          </w:rPr>
          <w:delText>fingers</w:delText>
        </w:r>
      </w:del>
      <w:r w:rsidR="00D17092" w:rsidRPr="001732C3">
        <w:rPr>
          <w:rFonts w:ascii="Times New Roman" w:hAnsi="Times New Roman" w:cs="Times New Roman"/>
          <w:sz w:val="20"/>
          <w:szCs w:val="20"/>
        </w:rPr>
        <w:t xml:space="preserve"> on each of the </w:t>
      </w:r>
      <w:r w:rsidR="0041577B" w:rsidRPr="001732C3">
        <w:rPr>
          <w:rFonts w:ascii="Times New Roman" w:hAnsi="Times New Roman" w:cs="Times New Roman"/>
          <w:sz w:val="20"/>
          <w:szCs w:val="20"/>
        </w:rPr>
        <w:t xml:space="preserve">places in the initial marking set. Representing the marked places as a binary vector </w:t>
      </w:r>
      <m:oMath>
        <m:sSub>
          <m:sSubPr>
            <m:ctrlPr>
              <w:rPr>
                <w:rFonts w:ascii="Cambria Math" w:hAnsi="Cambria Math" w:cs="Times New Roman"/>
                <w:i/>
                <w:sz w:val="20"/>
                <w:szCs w:val="20"/>
              </w:rPr>
            </m:ctrlPr>
          </m:sSubPr>
          <m:e>
            <m:r>
              <m:rPr>
                <m:sty m:val="bi"/>
              </m:rPr>
              <w:rPr>
                <w:rFonts w:ascii="Cambria Math" w:hAnsi="Cambria Math" w:cs="Times New Roman"/>
                <w:sz w:val="20"/>
                <w:szCs w:val="20"/>
              </w:rPr>
              <m:t>b</m:t>
            </m:r>
          </m:e>
          <m:sub>
            <m:r>
              <w:rPr>
                <w:rFonts w:ascii="Cambria Math" w:hAnsi="Cambria Math" w:cs="Times New Roman"/>
                <w:sz w:val="20"/>
                <w:szCs w:val="20"/>
              </w:rPr>
              <m:t>place</m:t>
            </m:r>
          </m:sub>
        </m:sSub>
        <m:r>
          <w:rPr>
            <w:rFonts w:ascii="Cambria Math" w:hAnsi="Cambria Math" w:cs="Times New Roman"/>
            <w:sz w:val="20"/>
            <w:szCs w:val="20"/>
          </w:rPr>
          <m:t>= &lt;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P2</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P3</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P4</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P5</m:t>
            </m:r>
          </m:sub>
        </m:sSub>
        <m:r>
          <w:rPr>
            <w:rFonts w:ascii="Cambria Math" w:hAnsi="Cambria Math" w:cs="Times New Roman"/>
            <w:sz w:val="20"/>
            <w:szCs w:val="20"/>
          </w:rPr>
          <m:t>&gt;</m:t>
        </m:r>
        <m:r>
          <w:rPr>
            <w:rFonts w:ascii="Cambria Math" w:eastAsiaTheme="minorEastAsia" w:hAnsi="Cambria Math" w:cs="Times New Roman"/>
            <w:sz w:val="20"/>
            <w:szCs w:val="20"/>
          </w:rPr>
          <m:t xml:space="preserve">,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Pi</m:t>
            </m:r>
          </m:sub>
        </m:sSub>
        <m:r>
          <w:rPr>
            <w:rFonts w:ascii="Cambria Math" w:eastAsiaTheme="minorEastAsia" w:hAnsi="Cambria Math" w:cs="Times New Roman"/>
            <w:sz w:val="20"/>
            <w:szCs w:val="20"/>
          </w:rPr>
          <m:t>∈{0,1}</m:t>
        </m:r>
      </m:oMath>
      <w:r w:rsidR="0041577B" w:rsidRPr="001732C3">
        <w:rPr>
          <w:rFonts w:ascii="Times New Roman" w:hAnsi="Times New Roman" w:cs="Times New Roman"/>
          <w:sz w:val="20"/>
          <w:szCs w:val="20"/>
        </w:rPr>
        <w:t xml:space="preserve">, the initial marking for the above </w:t>
      </w:r>
      <w:del w:id="70" w:author="Larry Holder" w:date="2018-03-31T07:35:00Z">
        <w:r w:rsidR="00707602" w:rsidRPr="001732C3" w:rsidDel="009824DE">
          <w:rPr>
            <w:rFonts w:ascii="Times New Roman" w:hAnsi="Times New Roman" w:cs="Times New Roman"/>
            <w:sz w:val="20"/>
            <w:szCs w:val="20"/>
          </w:rPr>
          <w:delText>petri</w:delText>
        </w:r>
      </w:del>
      <w:ins w:id="71" w:author="Larry Holder" w:date="2018-03-31T07:35:00Z">
        <w:r w:rsidR="009824DE">
          <w:rPr>
            <w:rFonts w:ascii="Times New Roman" w:hAnsi="Times New Roman" w:cs="Times New Roman"/>
            <w:sz w:val="20"/>
            <w:szCs w:val="20"/>
          </w:rPr>
          <w:t>Petri</w:t>
        </w:r>
      </w:ins>
      <w:r w:rsidR="00707602" w:rsidRPr="001732C3">
        <w:rPr>
          <w:rFonts w:ascii="Times New Roman" w:hAnsi="Times New Roman" w:cs="Times New Roman"/>
          <w:sz w:val="20"/>
          <w:szCs w:val="20"/>
        </w:rPr>
        <w:t xml:space="preserve"> net</w:t>
      </w:r>
      <w:r w:rsidR="0041577B" w:rsidRPr="001732C3">
        <w:rPr>
          <w:rFonts w:ascii="Times New Roman" w:hAnsi="Times New Roman" w:cs="Times New Roman"/>
          <w:sz w:val="20"/>
          <w:szCs w:val="20"/>
        </w:rPr>
        <w:t xml:space="preserve"> </w:t>
      </w:r>
      <w:r w:rsidR="00AE4491" w:rsidRPr="001732C3">
        <w:rPr>
          <w:rFonts w:ascii="Times New Roman" w:hAnsi="Times New Roman" w:cs="Times New Roman"/>
          <w:sz w:val="20"/>
          <w:szCs w:val="20"/>
        </w:rPr>
        <w:t xml:space="preserve">(without subscripts) </w:t>
      </w:r>
      <w:r w:rsidR="0041577B" w:rsidRPr="001732C3">
        <w:rPr>
          <w:rFonts w:ascii="Times New Roman" w:hAnsi="Times New Roman" w:cs="Times New Roman"/>
          <w:sz w:val="20"/>
          <w:szCs w:val="20"/>
        </w:rPr>
        <w:t xml:space="preserve">is </w:t>
      </w:r>
      <m:oMath>
        <m:r>
          <w:rPr>
            <w:rFonts w:ascii="Cambria Math" w:eastAsiaTheme="minorEastAsia" w:hAnsi="Cambria Math" w:cs="Times New Roman"/>
            <w:sz w:val="20"/>
            <w:szCs w:val="20"/>
          </w:rPr>
          <m:t>&lt;</m:t>
        </m:r>
        <m:r>
          <w:rPr>
            <w:rFonts w:ascii="Cambria Math" w:hAnsi="Cambria Math" w:cs="Times New Roman"/>
            <w:sz w:val="20"/>
            <w:szCs w:val="20"/>
          </w:rPr>
          <m:t>1, 0, 0, 0, 0</m:t>
        </m:r>
        <m:r>
          <w:rPr>
            <w:rFonts w:ascii="Cambria Math" w:eastAsiaTheme="minorEastAsia" w:hAnsi="Cambria Math" w:cs="Times New Roman"/>
            <w:sz w:val="20"/>
            <w:szCs w:val="20"/>
          </w:rPr>
          <m:t>&gt;</m:t>
        </m:r>
      </m:oMath>
      <w:r w:rsidR="00262EBC" w:rsidRPr="001732C3">
        <w:rPr>
          <w:rFonts w:ascii="Times New Roman" w:eastAsiaTheme="minorEastAsia" w:hAnsi="Times New Roman" w:cs="Times New Roman"/>
          <w:sz w:val="20"/>
          <w:szCs w:val="20"/>
        </w:rPr>
        <w:t>.</w:t>
      </w:r>
      <w:r w:rsidR="0041577B" w:rsidRPr="001732C3">
        <w:rPr>
          <w:rFonts w:ascii="Times New Roman" w:hAnsi="Times New Roman" w:cs="Times New Roman"/>
          <w:sz w:val="20"/>
          <w:szCs w:val="20"/>
        </w:rPr>
        <w:t xml:space="preserve"> </w:t>
      </w:r>
      <w:r w:rsidR="002D197A" w:rsidRPr="001732C3">
        <w:rPr>
          <w:rFonts w:ascii="Times New Roman" w:hAnsi="Times New Roman" w:cs="Times New Roman"/>
          <w:sz w:val="20"/>
          <w:szCs w:val="20"/>
        </w:rPr>
        <w:t>From this marking</w:t>
      </w:r>
      <w:r w:rsidR="0041577B" w:rsidRPr="001732C3">
        <w:rPr>
          <w:rFonts w:ascii="Times New Roman" w:hAnsi="Times New Roman" w:cs="Times New Roman"/>
          <w:sz w:val="20"/>
          <w:szCs w:val="20"/>
        </w:rPr>
        <w:t xml:space="preserve">, </w:t>
      </w:r>
      <w:r w:rsidR="0086670A" w:rsidRPr="001732C3">
        <w:rPr>
          <w:rFonts w:ascii="Times New Roman" w:hAnsi="Times New Roman" w:cs="Times New Roman"/>
          <w:sz w:val="20"/>
          <w:szCs w:val="20"/>
        </w:rPr>
        <w:t>the oracle</w:t>
      </w:r>
      <w:r w:rsidR="0041577B" w:rsidRPr="001732C3">
        <w:rPr>
          <w:rFonts w:ascii="Times New Roman" w:hAnsi="Times New Roman" w:cs="Times New Roman"/>
          <w:sz w:val="20"/>
          <w:szCs w:val="20"/>
        </w:rPr>
        <w:t xml:space="preserve"> moves </w:t>
      </w:r>
      <w:r w:rsidR="00C14C80" w:rsidRPr="001732C3">
        <w:rPr>
          <w:rFonts w:ascii="Times New Roman" w:hAnsi="Times New Roman" w:cs="Times New Roman"/>
          <w:sz w:val="20"/>
          <w:szCs w:val="20"/>
        </w:rPr>
        <w:t>tokens</w:t>
      </w:r>
      <w:r w:rsidR="0041577B" w:rsidRPr="001732C3">
        <w:rPr>
          <w:rFonts w:ascii="Times New Roman" w:hAnsi="Times New Roman" w:cs="Times New Roman"/>
          <w:sz w:val="20"/>
          <w:szCs w:val="20"/>
        </w:rPr>
        <w:t xml:space="preserve"> forward between places and transitions</w:t>
      </w:r>
      <w:r w:rsidR="0086670A" w:rsidRPr="001732C3">
        <w:rPr>
          <w:rFonts w:ascii="Times New Roman" w:hAnsi="Times New Roman" w:cs="Times New Roman"/>
          <w:sz w:val="20"/>
          <w:szCs w:val="20"/>
        </w:rPr>
        <w:t>; each unique possible marking spawns a new child node.</w:t>
      </w:r>
      <w:r w:rsidR="00AE4491" w:rsidRPr="001732C3">
        <w:rPr>
          <w:rFonts w:ascii="Times New Roman" w:hAnsi="Times New Roman" w:cs="Times New Roman"/>
          <w:sz w:val="20"/>
          <w:szCs w:val="20"/>
        </w:rPr>
        <w:t xml:space="preserve"> Hence the only next marking is given by traversing T0 to places </w:t>
      </w:r>
      <m:oMath>
        <m:d>
          <m:dPr>
            <m:begChr m:val="{"/>
            <m:endChr m:val="}"/>
            <m:ctrlPr>
              <w:rPr>
                <w:rFonts w:ascii="Cambria Math" w:hAnsi="Cambria Math" w:cs="Times New Roman"/>
                <w:i/>
                <w:sz w:val="20"/>
                <w:szCs w:val="20"/>
              </w:rPr>
            </m:ctrlPr>
          </m:dPr>
          <m:e>
            <m:r>
              <w:rPr>
                <w:rFonts w:ascii="Cambria Math" w:hAnsi="Cambria Math" w:cs="Times New Roman"/>
                <w:sz w:val="20"/>
                <w:szCs w:val="20"/>
              </w:rPr>
              <m:t>P1,P2</m:t>
            </m:r>
          </m:e>
        </m:d>
      </m:oMath>
      <w:r w:rsidR="00AE4491" w:rsidRPr="001732C3">
        <w:rPr>
          <w:rFonts w:ascii="Times New Roman" w:hAnsi="Times New Roman" w:cs="Times New Roman"/>
          <w:sz w:val="20"/>
          <w:szCs w:val="20"/>
        </w:rPr>
        <w:t xml:space="preserve">, giving marking </w:t>
      </w:r>
      <m:oMath>
        <m:r>
          <w:rPr>
            <w:rFonts w:ascii="Cambria Math" w:hAnsi="Cambria Math" w:cs="Times New Roman"/>
            <w:sz w:val="20"/>
            <w:szCs w:val="20"/>
          </w:rPr>
          <m:t>&lt;0,1,1,0,0&gt;</m:t>
        </m:r>
      </m:oMath>
      <w:r w:rsidR="00D17092" w:rsidRPr="001732C3">
        <w:rPr>
          <w:rFonts w:ascii="Times New Roman" w:hAnsi="Times New Roman" w:cs="Times New Roman"/>
          <w:sz w:val="20"/>
          <w:szCs w:val="20"/>
        </w:rPr>
        <w:t xml:space="preserve"> </w:t>
      </w:r>
      <w:r w:rsidR="002C600F" w:rsidRPr="001732C3">
        <w:rPr>
          <w:rFonts w:ascii="Times New Roman" w:hAnsi="Times New Roman" w:cs="Times New Roman"/>
          <w:sz w:val="20"/>
          <w:szCs w:val="20"/>
        </w:rPr>
        <w:t xml:space="preserve">. From this marking, the token on P1 can reach T3, </w:t>
      </w:r>
      <w:r w:rsidR="00645A9A" w:rsidRPr="001732C3">
        <w:rPr>
          <w:rFonts w:ascii="Times New Roman" w:hAnsi="Times New Roman" w:cs="Times New Roman"/>
          <w:sz w:val="20"/>
          <w:szCs w:val="20"/>
        </w:rPr>
        <w:t>where it</w:t>
      </w:r>
      <w:r w:rsidR="002C600F" w:rsidRPr="001732C3">
        <w:rPr>
          <w:rFonts w:ascii="Times New Roman" w:hAnsi="Times New Roman" w:cs="Times New Roman"/>
          <w:sz w:val="20"/>
          <w:szCs w:val="20"/>
        </w:rPr>
        <w:t xml:space="preserve"> must wait until the other arrow pointing from P4 to T3 </w:t>
      </w:r>
      <w:r w:rsidR="0093367A" w:rsidRPr="001732C3">
        <w:rPr>
          <w:rFonts w:ascii="Times New Roman" w:hAnsi="Times New Roman" w:cs="Times New Roman"/>
          <w:sz w:val="20"/>
          <w:szCs w:val="20"/>
        </w:rPr>
        <w:t>becomes</w:t>
      </w:r>
      <w:r w:rsidR="002C600F" w:rsidRPr="001732C3">
        <w:rPr>
          <w:rFonts w:ascii="Times New Roman" w:hAnsi="Times New Roman" w:cs="Times New Roman"/>
          <w:sz w:val="20"/>
          <w:szCs w:val="20"/>
        </w:rPr>
        <w:t xml:space="preserve"> active. The complete </w:t>
      </w:r>
      <w:r w:rsidR="006475DB" w:rsidRPr="001732C3">
        <w:rPr>
          <w:rFonts w:ascii="Times New Roman" w:hAnsi="Times New Roman" w:cs="Times New Roman"/>
          <w:sz w:val="20"/>
          <w:szCs w:val="20"/>
        </w:rPr>
        <w:t>coverability</w:t>
      </w:r>
      <w:r w:rsidR="002C600F" w:rsidRPr="001732C3">
        <w:rPr>
          <w:rFonts w:ascii="Times New Roman" w:hAnsi="Times New Roman" w:cs="Times New Roman"/>
          <w:sz w:val="20"/>
          <w:szCs w:val="20"/>
        </w:rPr>
        <w:t xml:space="preserve"> graph is given </w:t>
      </w:r>
      <w:commentRangeStart w:id="72"/>
      <w:del w:id="73" w:author="Larry Holder" w:date="2018-03-31T07:37:00Z">
        <w:r w:rsidR="002C600F" w:rsidRPr="001732C3" w:rsidDel="009824DE">
          <w:rPr>
            <w:rFonts w:ascii="Times New Roman" w:hAnsi="Times New Roman" w:cs="Times New Roman"/>
            <w:sz w:val="20"/>
            <w:szCs w:val="20"/>
          </w:rPr>
          <w:delText>below</w:delText>
        </w:r>
      </w:del>
      <w:ins w:id="74" w:author="Larry Holder" w:date="2018-03-31T09:44:00Z">
        <w:r w:rsidR="000D78A8">
          <w:rPr>
            <w:rFonts w:ascii="Times New Roman" w:hAnsi="Times New Roman" w:cs="Times New Roman"/>
            <w:sz w:val="20"/>
            <w:szCs w:val="20"/>
          </w:rPr>
          <w:t>in figure</w:t>
        </w:r>
      </w:ins>
      <w:ins w:id="75" w:author="Larry Holder" w:date="2018-03-31T07:37:00Z">
        <w:r w:rsidR="009824DE">
          <w:rPr>
            <w:rFonts w:ascii="Times New Roman" w:hAnsi="Times New Roman" w:cs="Times New Roman"/>
            <w:sz w:val="20"/>
            <w:szCs w:val="20"/>
          </w:rPr>
          <w:t xml:space="preserve"> 2.2</w:t>
        </w:r>
        <w:commentRangeEnd w:id="72"/>
        <w:r w:rsidR="009824DE">
          <w:rPr>
            <w:rStyle w:val="CommentReference"/>
          </w:rPr>
          <w:commentReference w:id="72"/>
        </w:r>
      </w:ins>
      <w:r w:rsidR="002C600F" w:rsidRPr="001732C3">
        <w:rPr>
          <w:rFonts w:ascii="Times New Roman" w:hAnsi="Times New Roman" w:cs="Times New Roman"/>
          <w:sz w:val="20"/>
          <w:szCs w:val="20"/>
        </w:rPr>
        <w:t>. Note that despite the parallel paths in the model, the coverability graph is simply linear.</w:t>
      </w:r>
      <w:ins w:id="76" w:author="jesse" w:date="2018-04-02T13:46:00Z">
        <w:r w:rsidR="00A91E4C">
          <w:rPr>
            <w:rFonts w:ascii="Times New Roman" w:hAnsi="Times New Roman" w:cs="Times New Roman"/>
            <w:sz w:val="20"/>
            <w:szCs w:val="20"/>
          </w:rPr>
          <w:t xml:space="preserve"> We also see</w:t>
        </w:r>
      </w:ins>
      <w:ins w:id="77" w:author="jesse" w:date="2018-04-02T14:11:00Z">
        <w:r w:rsidR="00276A30">
          <w:rPr>
            <w:rFonts w:ascii="Times New Roman" w:hAnsi="Times New Roman" w:cs="Times New Roman"/>
            <w:sz w:val="20"/>
            <w:szCs w:val="20"/>
          </w:rPr>
          <w:t xml:space="preserve"> from the coverability graph</w:t>
        </w:r>
      </w:ins>
      <w:ins w:id="78" w:author="jesse" w:date="2018-04-02T13:46:00Z">
        <w:r w:rsidR="00A91E4C">
          <w:rPr>
            <w:rFonts w:ascii="Times New Roman" w:hAnsi="Times New Roman" w:cs="Times New Roman"/>
            <w:sz w:val="20"/>
            <w:szCs w:val="20"/>
          </w:rPr>
          <w:t xml:space="preserve"> that </w:t>
        </w:r>
      </w:ins>
      <w:ins w:id="79" w:author="jesse" w:date="2018-04-02T14:33:00Z">
        <w:r w:rsidR="001405BC">
          <w:rPr>
            <w:rFonts w:ascii="Times New Roman" w:hAnsi="Times New Roman" w:cs="Times New Roman"/>
            <w:sz w:val="20"/>
            <w:szCs w:val="20"/>
          </w:rPr>
          <w:t>the model</w:t>
        </w:r>
        <w:r w:rsidR="00F53837">
          <w:rPr>
            <w:rFonts w:ascii="Times New Roman" w:hAnsi="Times New Roman" w:cs="Times New Roman"/>
            <w:sz w:val="20"/>
            <w:szCs w:val="20"/>
          </w:rPr>
          <w:t xml:space="preserve"> is</w:t>
        </w:r>
        <w:r w:rsidR="001405BC">
          <w:rPr>
            <w:rFonts w:ascii="Times New Roman" w:hAnsi="Times New Roman" w:cs="Times New Roman"/>
            <w:sz w:val="20"/>
            <w:szCs w:val="20"/>
          </w:rPr>
          <w:t xml:space="preserve"> </w:t>
        </w:r>
      </w:ins>
      <w:ins w:id="80" w:author="jesse" w:date="2018-04-02T13:47:00Z">
        <w:r w:rsidR="00A91E4C">
          <w:rPr>
            <w:rFonts w:ascii="Times New Roman" w:hAnsi="Times New Roman" w:cs="Times New Roman"/>
            <w:sz w:val="20"/>
            <w:szCs w:val="20"/>
          </w:rPr>
          <w:t xml:space="preserve">potentially </w:t>
        </w:r>
      </w:ins>
      <w:ins w:id="81" w:author="jesse" w:date="2018-04-02T13:46:00Z">
        <w:r w:rsidR="00A91E4C">
          <w:rPr>
            <w:rFonts w:ascii="Times New Roman" w:hAnsi="Times New Roman" w:cs="Times New Roman"/>
            <w:sz w:val="20"/>
            <w:szCs w:val="20"/>
          </w:rPr>
          <w:t>infinite</w:t>
        </w:r>
      </w:ins>
      <w:ins w:id="82" w:author="jesse" w:date="2018-04-02T13:48:00Z">
        <w:r w:rsidR="00A91E4C">
          <w:rPr>
            <w:rFonts w:ascii="Times New Roman" w:hAnsi="Times New Roman" w:cs="Times New Roman"/>
            <w:sz w:val="20"/>
            <w:szCs w:val="20"/>
          </w:rPr>
          <w:t xml:space="preserve"> since the process can repeat from </w:t>
        </w:r>
        <w:r w:rsidR="00A91E4C" w:rsidRPr="00A91E4C">
          <w:rPr>
            <w:rFonts w:ascii="Times New Roman" w:hAnsi="Times New Roman" w:cs="Times New Roman"/>
            <w:i/>
            <w:sz w:val="20"/>
            <w:szCs w:val="20"/>
            <w:rPrChange w:id="83" w:author="jesse" w:date="2018-04-02T13:48:00Z">
              <w:rPr>
                <w:rFonts w:ascii="Times New Roman" w:hAnsi="Times New Roman" w:cs="Times New Roman"/>
                <w:sz w:val="20"/>
                <w:szCs w:val="20"/>
              </w:rPr>
            </w:rPrChange>
          </w:rPr>
          <w:t>T4</w:t>
        </w:r>
      </w:ins>
      <w:ins w:id="84" w:author="jesse" w:date="2018-04-02T14:34:00Z">
        <w:r w:rsidR="00BB1DD5">
          <w:rPr>
            <w:rFonts w:ascii="Times New Roman" w:hAnsi="Times New Roman" w:cs="Times New Roman"/>
            <w:sz w:val="20"/>
            <w:szCs w:val="20"/>
          </w:rPr>
          <w:t xml:space="preserve">, depending on how </w:t>
        </w:r>
        <w:r w:rsidR="00BB1DD5">
          <w:rPr>
            <w:rFonts w:ascii="Times New Roman" w:hAnsi="Times New Roman" w:cs="Times New Roman"/>
            <w:sz w:val="20"/>
            <w:szCs w:val="20"/>
          </w:rPr>
          <w:lastRenderedPageBreak/>
          <w:t>the final marking is defined</w:t>
        </w:r>
      </w:ins>
      <w:ins w:id="85" w:author="jesse" w:date="2018-04-02T14:08:00Z">
        <w:r w:rsidR="00EE39B2">
          <w:rPr>
            <w:rFonts w:ascii="Times New Roman" w:hAnsi="Times New Roman" w:cs="Times New Roman"/>
            <w:sz w:val="20"/>
            <w:szCs w:val="20"/>
          </w:rPr>
          <w:t xml:space="preserve">. This </w:t>
        </w:r>
        <w:r w:rsidR="00DF1E19">
          <w:rPr>
            <w:rFonts w:ascii="Times New Roman" w:hAnsi="Times New Roman" w:cs="Times New Roman"/>
            <w:sz w:val="20"/>
            <w:szCs w:val="20"/>
          </w:rPr>
          <w:t>edge</w:t>
        </w:r>
        <w:r w:rsidR="00AE1091">
          <w:rPr>
            <w:rFonts w:ascii="Times New Roman" w:hAnsi="Times New Roman" w:cs="Times New Roman"/>
            <w:sz w:val="20"/>
            <w:szCs w:val="20"/>
          </w:rPr>
          <w:t xml:space="preserve"> </w:t>
        </w:r>
      </w:ins>
      <w:ins w:id="86" w:author="jesse" w:date="2018-04-02T13:48:00Z">
        <w:r w:rsidR="00A91E4C">
          <w:rPr>
            <w:rFonts w:ascii="Times New Roman" w:hAnsi="Times New Roman" w:cs="Times New Roman"/>
            <w:sz w:val="20"/>
            <w:szCs w:val="20"/>
          </w:rPr>
          <w:t xml:space="preserve">could be </w:t>
        </w:r>
      </w:ins>
      <w:ins w:id="87" w:author="jesse" w:date="2018-04-02T14:08:00Z">
        <w:r w:rsidR="00AE1091">
          <w:rPr>
            <w:rFonts w:ascii="Times New Roman" w:hAnsi="Times New Roman" w:cs="Times New Roman"/>
            <w:sz w:val="20"/>
            <w:szCs w:val="20"/>
          </w:rPr>
          <w:t>intended</w:t>
        </w:r>
      </w:ins>
      <w:ins w:id="88" w:author="jesse" w:date="2018-04-02T13:48:00Z">
        <w:r w:rsidR="00A91E4C">
          <w:rPr>
            <w:rFonts w:ascii="Times New Roman" w:hAnsi="Times New Roman" w:cs="Times New Roman"/>
            <w:sz w:val="20"/>
            <w:szCs w:val="20"/>
          </w:rPr>
          <w:t xml:space="preserve"> to characterize serial </w:t>
        </w:r>
      </w:ins>
      <w:ins w:id="89" w:author="jesse" w:date="2018-04-02T14:35:00Z">
        <w:r w:rsidR="00B22FF4">
          <w:rPr>
            <w:rFonts w:ascii="Times New Roman" w:hAnsi="Times New Roman" w:cs="Times New Roman"/>
            <w:sz w:val="20"/>
            <w:szCs w:val="20"/>
          </w:rPr>
          <w:t>process flow,</w:t>
        </w:r>
      </w:ins>
      <w:ins w:id="90" w:author="jesse" w:date="2018-04-02T13:49:00Z">
        <w:r w:rsidR="00A91E4C">
          <w:rPr>
            <w:rFonts w:ascii="Times New Roman" w:hAnsi="Times New Roman" w:cs="Times New Roman"/>
            <w:sz w:val="20"/>
            <w:szCs w:val="20"/>
          </w:rPr>
          <w:t xml:space="preserve"> whereby new car producti</w:t>
        </w:r>
      </w:ins>
      <w:ins w:id="91" w:author="jesse" w:date="2018-04-02T13:50:00Z">
        <w:r w:rsidR="00A91E4C">
          <w:rPr>
            <w:rFonts w:ascii="Times New Roman" w:hAnsi="Times New Roman" w:cs="Times New Roman"/>
            <w:sz w:val="20"/>
            <w:szCs w:val="20"/>
          </w:rPr>
          <w:t>o</w:t>
        </w:r>
      </w:ins>
      <w:ins w:id="92" w:author="jesse" w:date="2018-04-02T13:49:00Z">
        <w:r w:rsidR="00A91E4C">
          <w:rPr>
            <w:rFonts w:ascii="Times New Roman" w:hAnsi="Times New Roman" w:cs="Times New Roman"/>
            <w:sz w:val="20"/>
            <w:szCs w:val="20"/>
          </w:rPr>
          <w:t>n can</w:t>
        </w:r>
      </w:ins>
      <w:ins w:id="93" w:author="jesse" w:date="2018-04-02T14:35:00Z">
        <w:r w:rsidR="00B22FF4">
          <w:rPr>
            <w:rFonts w:ascii="Times New Roman" w:hAnsi="Times New Roman" w:cs="Times New Roman"/>
            <w:sz w:val="20"/>
            <w:szCs w:val="20"/>
          </w:rPr>
          <w:t>not</w:t>
        </w:r>
      </w:ins>
      <w:ins w:id="94" w:author="jesse" w:date="2018-04-02T13:50:00Z">
        <w:r w:rsidR="00A91E4C">
          <w:rPr>
            <w:rFonts w:ascii="Times New Roman" w:hAnsi="Times New Roman" w:cs="Times New Roman"/>
            <w:sz w:val="20"/>
            <w:szCs w:val="20"/>
          </w:rPr>
          <w:t xml:space="preserve"> begin until the </w:t>
        </w:r>
      </w:ins>
      <w:ins w:id="95" w:author="jesse" w:date="2018-04-02T14:35:00Z">
        <w:r w:rsidR="00133FA0">
          <w:rPr>
            <w:rFonts w:ascii="Times New Roman" w:hAnsi="Times New Roman" w:cs="Times New Roman"/>
            <w:sz w:val="20"/>
            <w:szCs w:val="20"/>
          </w:rPr>
          <w:t>previo</w:t>
        </w:r>
        <w:r w:rsidR="005A1EE7">
          <w:rPr>
            <w:rFonts w:ascii="Times New Roman" w:hAnsi="Times New Roman" w:cs="Times New Roman"/>
            <w:sz w:val="20"/>
            <w:szCs w:val="20"/>
          </w:rPr>
          <w:t>us</w:t>
        </w:r>
      </w:ins>
      <w:ins w:id="96" w:author="jesse" w:date="2018-04-02T13:50:00Z">
        <w:r w:rsidR="00A91E4C">
          <w:rPr>
            <w:rFonts w:ascii="Times New Roman" w:hAnsi="Times New Roman" w:cs="Times New Roman"/>
            <w:sz w:val="20"/>
            <w:szCs w:val="20"/>
          </w:rPr>
          <w:t xml:space="preserve"> </w:t>
        </w:r>
        <w:r w:rsidR="00312C5F">
          <w:rPr>
            <w:rFonts w:ascii="Times New Roman" w:hAnsi="Times New Roman" w:cs="Times New Roman"/>
            <w:sz w:val="20"/>
            <w:szCs w:val="20"/>
          </w:rPr>
          <w:t>cycle</w:t>
        </w:r>
        <w:r w:rsidR="00A91E4C">
          <w:rPr>
            <w:rFonts w:ascii="Times New Roman" w:hAnsi="Times New Roman" w:cs="Times New Roman"/>
            <w:sz w:val="20"/>
            <w:szCs w:val="20"/>
          </w:rPr>
          <w:t xml:space="preserve"> completes</w:t>
        </w:r>
      </w:ins>
      <w:ins w:id="97" w:author="jesse" w:date="2018-04-02T14:10:00Z">
        <w:r w:rsidR="00A218B9">
          <w:rPr>
            <w:rFonts w:ascii="Times New Roman" w:hAnsi="Times New Roman" w:cs="Times New Roman"/>
            <w:sz w:val="20"/>
            <w:szCs w:val="20"/>
          </w:rPr>
          <w:t xml:space="preserve">, </w:t>
        </w:r>
      </w:ins>
      <w:ins w:id="98" w:author="jesse" w:date="2018-04-02T14:01:00Z">
        <w:r w:rsidR="00EE39B2">
          <w:rPr>
            <w:rFonts w:ascii="Times New Roman" w:hAnsi="Times New Roman" w:cs="Times New Roman"/>
            <w:sz w:val="20"/>
            <w:szCs w:val="20"/>
          </w:rPr>
          <w:t>a simple example of</w:t>
        </w:r>
      </w:ins>
      <w:ins w:id="99" w:author="jesse" w:date="2018-04-02T13:51:00Z">
        <w:r w:rsidR="003A4B3B">
          <w:rPr>
            <w:rFonts w:ascii="Times New Roman" w:hAnsi="Times New Roman" w:cs="Times New Roman"/>
            <w:sz w:val="20"/>
            <w:szCs w:val="20"/>
          </w:rPr>
          <w:t xml:space="preserve"> “cycle time” </w:t>
        </w:r>
      </w:ins>
      <w:ins w:id="100" w:author="jesse" w:date="2018-04-02T14:09:00Z">
        <w:r w:rsidR="004703CB">
          <w:rPr>
            <w:rFonts w:ascii="Times New Roman" w:hAnsi="Times New Roman" w:cs="Times New Roman"/>
            <w:sz w:val="20"/>
            <w:szCs w:val="20"/>
          </w:rPr>
          <w:t xml:space="preserve">often used in </w:t>
        </w:r>
      </w:ins>
      <w:proofErr w:type="spellStart"/>
      <w:ins w:id="101" w:author="jesse" w:date="2018-04-02T14:36:00Z">
        <w:r w:rsidR="00017596">
          <w:rPr>
            <w:rFonts w:ascii="Times New Roman" w:hAnsi="Times New Roman" w:cs="Times New Roman"/>
            <w:sz w:val="20"/>
            <w:szCs w:val="20"/>
          </w:rPr>
          <w:t>cpu</w:t>
        </w:r>
      </w:ins>
      <w:proofErr w:type="spellEnd"/>
      <w:ins w:id="102" w:author="jesse" w:date="2018-04-02T14:09:00Z">
        <w:r w:rsidR="004703CB">
          <w:rPr>
            <w:rFonts w:ascii="Times New Roman" w:hAnsi="Times New Roman" w:cs="Times New Roman"/>
            <w:sz w:val="20"/>
            <w:szCs w:val="20"/>
          </w:rPr>
          <w:t xml:space="preserve"> design and business production models</w:t>
        </w:r>
      </w:ins>
      <w:ins w:id="103" w:author="jesse" w:date="2018-04-02T13:50:00Z">
        <w:r w:rsidR="00A91E4C">
          <w:rPr>
            <w:rFonts w:ascii="Times New Roman" w:hAnsi="Times New Roman" w:cs="Times New Roman"/>
            <w:sz w:val="20"/>
            <w:szCs w:val="20"/>
          </w:rPr>
          <w:t>.</w:t>
        </w:r>
      </w:ins>
      <w:ins w:id="104" w:author="jesse" w:date="2018-04-02T14:11:00Z">
        <w:r w:rsidR="00656DEC">
          <w:rPr>
            <w:rFonts w:ascii="Times New Roman" w:hAnsi="Times New Roman" w:cs="Times New Roman"/>
            <w:sz w:val="20"/>
            <w:szCs w:val="20"/>
          </w:rPr>
          <w:t xml:space="preserve"> The terminal conditions of this </w:t>
        </w:r>
        <w:r w:rsidR="00ED0DAF">
          <w:rPr>
            <w:rFonts w:ascii="Times New Roman" w:hAnsi="Times New Roman" w:cs="Times New Roman"/>
            <w:sz w:val="20"/>
            <w:szCs w:val="20"/>
          </w:rPr>
          <w:t xml:space="preserve">specific </w:t>
        </w:r>
        <w:r w:rsidR="00656DEC">
          <w:rPr>
            <w:rFonts w:ascii="Times New Roman" w:hAnsi="Times New Roman" w:cs="Times New Roman"/>
            <w:sz w:val="20"/>
            <w:szCs w:val="20"/>
          </w:rPr>
          <w:t xml:space="preserve">process are left ambiguous </w:t>
        </w:r>
        <w:r w:rsidR="00ED0DAF">
          <w:rPr>
            <w:rFonts w:ascii="Times New Roman" w:hAnsi="Times New Roman" w:cs="Times New Roman"/>
            <w:sz w:val="20"/>
            <w:szCs w:val="20"/>
          </w:rPr>
          <w:t>since the goal is only</w:t>
        </w:r>
      </w:ins>
      <w:ins w:id="105" w:author="jesse" w:date="2018-04-02T14:37:00Z">
        <w:r w:rsidR="00564811">
          <w:rPr>
            <w:rFonts w:ascii="Times New Roman" w:hAnsi="Times New Roman" w:cs="Times New Roman"/>
            <w:sz w:val="20"/>
            <w:szCs w:val="20"/>
          </w:rPr>
          <w:t xml:space="preserve"> to</w:t>
        </w:r>
      </w:ins>
      <w:ins w:id="106" w:author="jesse" w:date="2018-04-02T14:47:00Z">
        <w:r w:rsidR="00E563F3">
          <w:rPr>
            <w:rFonts w:ascii="Times New Roman" w:hAnsi="Times New Roman" w:cs="Times New Roman"/>
            <w:sz w:val="20"/>
            <w:szCs w:val="20"/>
          </w:rPr>
          <w:t xml:space="preserve"> show</w:t>
        </w:r>
      </w:ins>
      <w:ins w:id="107" w:author="jesse" w:date="2018-04-02T14:11:00Z">
        <w:r w:rsidR="00ED0DAF">
          <w:rPr>
            <w:rFonts w:ascii="Times New Roman" w:hAnsi="Times New Roman" w:cs="Times New Roman"/>
            <w:sz w:val="20"/>
            <w:szCs w:val="20"/>
          </w:rPr>
          <w:t xml:space="preserve"> how </w:t>
        </w:r>
      </w:ins>
      <w:ins w:id="108" w:author="jesse" w:date="2018-04-02T14:36:00Z">
        <w:r w:rsidR="003F02EB">
          <w:rPr>
            <w:rFonts w:ascii="Times New Roman" w:hAnsi="Times New Roman" w:cs="Times New Roman"/>
            <w:sz w:val="20"/>
            <w:szCs w:val="20"/>
          </w:rPr>
          <w:t xml:space="preserve">processes depend on </w:t>
        </w:r>
      </w:ins>
      <w:ins w:id="109" w:author="jesse" w:date="2018-04-02T14:12:00Z">
        <w:r w:rsidR="00ED0DAF">
          <w:rPr>
            <w:rFonts w:ascii="Times New Roman" w:hAnsi="Times New Roman" w:cs="Times New Roman"/>
            <w:sz w:val="20"/>
            <w:szCs w:val="20"/>
          </w:rPr>
          <w:t xml:space="preserve">graphical representations </w:t>
        </w:r>
      </w:ins>
      <w:ins w:id="110" w:author="jesse" w:date="2018-04-02T14:37:00Z">
        <w:r w:rsidR="003F02EB">
          <w:rPr>
            <w:rFonts w:ascii="Times New Roman" w:hAnsi="Times New Roman" w:cs="Times New Roman"/>
            <w:sz w:val="20"/>
            <w:szCs w:val="20"/>
          </w:rPr>
          <w:t xml:space="preserve">to determine many of </w:t>
        </w:r>
      </w:ins>
      <w:ins w:id="111" w:author="jesse" w:date="2018-04-02T14:12:00Z">
        <w:r w:rsidR="00ED0DAF">
          <w:rPr>
            <w:rFonts w:ascii="Times New Roman" w:hAnsi="Times New Roman" w:cs="Times New Roman"/>
            <w:sz w:val="20"/>
            <w:szCs w:val="20"/>
          </w:rPr>
          <w:t>their properties.</w:t>
        </w:r>
      </w:ins>
    </w:p>
    <w:p w14:paraId="236E625B" w14:textId="77777777" w:rsidR="006F7785" w:rsidRPr="001732C3" w:rsidRDefault="002C600F" w:rsidP="006F7785">
      <w:pPr>
        <w:keepNext/>
        <w:jc w:val="center"/>
        <w:rPr>
          <w:rFonts w:ascii="Times New Roman" w:hAnsi="Times New Roman" w:cs="Times New Roman"/>
        </w:rPr>
      </w:pPr>
      <w:r w:rsidRPr="001732C3">
        <w:rPr>
          <w:rFonts w:ascii="Times New Roman" w:hAnsi="Times New Roman" w:cs="Times New Roman"/>
          <w:noProof/>
          <w:sz w:val="20"/>
          <w:szCs w:val="20"/>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2AE55670" w:rsidR="002C600F" w:rsidRPr="001732C3" w:rsidRDefault="006F7785"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3A55E7" w:rsidRPr="001732C3">
        <w:rPr>
          <w:rFonts w:ascii="Times New Roman" w:hAnsi="Times New Roman" w:cs="Times New Roman"/>
          <w:noProof/>
          <w:color w:val="auto"/>
        </w:rPr>
        <w:t>2</w:t>
      </w:r>
      <w:r w:rsidR="0043715A" w:rsidRPr="001732C3">
        <w:rPr>
          <w:rFonts w:ascii="Times New Roman" w:hAnsi="Times New Roman" w:cs="Times New Roman"/>
          <w:noProof/>
          <w:color w:val="auto"/>
        </w:rPr>
        <w:fldChar w:fldCharType="end"/>
      </w:r>
      <w:r w:rsidR="00C66E62" w:rsidRPr="001732C3">
        <w:rPr>
          <w:rFonts w:ascii="Times New Roman" w:hAnsi="Times New Roman" w:cs="Times New Roman"/>
          <w:noProof/>
          <w:color w:val="auto"/>
        </w:rPr>
        <w:t>.2</w:t>
      </w:r>
      <w:r w:rsidRPr="001732C3">
        <w:rPr>
          <w:rFonts w:ascii="Times New Roman" w:hAnsi="Times New Roman" w:cs="Times New Roman"/>
          <w:color w:val="auto"/>
        </w:rPr>
        <w:t xml:space="preserve">: Coverability graph of the </w:t>
      </w:r>
      <w:del w:id="112" w:author="Larry Holder" w:date="2018-03-31T07:35:00Z">
        <w:r w:rsidR="00707602" w:rsidRPr="001732C3" w:rsidDel="009824DE">
          <w:rPr>
            <w:rFonts w:ascii="Times New Roman" w:hAnsi="Times New Roman" w:cs="Times New Roman"/>
            <w:color w:val="auto"/>
          </w:rPr>
          <w:delText>petri</w:delText>
        </w:r>
      </w:del>
      <w:ins w:id="113" w:author="Larry Holder" w:date="2018-03-31T07:35:00Z">
        <w:r w:rsidR="009824DE">
          <w:rPr>
            <w:rFonts w:ascii="Times New Roman" w:hAnsi="Times New Roman" w:cs="Times New Roman"/>
            <w:color w:val="auto"/>
          </w:rPr>
          <w:t>Petri</w:t>
        </w:r>
      </w:ins>
      <w:r w:rsidR="00707602" w:rsidRPr="001732C3">
        <w:rPr>
          <w:rFonts w:ascii="Times New Roman" w:hAnsi="Times New Roman" w:cs="Times New Roman"/>
          <w:color w:val="auto"/>
        </w:rPr>
        <w:t xml:space="preserve"> net</w:t>
      </w:r>
      <w:r w:rsidRPr="001732C3">
        <w:rPr>
          <w:rFonts w:ascii="Times New Roman" w:hAnsi="Times New Roman" w:cs="Times New Roman"/>
          <w:color w:val="auto"/>
        </w:rPr>
        <w:t xml:space="preserve"> displayed in figure </w:t>
      </w:r>
      <w:del w:id="114" w:author="Larry Holder" w:date="2018-03-31T07:38:00Z">
        <w:r w:rsidR="00A013D8" w:rsidRPr="001732C3" w:rsidDel="009824DE">
          <w:rPr>
            <w:rFonts w:ascii="Times New Roman" w:hAnsi="Times New Roman" w:cs="Times New Roman"/>
            <w:color w:val="auto"/>
          </w:rPr>
          <w:delText>1</w:delText>
        </w:r>
      </w:del>
      <w:ins w:id="115" w:author="Larry Holder" w:date="2018-03-31T07:38:00Z">
        <w:r w:rsidR="009824DE">
          <w:rPr>
            <w:rFonts w:ascii="Times New Roman" w:hAnsi="Times New Roman" w:cs="Times New Roman"/>
            <w:color w:val="auto"/>
          </w:rPr>
          <w:t>2.1</w:t>
        </w:r>
      </w:ins>
      <w:r w:rsidRPr="001732C3">
        <w:rPr>
          <w:rFonts w:ascii="Times New Roman" w:hAnsi="Times New Roman" w:cs="Times New Roman"/>
          <w:color w:val="auto"/>
        </w:rPr>
        <w:t>.</w:t>
      </w:r>
    </w:p>
    <w:p w14:paraId="6E80F8EA" w14:textId="208B160C" w:rsidR="000E3AEF" w:rsidRPr="001732C3" w:rsidRDefault="00D4220D" w:rsidP="00953A31">
      <w:pPr>
        <w:rPr>
          <w:rFonts w:ascii="Times New Roman" w:hAnsi="Times New Roman" w:cs="Times New Roman"/>
          <w:sz w:val="20"/>
          <w:szCs w:val="20"/>
        </w:rPr>
      </w:pPr>
      <w:r w:rsidRPr="001732C3">
        <w:rPr>
          <w:rFonts w:ascii="Times New Roman" w:hAnsi="Times New Roman" w:cs="Times New Roman"/>
          <w:sz w:val="20"/>
          <w:szCs w:val="20"/>
        </w:rPr>
        <w:t>Ordinarily coverability graphs encompass greater complexity, and can be used for decidability problems, such as reachability, loop</w:t>
      </w:r>
      <w:r w:rsidR="0099070C" w:rsidRPr="001732C3">
        <w:rPr>
          <w:rFonts w:ascii="Times New Roman" w:hAnsi="Times New Roman" w:cs="Times New Roman"/>
          <w:sz w:val="20"/>
          <w:szCs w:val="20"/>
        </w:rPr>
        <w:t xml:space="preserve"> detection</w:t>
      </w:r>
      <w:r w:rsidRPr="001732C3">
        <w:rPr>
          <w:rFonts w:ascii="Times New Roman" w:hAnsi="Times New Roman" w:cs="Times New Roman"/>
          <w:sz w:val="20"/>
          <w:szCs w:val="20"/>
        </w:rPr>
        <w:t xml:space="preserve"> (as in </w:t>
      </w:r>
      <w:ins w:id="116" w:author="jesse" w:date="2018-04-02T14:38:00Z">
        <w:r w:rsidR="00BF69B1">
          <w:rPr>
            <w:rFonts w:ascii="Times New Roman" w:hAnsi="Times New Roman" w:cs="Times New Roman"/>
            <w:sz w:val="20"/>
            <w:szCs w:val="20"/>
          </w:rPr>
          <w:t>figure 2.2</w:t>
        </w:r>
      </w:ins>
      <w:del w:id="117" w:author="jesse" w:date="2018-04-02T14:38:00Z">
        <w:r w:rsidRPr="001732C3" w:rsidDel="00BF69B1">
          <w:rPr>
            <w:rFonts w:ascii="Times New Roman" w:hAnsi="Times New Roman" w:cs="Times New Roman"/>
            <w:sz w:val="20"/>
            <w:szCs w:val="20"/>
          </w:rPr>
          <w:delText>the loop in the above example</w:delText>
        </w:r>
      </w:del>
      <w:r w:rsidRPr="001732C3">
        <w:rPr>
          <w:rFonts w:ascii="Times New Roman" w:hAnsi="Times New Roman" w:cs="Times New Roman"/>
          <w:sz w:val="20"/>
          <w:szCs w:val="20"/>
        </w:rPr>
        <w:t xml:space="preserve">), and other formal properties. </w:t>
      </w:r>
      <w:r w:rsidR="00C2119E" w:rsidRPr="001732C3">
        <w:rPr>
          <w:rFonts w:ascii="Times New Roman" w:hAnsi="Times New Roman" w:cs="Times New Roman"/>
          <w:sz w:val="20"/>
          <w:szCs w:val="20"/>
        </w:rPr>
        <w:t xml:space="preserve">The applicability of reachability decisions to process engineering and analysis demonstrates </w:t>
      </w:r>
      <w:r w:rsidR="00B842DD" w:rsidRPr="001732C3">
        <w:rPr>
          <w:rFonts w:ascii="Times New Roman" w:hAnsi="Times New Roman" w:cs="Times New Roman"/>
          <w:sz w:val="20"/>
          <w:szCs w:val="20"/>
        </w:rPr>
        <w:t>the</w:t>
      </w:r>
      <w:r w:rsidR="00C2119E" w:rsidRPr="001732C3">
        <w:rPr>
          <w:rFonts w:ascii="Times New Roman" w:hAnsi="Times New Roman" w:cs="Times New Roman"/>
          <w:sz w:val="20"/>
          <w:szCs w:val="20"/>
        </w:rPr>
        <w:t xml:space="preserve"> direct connection between the design of critical systems and </w:t>
      </w:r>
      <w:r w:rsidR="000D48B8" w:rsidRPr="001732C3">
        <w:rPr>
          <w:rFonts w:ascii="Times New Roman" w:hAnsi="Times New Roman" w:cs="Times New Roman"/>
          <w:sz w:val="20"/>
          <w:szCs w:val="20"/>
        </w:rPr>
        <w:t>many intractable problems in</w:t>
      </w:r>
      <w:r w:rsidR="00C2119E" w:rsidRPr="001732C3">
        <w:rPr>
          <w:rFonts w:ascii="Times New Roman" w:hAnsi="Times New Roman" w:cs="Times New Roman"/>
          <w:sz w:val="20"/>
          <w:szCs w:val="20"/>
        </w:rPr>
        <w:t xml:space="preserve"> computational theory. </w:t>
      </w:r>
      <w:r w:rsidRPr="001732C3">
        <w:rPr>
          <w:rFonts w:ascii="Times New Roman" w:hAnsi="Times New Roman" w:cs="Times New Roman"/>
          <w:sz w:val="20"/>
          <w:szCs w:val="20"/>
        </w:rPr>
        <w:t>E</w:t>
      </w:r>
      <w:r w:rsidR="00F05E3A" w:rsidRPr="001732C3">
        <w:rPr>
          <w:rFonts w:ascii="Times New Roman" w:hAnsi="Times New Roman" w:cs="Times New Roman"/>
          <w:sz w:val="20"/>
          <w:szCs w:val="20"/>
        </w:rPr>
        <w:t>xtensive e</w:t>
      </w:r>
      <w:r w:rsidRPr="001732C3">
        <w:rPr>
          <w:rFonts w:ascii="Times New Roman" w:hAnsi="Times New Roman" w:cs="Times New Roman"/>
          <w:sz w:val="20"/>
          <w:szCs w:val="20"/>
        </w:rPr>
        <w:t>xamples</w:t>
      </w:r>
      <w:r w:rsidR="00FE27E5" w:rsidRPr="001732C3">
        <w:rPr>
          <w:rFonts w:ascii="Times New Roman" w:hAnsi="Times New Roman" w:cs="Times New Roman"/>
          <w:sz w:val="20"/>
          <w:szCs w:val="20"/>
        </w:rPr>
        <w:t xml:space="preserve"> of </w:t>
      </w:r>
      <w:r w:rsidR="00C2119E" w:rsidRPr="001732C3">
        <w:rPr>
          <w:rFonts w:ascii="Times New Roman" w:hAnsi="Times New Roman" w:cs="Times New Roman"/>
          <w:sz w:val="20"/>
          <w:szCs w:val="20"/>
        </w:rPr>
        <w:t xml:space="preserve">such </w:t>
      </w:r>
      <w:r w:rsidR="00FE27E5" w:rsidRPr="001732C3">
        <w:rPr>
          <w:rFonts w:ascii="Times New Roman" w:hAnsi="Times New Roman" w:cs="Times New Roman"/>
          <w:sz w:val="20"/>
          <w:szCs w:val="20"/>
        </w:rPr>
        <w:t>decidability</w:t>
      </w:r>
      <w:r w:rsidR="00E44309" w:rsidRPr="001732C3">
        <w:rPr>
          <w:rFonts w:ascii="Times New Roman" w:hAnsi="Times New Roman" w:cs="Times New Roman"/>
          <w:sz w:val="20"/>
          <w:szCs w:val="20"/>
        </w:rPr>
        <w:t xml:space="preserve"> </w:t>
      </w:r>
      <w:r w:rsidR="00843081" w:rsidRPr="001732C3">
        <w:rPr>
          <w:rFonts w:ascii="Times New Roman" w:hAnsi="Times New Roman" w:cs="Times New Roman"/>
          <w:sz w:val="20"/>
          <w:szCs w:val="20"/>
        </w:rPr>
        <w:t xml:space="preserve">problems and </w:t>
      </w:r>
      <w:r w:rsidR="00E44309" w:rsidRPr="001732C3">
        <w:rPr>
          <w:rFonts w:ascii="Times New Roman" w:hAnsi="Times New Roman" w:cs="Times New Roman"/>
          <w:sz w:val="20"/>
          <w:szCs w:val="20"/>
        </w:rPr>
        <w:t>algorithms</w:t>
      </w:r>
      <w:r w:rsidRPr="001732C3">
        <w:rPr>
          <w:rFonts w:ascii="Times New Roman" w:hAnsi="Times New Roman" w:cs="Times New Roman"/>
          <w:sz w:val="20"/>
          <w:szCs w:val="20"/>
        </w:rPr>
        <w:t xml:space="preserve"> </w:t>
      </w:r>
      <w:r w:rsidR="00D90C7C" w:rsidRPr="001732C3">
        <w:rPr>
          <w:rFonts w:ascii="Times New Roman" w:hAnsi="Times New Roman" w:cs="Times New Roman"/>
          <w:sz w:val="20"/>
          <w:szCs w:val="20"/>
        </w:rPr>
        <w:t>are</w:t>
      </w:r>
      <w:r w:rsidRPr="001732C3">
        <w:rPr>
          <w:rFonts w:ascii="Times New Roman" w:hAnsi="Times New Roman" w:cs="Times New Roman"/>
          <w:sz w:val="20"/>
          <w:szCs w:val="20"/>
        </w:rPr>
        <w:t xml:space="preserve"> given by </w:t>
      </w:r>
      <w:r w:rsidR="009E70BC" w:rsidRPr="001732C3">
        <w:rPr>
          <w:rFonts w:ascii="Times New Roman" w:hAnsi="Times New Roman" w:cs="Times New Roman"/>
          <w:sz w:val="20"/>
          <w:szCs w:val="20"/>
        </w:rPr>
        <w:t>(</w:t>
      </w:r>
      <w:r w:rsidRPr="001732C3">
        <w:rPr>
          <w:rFonts w:ascii="Times New Roman" w:hAnsi="Times New Roman" w:cs="Times New Roman"/>
          <w:sz w:val="20"/>
          <w:szCs w:val="20"/>
        </w:rPr>
        <w:t>Esparza</w:t>
      </w:r>
      <w:r w:rsidR="008C7D45" w:rsidRPr="001732C3">
        <w:rPr>
          <w:rFonts w:ascii="Times New Roman" w:hAnsi="Times New Roman" w:cs="Times New Roman"/>
          <w:sz w:val="20"/>
          <w:szCs w:val="20"/>
        </w:rPr>
        <w:t xml:space="preserve"> and Nielsen</w:t>
      </w:r>
      <w:r w:rsidR="009E70BC" w:rsidRPr="001732C3">
        <w:rPr>
          <w:rFonts w:ascii="Times New Roman" w:hAnsi="Times New Roman" w:cs="Times New Roman"/>
          <w:sz w:val="20"/>
          <w:szCs w:val="20"/>
        </w:rPr>
        <w:t>,</w:t>
      </w:r>
      <w:r w:rsidRPr="001732C3">
        <w:rPr>
          <w:rFonts w:ascii="Times New Roman" w:hAnsi="Times New Roman" w:cs="Times New Roman"/>
          <w:sz w:val="20"/>
          <w:szCs w:val="20"/>
        </w:rPr>
        <w:t xml:space="preserve"> </w:t>
      </w:r>
      <w:commentRangeStart w:id="118"/>
      <w:r w:rsidRPr="001732C3">
        <w:rPr>
          <w:rFonts w:ascii="Times New Roman" w:hAnsi="Times New Roman" w:cs="Times New Roman"/>
          <w:sz w:val="20"/>
          <w:szCs w:val="20"/>
        </w:rPr>
        <w:t>1994</w:t>
      </w:r>
      <w:commentRangeEnd w:id="118"/>
      <w:r w:rsidR="009824DE">
        <w:rPr>
          <w:rStyle w:val="CommentReference"/>
        </w:rPr>
        <w:commentReference w:id="118"/>
      </w:r>
      <w:r w:rsidR="009E70BC" w:rsidRPr="001732C3">
        <w:rPr>
          <w:rFonts w:ascii="Times New Roman" w:hAnsi="Times New Roman" w:cs="Times New Roman"/>
          <w:sz w:val="20"/>
          <w:szCs w:val="20"/>
        </w:rPr>
        <w:t>)</w:t>
      </w:r>
      <w:r w:rsidRPr="001732C3">
        <w:rPr>
          <w:rFonts w:ascii="Times New Roman" w:hAnsi="Times New Roman" w:cs="Times New Roman"/>
          <w:sz w:val="20"/>
          <w:szCs w:val="20"/>
        </w:rPr>
        <w:t>.</w:t>
      </w:r>
      <w:ins w:id="119" w:author="jesse" w:date="2018-04-02T13:39:00Z">
        <w:r w:rsidR="00734684">
          <w:rPr>
            <w:rFonts w:ascii="Times New Roman" w:hAnsi="Times New Roman" w:cs="Times New Roman"/>
            <w:sz w:val="20"/>
            <w:szCs w:val="20"/>
          </w:rPr>
          <w:t xml:space="preserve"> This</w:t>
        </w:r>
      </w:ins>
      <w:ins w:id="120" w:author="jesse" w:date="2018-04-02T13:40:00Z">
        <w:r w:rsidR="00734684">
          <w:rPr>
            <w:rFonts w:ascii="Times New Roman" w:hAnsi="Times New Roman" w:cs="Times New Roman"/>
            <w:sz w:val="20"/>
            <w:szCs w:val="20"/>
          </w:rPr>
          <w:t xml:space="preserve"> work focuses on viewing </w:t>
        </w:r>
        <w:r w:rsidR="004B5A60">
          <w:rPr>
            <w:rFonts w:ascii="Times New Roman" w:hAnsi="Times New Roman" w:cs="Times New Roman"/>
            <w:sz w:val="20"/>
            <w:szCs w:val="20"/>
          </w:rPr>
          <w:t>trace data as a distribution over structure</w:t>
        </w:r>
      </w:ins>
      <w:ins w:id="121" w:author="jesse" w:date="2018-04-02T14:42:00Z">
        <w:r w:rsidR="00882D9C">
          <w:rPr>
            <w:rFonts w:ascii="Times New Roman" w:hAnsi="Times New Roman" w:cs="Times New Roman"/>
            <w:sz w:val="20"/>
            <w:szCs w:val="20"/>
          </w:rPr>
          <w:t>s</w:t>
        </w:r>
      </w:ins>
      <w:ins w:id="122" w:author="jesse" w:date="2018-04-02T15:10:00Z">
        <w:r w:rsidR="009F2BA9">
          <w:rPr>
            <w:rFonts w:ascii="Times New Roman" w:hAnsi="Times New Roman" w:cs="Times New Roman"/>
            <w:sz w:val="20"/>
            <w:szCs w:val="20"/>
          </w:rPr>
          <w:t xml:space="preserve">, which are </w:t>
        </w:r>
      </w:ins>
      <w:ins w:id="123" w:author="jesse" w:date="2018-04-02T14:42:00Z">
        <w:r w:rsidR="00882D9C">
          <w:rPr>
            <w:rFonts w:ascii="Times New Roman" w:hAnsi="Times New Roman" w:cs="Times New Roman"/>
            <w:sz w:val="20"/>
            <w:szCs w:val="20"/>
          </w:rPr>
          <w:t>connect</w:t>
        </w:r>
      </w:ins>
      <w:ins w:id="124" w:author="jesse" w:date="2018-04-02T14:43:00Z">
        <w:r w:rsidR="00882D9C">
          <w:rPr>
            <w:rFonts w:ascii="Times New Roman" w:hAnsi="Times New Roman" w:cs="Times New Roman"/>
            <w:sz w:val="20"/>
            <w:szCs w:val="20"/>
          </w:rPr>
          <w:t>ed subsets of Petri model</w:t>
        </w:r>
      </w:ins>
      <w:ins w:id="125" w:author="jesse" w:date="2018-04-02T14:51:00Z">
        <w:r w:rsidR="00EE75C2">
          <w:rPr>
            <w:rFonts w:ascii="Times New Roman" w:hAnsi="Times New Roman" w:cs="Times New Roman"/>
            <w:sz w:val="20"/>
            <w:szCs w:val="20"/>
          </w:rPr>
          <w:t xml:space="preserve"> graphs</w:t>
        </w:r>
      </w:ins>
      <w:ins w:id="126" w:author="jesse" w:date="2018-04-02T15:10:00Z">
        <w:r w:rsidR="009F2BA9">
          <w:rPr>
            <w:rFonts w:ascii="Times New Roman" w:hAnsi="Times New Roman" w:cs="Times New Roman"/>
            <w:sz w:val="20"/>
            <w:szCs w:val="20"/>
          </w:rPr>
          <w:t>,</w:t>
        </w:r>
      </w:ins>
      <w:ins w:id="127" w:author="jesse" w:date="2018-04-02T13:41:00Z">
        <w:r w:rsidR="004B5A60">
          <w:rPr>
            <w:rFonts w:ascii="Times New Roman" w:hAnsi="Times New Roman" w:cs="Times New Roman"/>
            <w:sz w:val="20"/>
            <w:szCs w:val="20"/>
          </w:rPr>
          <w:t xml:space="preserve"> using graphical representations detailed in the next section</w:t>
        </w:r>
        <w:r w:rsidR="00A63D4D">
          <w:rPr>
            <w:rFonts w:ascii="Times New Roman" w:hAnsi="Times New Roman" w:cs="Times New Roman"/>
            <w:sz w:val="20"/>
            <w:szCs w:val="20"/>
          </w:rPr>
          <w:t>. However</w:t>
        </w:r>
      </w:ins>
      <w:ins w:id="128" w:author="jesse" w:date="2018-04-02T14:43:00Z">
        <w:r w:rsidR="00882D9C">
          <w:rPr>
            <w:rFonts w:ascii="Times New Roman" w:hAnsi="Times New Roman" w:cs="Times New Roman"/>
            <w:sz w:val="20"/>
            <w:szCs w:val="20"/>
          </w:rPr>
          <w:t>,</w:t>
        </w:r>
      </w:ins>
      <w:ins w:id="129" w:author="jesse" w:date="2018-04-02T13:41:00Z">
        <w:r w:rsidR="00A63D4D">
          <w:rPr>
            <w:rFonts w:ascii="Times New Roman" w:hAnsi="Times New Roman" w:cs="Times New Roman"/>
            <w:sz w:val="20"/>
            <w:szCs w:val="20"/>
          </w:rPr>
          <w:t xml:space="preserve"> it is </w:t>
        </w:r>
      </w:ins>
      <w:ins w:id="130" w:author="jesse" w:date="2018-04-02T14:51:00Z">
        <w:r w:rsidR="00415726">
          <w:rPr>
            <w:rFonts w:ascii="Times New Roman" w:hAnsi="Times New Roman" w:cs="Times New Roman"/>
            <w:sz w:val="20"/>
            <w:szCs w:val="20"/>
          </w:rPr>
          <w:t>neces</w:t>
        </w:r>
        <w:r w:rsidR="00A37E92">
          <w:rPr>
            <w:rFonts w:ascii="Times New Roman" w:hAnsi="Times New Roman" w:cs="Times New Roman"/>
            <w:sz w:val="20"/>
            <w:szCs w:val="20"/>
          </w:rPr>
          <w:t>s</w:t>
        </w:r>
        <w:r w:rsidR="00415726">
          <w:rPr>
            <w:rFonts w:ascii="Times New Roman" w:hAnsi="Times New Roman" w:cs="Times New Roman"/>
            <w:sz w:val="20"/>
            <w:szCs w:val="20"/>
          </w:rPr>
          <w:t>ary</w:t>
        </w:r>
      </w:ins>
      <w:ins w:id="131" w:author="jesse" w:date="2018-04-02T13:41:00Z">
        <w:r w:rsidR="00A63D4D">
          <w:rPr>
            <w:rFonts w:ascii="Times New Roman" w:hAnsi="Times New Roman" w:cs="Times New Roman"/>
            <w:sz w:val="20"/>
            <w:szCs w:val="20"/>
          </w:rPr>
          <w:t xml:space="preserve"> </w:t>
        </w:r>
      </w:ins>
      <w:ins w:id="132" w:author="jesse" w:date="2018-04-02T13:42:00Z">
        <w:r w:rsidR="00A63D4D">
          <w:rPr>
            <w:rFonts w:ascii="Times New Roman" w:hAnsi="Times New Roman" w:cs="Times New Roman"/>
            <w:sz w:val="20"/>
            <w:szCs w:val="20"/>
          </w:rPr>
          <w:t xml:space="preserve">to establish how </w:t>
        </w:r>
      </w:ins>
      <w:ins w:id="133" w:author="jesse" w:date="2018-04-02T13:43:00Z">
        <w:r w:rsidR="00A63D4D">
          <w:rPr>
            <w:rFonts w:ascii="Times New Roman" w:hAnsi="Times New Roman" w:cs="Times New Roman"/>
            <w:sz w:val="20"/>
            <w:szCs w:val="20"/>
          </w:rPr>
          <w:t xml:space="preserve">graphical representations of processes accommodate </w:t>
        </w:r>
        <w:proofErr w:type="gramStart"/>
        <w:r w:rsidR="00A63D4D">
          <w:rPr>
            <w:rFonts w:ascii="Times New Roman" w:hAnsi="Times New Roman" w:cs="Times New Roman"/>
            <w:sz w:val="20"/>
            <w:szCs w:val="20"/>
          </w:rPr>
          <w:t>particular</w:t>
        </w:r>
      </w:ins>
      <w:ins w:id="134" w:author="jesse" w:date="2018-04-02T14:50:00Z">
        <w:r w:rsidR="00A137E0">
          <w:rPr>
            <w:rFonts w:ascii="Times New Roman" w:hAnsi="Times New Roman" w:cs="Times New Roman"/>
            <w:sz w:val="20"/>
            <w:szCs w:val="20"/>
          </w:rPr>
          <w:t xml:space="preserve"> mining</w:t>
        </w:r>
      </w:ins>
      <w:proofErr w:type="gramEnd"/>
      <w:ins w:id="135" w:author="jesse" w:date="2018-04-02T13:43:00Z">
        <w:r w:rsidR="00A63D4D">
          <w:rPr>
            <w:rFonts w:ascii="Times New Roman" w:hAnsi="Times New Roman" w:cs="Times New Roman"/>
            <w:sz w:val="20"/>
            <w:szCs w:val="20"/>
          </w:rPr>
          <w:t xml:space="preserve"> objectives, as </w:t>
        </w:r>
      </w:ins>
      <w:ins w:id="136" w:author="jesse" w:date="2018-04-02T14:49:00Z">
        <w:r w:rsidR="004C031C">
          <w:rPr>
            <w:rFonts w:ascii="Times New Roman" w:hAnsi="Times New Roman" w:cs="Times New Roman"/>
            <w:sz w:val="20"/>
            <w:szCs w:val="20"/>
          </w:rPr>
          <w:t>with the</w:t>
        </w:r>
      </w:ins>
      <w:ins w:id="137" w:author="jesse" w:date="2018-04-02T13:43:00Z">
        <w:r w:rsidR="00A63D4D">
          <w:rPr>
            <w:rFonts w:ascii="Times New Roman" w:hAnsi="Times New Roman" w:cs="Times New Roman"/>
            <w:sz w:val="20"/>
            <w:szCs w:val="20"/>
          </w:rPr>
          <w:t xml:space="preserve"> Petri-net and Karp-Miller trees</w:t>
        </w:r>
      </w:ins>
      <w:ins w:id="138" w:author="jesse" w:date="2018-04-02T14:49:00Z">
        <w:r w:rsidR="004C031C">
          <w:rPr>
            <w:rFonts w:ascii="Times New Roman" w:hAnsi="Times New Roman" w:cs="Times New Roman"/>
            <w:sz w:val="20"/>
            <w:szCs w:val="20"/>
          </w:rPr>
          <w:t xml:space="preserve"> in the pre</w:t>
        </w:r>
        <w:r w:rsidR="00C34238">
          <w:rPr>
            <w:rFonts w:ascii="Times New Roman" w:hAnsi="Times New Roman" w:cs="Times New Roman"/>
            <w:sz w:val="20"/>
            <w:szCs w:val="20"/>
          </w:rPr>
          <w:t>ceding</w:t>
        </w:r>
        <w:r w:rsidR="004C031C">
          <w:rPr>
            <w:rFonts w:ascii="Times New Roman" w:hAnsi="Times New Roman" w:cs="Times New Roman"/>
            <w:sz w:val="20"/>
            <w:szCs w:val="20"/>
          </w:rPr>
          <w:t xml:space="preserve"> examples.</w:t>
        </w:r>
      </w:ins>
      <w:ins w:id="139" w:author="jesse" w:date="2018-04-02T14:52:00Z">
        <w:r w:rsidR="00427608">
          <w:rPr>
            <w:rFonts w:ascii="Times New Roman" w:hAnsi="Times New Roman" w:cs="Times New Roman"/>
            <w:sz w:val="20"/>
            <w:szCs w:val="20"/>
          </w:rPr>
          <w:t xml:space="preserve"> </w:t>
        </w:r>
      </w:ins>
      <w:ins w:id="140" w:author="jesse" w:date="2018-04-02T14:54:00Z">
        <w:r w:rsidR="00427608">
          <w:rPr>
            <w:rFonts w:ascii="Times New Roman" w:hAnsi="Times New Roman" w:cs="Times New Roman"/>
            <w:sz w:val="20"/>
            <w:szCs w:val="20"/>
          </w:rPr>
          <w:t>This may be obvious g</w:t>
        </w:r>
      </w:ins>
      <w:ins w:id="141" w:author="jesse" w:date="2018-04-02T14:52:00Z">
        <w:r w:rsidR="00427608">
          <w:rPr>
            <w:rFonts w:ascii="Times New Roman" w:hAnsi="Times New Roman" w:cs="Times New Roman"/>
            <w:sz w:val="20"/>
            <w:szCs w:val="20"/>
          </w:rPr>
          <w:t xml:space="preserve">iven the </w:t>
        </w:r>
      </w:ins>
      <w:ins w:id="142" w:author="jesse" w:date="2018-04-02T14:54:00Z">
        <w:r w:rsidR="00A64A95">
          <w:rPr>
            <w:rFonts w:ascii="Times New Roman" w:hAnsi="Times New Roman" w:cs="Times New Roman"/>
            <w:sz w:val="20"/>
            <w:szCs w:val="20"/>
          </w:rPr>
          <w:t xml:space="preserve">inherently </w:t>
        </w:r>
      </w:ins>
      <w:ins w:id="143" w:author="jesse" w:date="2018-04-02T14:52:00Z">
        <w:r w:rsidR="00427608">
          <w:rPr>
            <w:rFonts w:ascii="Times New Roman" w:hAnsi="Times New Roman" w:cs="Times New Roman"/>
            <w:sz w:val="20"/>
            <w:szCs w:val="20"/>
          </w:rPr>
          <w:t>graphical nature of processes, but</w:t>
        </w:r>
      </w:ins>
      <w:ins w:id="144" w:author="jesse" w:date="2018-04-02T14:57:00Z">
        <w:r w:rsidR="005923DA">
          <w:rPr>
            <w:rFonts w:ascii="Times New Roman" w:hAnsi="Times New Roman" w:cs="Times New Roman"/>
            <w:sz w:val="20"/>
            <w:szCs w:val="20"/>
          </w:rPr>
          <w:t xml:space="preserve"> it</w:t>
        </w:r>
      </w:ins>
      <w:ins w:id="145" w:author="jesse" w:date="2018-04-02T14:52:00Z">
        <w:r w:rsidR="00427608">
          <w:rPr>
            <w:rFonts w:ascii="Times New Roman" w:hAnsi="Times New Roman" w:cs="Times New Roman"/>
            <w:sz w:val="20"/>
            <w:szCs w:val="20"/>
          </w:rPr>
          <w:t xml:space="preserve"> emphasizes </w:t>
        </w:r>
      </w:ins>
      <w:ins w:id="146" w:author="jesse" w:date="2018-04-02T14:55:00Z">
        <w:r w:rsidR="00560F54">
          <w:rPr>
            <w:rFonts w:ascii="Times New Roman" w:hAnsi="Times New Roman" w:cs="Times New Roman"/>
            <w:sz w:val="20"/>
            <w:szCs w:val="20"/>
          </w:rPr>
          <w:t>how</w:t>
        </w:r>
      </w:ins>
      <w:ins w:id="147" w:author="jesse" w:date="2018-04-02T14:52:00Z">
        <w:r w:rsidR="00427608">
          <w:rPr>
            <w:rFonts w:ascii="Times New Roman" w:hAnsi="Times New Roman" w:cs="Times New Roman"/>
            <w:sz w:val="20"/>
            <w:szCs w:val="20"/>
          </w:rPr>
          <w:t xml:space="preserve"> the solution to many problems rest</w:t>
        </w:r>
      </w:ins>
      <w:ins w:id="148" w:author="jesse" w:date="2018-04-02T15:00:00Z">
        <w:r w:rsidR="000D4067">
          <w:rPr>
            <w:rFonts w:ascii="Times New Roman" w:hAnsi="Times New Roman" w:cs="Times New Roman"/>
            <w:sz w:val="20"/>
            <w:szCs w:val="20"/>
          </w:rPr>
          <w:t>s</w:t>
        </w:r>
      </w:ins>
      <w:ins w:id="149" w:author="jesse" w:date="2018-04-02T14:52:00Z">
        <w:r w:rsidR="00427608">
          <w:rPr>
            <w:rFonts w:ascii="Times New Roman" w:hAnsi="Times New Roman" w:cs="Times New Roman"/>
            <w:sz w:val="20"/>
            <w:szCs w:val="20"/>
          </w:rPr>
          <w:t xml:space="preserve"> on t</w:t>
        </w:r>
      </w:ins>
      <w:ins w:id="150" w:author="jesse" w:date="2018-04-02T14:57:00Z">
        <w:r w:rsidR="005923DA">
          <w:rPr>
            <w:rFonts w:ascii="Times New Roman" w:hAnsi="Times New Roman" w:cs="Times New Roman"/>
            <w:sz w:val="20"/>
            <w:szCs w:val="20"/>
          </w:rPr>
          <w:t>ransformative</w:t>
        </w:r>
      </w:ins>
      <w:ins w:id="151" w:author="jesse" w:date="2018-04-02T14:55:00Z">
        <w:r w:rsidR="00AF0CDD">
          <w:rPr>
            <w:rFonts w:ascii="Times New Roman" w:hAnsi="Times New Roman" w:cs="Times New Roman"/>
            <w:sz w:val="20"/>
            <w:szCs w:val="20"/>
          </w:rPr>
          <w:t xml:space="preserve"> graphical representations.</w:t>
        </w:r>
      </w:ins>
      <w:ins w:id="152" w:author="jesse" w:date="2018-04-02T14:57:00Z">
        <w:r w:rsidR="005923DA">
          <w:rPr>
            <w:rFonts w:ascii="Times New Roman" w:hAnsi="Times New Roman" w:cs="Times New Roman"/>
            <w:sz w:val="20"/>
            <w:szCs w:val="20"/>
          </w:rPr>
          <w:t xml:space="preserve"> Thus</w:t>
        </w:r>
      </w:ins>
      <w:ins w:id="153" w:author="jesse" w:date="2018-04-02T14:58:00Z">
        <w:r w:rsidR="00133959">
          <w:rPr>
            <w:rFonts w:ascii="Times New Roman" w:hAnsi="Times New Roman" w:cs="Times New Roman"/>
            <w:sz w:val="20"/>
            <w:szCs w:val="20"/>
          </w:rPr>
          <w:t>,</w:t>
        </w:r>
      </w:ins>
      <w:ins w:id="154" w:author="jesse" w:date="2018-04-02T14:57:00Z">
        <w:r w:rsidR="005923DA">
          <w:rPr>
            <w:rFonts w:ascii="Times New Roman" w:hAnsi="Times New Roman" w:cs="Times New Roman"/>
            <w:sz w:val="20"/>
            <w:szCs w:val="20"/>
          </w:rPr>
          <w:t xml:space="preserve"> solutions in this </w:t>
        </w:r>
      </w:ins>
      <w:ins w:id="155" w:author="jesse" w:date="2018-04-02T14:58:00Z">
        <w:r w:rsidR="00133959">
          <w:rPr>
            <w:rFonts w:ascii="Times New Roman" w:hAnsi="Times New Roman" w:cs="Times New Roman"/>
            <w:sz w:val="20"/>
            <w:szCs w:val="20"/>
          </w:rPr>
          <w:t>domain</w:t>
        </w:r>
      </w:ins>
      <w:ins w:id="156" w:author="jesse" w:date="2018-04-02T14:57:00Z">
        <w:r w:rsidR="005923DA">
          <w:rPr>
            <w:rFonts w:ascii="Times New Roman" w:hAnsi="Times New Roman" w:cs="Times New Roman"/>
            <w:sz w:val="20"/>
            <w:szCs w:val="20"/>
          </w:rPr>
          <w:t xml:space="preserve"> often reduce </w:t>
        </w:r>
      </w:ins>
      <w:ins w:id="157" w:author="jesse" w:date="2018-04-02T14:58:00Z">
        <w:r w:rsidR="007B7C80">
          <w:rPr>
            <w:rFonts w:ascii="Times New Roman" w:hAnsi="Times New Roman" w:cs="Times New Roman"/>
            <w:sz w:val="20"/>
            <w:szCs w:val="20"/>
          </w:rPr>
          <w:t xml:space="preserve">to </w:t>
        </w:r>
      </w:ins>
      <w:ins w:id="158" w:author="jesse" w:date="2018-04-02T15:04:00Z">
        <w:r w:rsidR="00602936">
          <w:rPr>
            <w:rFonts w:ascii="Times New Roman" w:hAnsi="Times New Roman" w:cs="Times New Roman"/>
            <w:sz w:val="20"/>
            <w:szCs w:val="20"/>
          </w:rPr>
          <w:t xml:space="preserve">a </w:t>
        </w:r>
        <w:r w:rsidR="0095078A">
          <w:rPr>
            <w:rFonts w:ascii="Times New Roman" w:hAnsi="Times New Roman" w:cs="Times New Roman"/>
            <w:sz w:val="20"/>
            <w:szCs w:val="20"/>
          </w:rPr>
          <w:t>matter of expression.</w:t>
        </w:r>
      </w:ins>
    </w:p>
    <w:p w14:paraId="350AD053" w14:textId="7E928B03" w:rsidR="00653790" w:rsidRPr="001732C3" w:rsidRDefault="009C6B75" w:rsidP="009824DE">
      <w:pPr>
        <w:outlineLvl w:val="0"/>
        <w:rPr>
          <w:rFonts w:ascii="Times New Roman" w:hAnsi="Times New Roman" w:cs="Times New Roman"/>
          <w:b/>
          <w:sz w:val="20"/>
          <w:szCs w:val="20"/>
        </w:rPr>
      </w:pPr>
      <w:ins w:id="159" w:author="jesse" w:date="2018-04-02T09:14:00Z">
        <w:r>
          <w:rPr>
            <w:rFonts w:ascii="Times New Roman" w:hAnsi="Times New Roman" w:cs="Times New Roman"/>
            <w:b/>
            <w:sz w:val="20"/>
            <w:szCs w:val="20"/>
          </w:rPr>
          <w:t xml:space="preserve">2.2 </w:t>
        </w:r>
      </w:ins>
      <w:r w:rsidR="00345C43" w:rsidRPr="001732C3">
        <w:rPr>
          <w:rFonts w:ascii="Times New Roman" w:hAnsi="Times New Roman" w:cs="Times New Roman"/>
          <w:b/>
          <w:sz w:val="20"/>
          <w:szCs w:val="20"/>
        </w:rPr>
        <w:t>Anomaly Detection in</w:t>
      </w:r>
      <w:r w:rsidR="009D3FD3" w:rsidRPr="001732C3">
        <w:rPr>
          <w:rFonts w:ascii="Times New Roman" w:hAnsi="Times New Roman" w:cs="Times New Roman"/>
          <w:b/>
          <w:sz w:val="20"/>
          <w:szCs w:val="20"/>
        </w:rPr>
        <w:t xml:space="preserve"> </w:t>
      </w:r>
      <w:r w:rsidR="00345C43" w:rsidRPr="001732C3">
        <w:rPr>
          <w:rFonts w:ascii="Times New Roman" w:hAnsi="Times New Roman" w:cs="Times New Roman"/>
          <w:b/>
          <w:sz w:val="20"/>
          <w:szCs w:val="20"/>
        </w:rPr>
        <w:t>Process D</w:t>
      </w:r>
      <w:r w:rsidR="009D3FD3" w:rsidRPr="001732C3">
        <w:rPr>
          <w:rFonts w:ascii="Times New Roman" w:hAnsi="Times New Roman" w:cs="Times New Roman"/>
          <w:b/>
          <w:sz w:val="20"/>
          <w:szCs w:val="20"/>
        </w:rPr>
        <w:t>ata</w:t>
      </w:r>
    </w:p>
    <w:p w14:paraId="1CB31D9E" w14:textId="67F5BF87" w:rsidR="00E44309" w:rsidRPr="001732C3" w:rsidRDefault="002F0616" w:rsidP="00953A31">
      <w:pPr>
        <w:rPr>
          <w:rFonts w:ascii="Times New Roman" w:hAnsi="Times New Roman" w:cs="Times New Roman"/>
          <w:sz w:val="20"/>
          <w:szCs w:val="20"/>
        </w:rPr>
      </w:pPr>
      <w:r>
        <w:rPr>
          <w:rFonts w:ascii="Times New Roman" w:hAnsi="Times New Roman" w:cs="Times New Roman"/>
          <w:sz w:val="20"/>
          <w:szCs w:val="20"/>
        </w:rPr>
        <w:t>Per the previous section, a</w:t>
      </w:r>
      <w:r w:rsidR="006E7429" w:rsidRPr="001732C3">
        <w:rPr>
          <w:rFonts w:ascii="Times New Roman" w:hAnsi="Times New Roman" w:cs="Times New Roman"/>
          <w:sz w:val="20"/>
          <w:szCs w:val="20"/>
        </w:rPr>
        <w:t xml:space="preserve"> trivial anomaly detection scheme is to query the coverability graph per various decidability questions. </w:t>
      </w:r>
      <w:r w:rsidR="00D010EA" w:rsidRPr="001732C3">
        <w:rPr>
          <w:rFonts w:ascii="Times New Roman" w:hAnsi="Times New Roman" w:cs="Times New Roman"/>
          <w:sz w:val="20"/>
          <w:szCs w:val="20"/>
        </w:rPr>
        <w:t>S</w:t>
      </w:r>
      <w:r w:rsidR="006E7429" w:rsidRPr="001732C3">
        <w:rPr>
          <w:rFonts w:ascii="Times New Roman" w:hAnsi="Times New Roman" w:cs="Times New Roman"/>
          <w:sz w:val="20"/>
          <w:szCs w:val="20"/>
        </w:rPr>
        <w:t xml:space="preserve">ince the coverability graph of a </w:t>
      </w:r>
      <w:del w:id="160" w:author="Larry Holder" w:date="2018-03-31T07:35:00Z">
        <w:r w:rsidR="00707602" w:rsidRPr="001732C3" w:rsidDel="009824DE">
          <w:rPr>
            <w:rFonts w:ascii="Times New Roman" w:hAnsi="Times New Roman" w:cs="Times New Roman"/>
            <w:sz w:val="20"/>
            <w:szCs w:val="20"/>
          </w:rPr>
          <w:delText>petri</w:delText>
        </w:r>
      </w:del>
      <w:ins w:id="161" w:author="Larry Holder" w:date="2018-03-31T07:35:00Z">
        <w:r w:rsidR="009824DE">
          <w:rPr>
            <w:rFonts w:ascii="Times New Roman" w:hAnsi="Times New Roman" w:cs="Times New Roman"/>
            <w:sz w:val="20"/>
            <w:szCs w:val="20"/>
          </w:rPr>
          <w:t>Petri</w:t>
        </w:r>
      </w:ins>
      <w:r w:rsidR="00707602" w:rsidRPr="001732C3">
        <w:rPr>
          <w:rFonts w:ascii="Times New Roman" w:hAnsi="Times New Roman" w:cs="Times New Roman"/>
          <w:sz w:val="20"/>
          <w:szCs w:val="20"/>
        </w:rPr>
        <w:t xml:space="preserve"> net</w:t>
      </w:r>
      <w:r w:rsidR="006E7429" w:rsidRPr="001732C3">
        <w:rPr>
          <w:rFonts w:ascii="Times New Roman" w:hAnsi="Times New Roman" w:cs="Times New Roman"/>
          <w:sz w:val="20"/>
          <w:szCs w:val="20"/>
        </w:rPr>
        <w:t xml:space="preserve"> model </w:t>
      </w:r>
      <w:r w:rsidR="009D4642" w:rsidRPr="001732C3">
        <w:rPr>
          <w:rFonts w:ascii="Times New Roman" w:hAnsi="Times New Roman" w:cs="Times New Roman"/>
          <w:sz w:val="20"/>
          <w:szCs w:val="20"/>
        </w:rPr>
        <w:t>characterizes</w:t>
      </w:r>
      <w:r w:rsidR="006E7429" w:rsidRPr="001732C3">
        <w:rPr>
          <w:rFonts w:ascii="Times New Roman" w:hAnsi="Times New Roman" w:cs="Times New Roman"/>
          <w:sz w:val="20"/>
          <w:szCs w:val="20"/>
        </w:rPr>
        <w:t xml:space="preserve"> valid activity </w:t>
      </w:r>
      <w:r w:rsidR="00B95F4B" w:rsidRPr="001732C3">
        <w:rPr>
          <w:rFonts w:ascii="Times New Roman" w:hAnsi="Times New Roman" w:cs="Times New Roman"/>
          <w:sz w:val="20"/>
          <w:szCs w:val="20"/>
        </w:rPr>
        <w:t>transition</w:t>
      </w:r>
      <w:r w:rsidR="006E7429" w:rsidRPr="001732C3">
        <w:rPr>
          <w:rFonts w:ascii="Times New Roman" w:hAnsi="Times New Roman" w:cs="Times New Roman"/>
          <w:sz w:val="20"/>
          <w:szCs w:val="20"/>
        </w:rPr>
        <w:t xml:space="preserve">s through the model, the model-consistency of any trace (a single execution of the process) can be verified by simply checking </w:t>
      </w:r>
      <w:r w:rsidR="00582917" w:rsidRPr="001732C3">
        <w:rPr>
          <w:rFonts w:ascii="Times New Roman" w:hAnsi="Times New Roman" w:cs="Times New Roman"/>
          <w:sz w:val="20"/>
          <w:szCs w:val="20"/>
        </w:rPr>
        <w:t>whether</w:t>
      </w:r>
      <w:r w:rsidR="006E7429" w:rsidRPr="001732C3">
        <w:rPr>
          <w:rFonts w:ascii="Times New Roman" w:hAnsi="Times New Roman" w:cs="Times New Roman"/>
          <w:sz w:val="20"/>
          <w:szCs w:val="20"/>
        </w:rPr>
        <w:t xml:space="preserve"> the trace </w:t>
      </w:r>
      <w:r w:rsidR="00582917" w:rsidRPr="001732C3">
        <w:rPr>
          <w:rFonts w:ascii="Times New Roman" w:hAnsi="Times New Roman" w:cs="Times New Roman"/>
          <w:sz w:val="20"/>
          <w:szCs w:val="20"/>
        </w:rPr>
        <w:t>represents</w:t>
      </w:r>
      <w:r w:rsidR="006E7429" w:rsidRPr="001732C3">
        <w:rPr>
          <w:rFonts w:ascii="Times New Roman" w:hAnsi="Times New Roman" w:cs="Times New Roman"/>
          <w:sz w:val="20"/>
          <w:szCs w:val="20"/>
        </w:rPr>
        <w:t xml:space="preserve"> a</w:t>
      </w:r>
      <w:r w:rsidR="00582917" w:rsidRPr="001732C3">
        <w:rPr>
          <w:rFonts w:ascii="Times New Roman" w:hAnsi="Times New Roman" w:cs="Times New Roman"/>
          <w:sz w:val="20"/>
          <w:szCs w:val="20"/>
        </w:rPr>
        <w:t xml:space="preserve"> valid</w:t>
      </w:r>
      <w:r w:rsidR="006E7429" w:rsidRPr="001732C3">
        <w:rPr>
          <w:rFonts w:ascii="Times New Roman" w:hAnsi="Times New Roman" w:cs="Times New Roman"/>
          <w:sz w:val="20"/>
          <w:szCs w:val="20"/>
        </w:rPr>
        <w:t xml:space="preserve"> walk on the coverability graph: </w:t>
      </w:r>
      <w:r w:rsidR="000E5681" w:rsidRPr="001732C3">
        <w:rPr>
          <w:rFonts w:ascii="Times New Roman" w:hAnsi="Times New Roman" w:cs="Times New Roman"/>
          <w:sz w:val="20"/>
          <w:szCs w:val="20"/>
        </w:rPr>
        <w:t>beginning from some initial marking</w:t>
      </w:r>
      <w:r w:rsidR="006E7429" w:rsidRPr="001732C3">
        <w:rPr>
          <w:rFonts w:ascii="Times New Roman" w:hAnsi="Times New Roman" w:cs="Times New Roman"/>
          <w:sz w:val="20"/>
          <w:szCs w:val="20"/>
        </w:rPr>
        <w:t>, consuming all activities</w:t>
      </w:r>
      <w:r w:rsidR="0042622E" w:rsidRPr="001732C3">
        <w:rPr>
          <w:rFonts w:ascii="Times New Roman" w:hAnsi="Times New Roman" w:cs="Times New Roman"/>
          <w:sz w:val="20"/>
          <w:szCs w:val="20"/>
        </w:rPr>
        <w:t>,</w:t>
      </w:r>
      <w:r w:rsidR="006E7429" w:rsidRPr="001732C3">
        <w:rPr>
          <w:rFonts w:ascii="Times New Roman" w:hAnsi="Times New Roman" w:cs="Times New Roman"/>
          <w:sz w:val="20"/>
          <w:szCs w:val="20"/>
        </w:rPr>
        <w:t xml:space="preserve"> and </w:t>
      </w:r>
      <w:r w:rsidR="000E5681" w:rsidRPr="001732C3">
        <w:rPr>
          <w:rFonts w:ascii="Times New Roman" w:hAnsi="Times New Roman" w:cs="Times New Roman"/>
          <w:sz w:val="20"/>
          <w:szCs w:val="20"/>
        </w:rPr>
        <w:t>terminating at a final marking state</w:t>
      </w:r>
      <w:r w:rsidR="006E7429" w:rsidRPr="001732C3">
        <w:rPr>
          <w:rFonts w:ascii="Times New Roman" w:hAnsi="Times New Roman" w:cs="Times New Roman"/>
          <w:sz w:val="20"/>
          <w:szCs w:val="20"/>
        </w:rPr>
        <w:t xml:space="preserve">. </w:t>
      </w:r>
      <w:r w:rsidR="00DA113B" w:rsidRPr="001732C3">
        <w:rPr>
          <w:rFonts w:ascii="Times New Roman" w:hAnsi="Times New Roman" w:cs="Times New Roman"/>
          <w:sz w:val="20"/>
          <w:szCs w:val="20"/>
        </w:rPr>
        <w:t xml:space="preserve">Notably, this form of </w:t>
      </w:r>
      <w:r w:rsidR="00862F64" w:rsidRPr="001732C3">
        <w:rPr>
          <w:rFonts w:ascii="Times New Roman" w:hAnsi="Times New Roman" w:cs="Times New Roman"/>
          <w:sz w:val="20"/>
          <w:szCs w:val="20"/>
        </w:rPr>
        <w:t xml:space="preserve">design </w:t>
      </w:r>
      <w:r w:rsidR="00DA113B" w:rsidRPr="001732C3">
        <w:rPr>
          <w:rFonts w:ascii="Times New Roman" w:hAnsi="Times New Roman" w:cs="Times New Roman"/>
          <w:sz w:val="20"/>
          <w:szCs w:val="20"/>
        </w:rPr>
        <w:t>analysis can be done without process data to answer</w:t>
      </w:r>
      <w:r w:rsidR="001B69F2" w:rsidRPr="001732C3">
        <w:rPr>
          <w:rFonts w:ascii="Times New Roman" w:hAnsi="Times New Roman" w:cs="Times New Roman"/>
          <w:sz w:val="20"/>
          <w:szCs w:val="20"/>
        </w:rPr>
        <w:t xml:space="preserve"> critical</w:t>
      </w:r>
      <w:r w:rsidR="00DA113B" w:rsidRPr="001732C3">
        <w:rPr>
          <w:rFonts w:ascii="Times New Roman" w:hAnsi="Times New Roman" w:cs="Times New Roman"/>
          <w:sz w:val="20"/>
          <w:szCs w:val="20"/>
        </w:rPr>
        <w:t xml:space="preserve"> </w:t>
      </w:r>
      <w:r w:rsidR="001B69F2" w:rsidRPr="001732C3">
        <w:rPr>
          <w:rFonts w:ascii="Times New Roman" w:hAnsi="Times New Roman" w:cs="Times New Roman"/>
          <w:i/>
          <w:sz w:val="20"/>
          <w:szCs w:val="20"/>
        </w:rPr>
        <w:t>a priori</w:t>
      </w:r>
      <w:r w:rsidR="00DA113B" w:rsidRPr="001732C3">
        <w:rPr>
          <w:rFonts w:ascii="Times New Roman" w:hAnsi="Times New Roman" w:cs="Times New Roman"/>
          <w:sz w:val="20"/>
          <w:szCs w:val="20"/>
        </w:rPr>
        <w:t xml:space="preserve"> design queries, such as “Is system state </w:t>
      </w:r>
      <w:r w:rsidR="001A457D" w:rsidRPr="001732C3">
        <w:rPr>
          <w:rFonts w:ascii="Times New Roman" w:hAnsi="Times New Roman" w:cs="Times New Roman"/>
          <w:i/>
          <w:sz w:val="20"/>
          <w:szCs w:val="20"/>
        </w:rPr>
        <w:t>X</w:t>
      </w:r>
      <w:r w:rsidR="00DA113B" w:rsidRPr="001732C3">
        <w:rPr>
          <w:rFonts w:ascii="Times New Roman" w:hAnsi="Times New Roman" w:cs="Times New Roman"/>
          <w:sz w:val="20"/>
          <w:szCs w:val="20"/>
        </w:rPr>
        <w:t xml:space="preserve"> reachable from state </w:t>
      </w:r>
      <w:r w:rsidR="00DA113B" w:rsidRPr="001732C3">
        <w:rPr>
          <w:rFonts w:ascii="Times New Roman" w:hAnsi="Times New Roman" w:cs="Times New Roman"/>
          <w:i/>
          <w:sz w:val="20"/>
          <w:szCs w:val="20"/>
        </w:rPr>
        <w:t>Y</w:t>
      </w:r>
      <w:r w:rsidR="00DA113B" w:rsidRPr="001732C3">
        <w:rPr>
          <w:rFonts w:ascii="Times New Roman" w:hAnsi="Times New Roman" w:cs="Times New Roman"/>
          <w:sz w:val="20"/>
          <w:szCs w:val="20"/>
        </w:rPr>
        <w:t xml:space="preserve">?” or likewise to </w:t>
      </w:r>
      <w:r w:rsidR="001C34CC" w:rsidRPr="001732C3">
        <w:rPr>
          <w:rFonts w:ascii="Times New Roman" w:hAnsi="Times New Roman" w:cs="Times New Roman"/>
          <w:sz w:val="20"/>
          <w:szCs w:val="20"/>
        </w:rPr>
        <w:t>evaluate</w:t>
      </w:r>
      <w:r w:rsidR="00DA113B" w:rsidRPr="001732C3">
        <w:rPr>
          <w:rFonts w:ascii="Times New Roman" w:hAnsi="Times New Roman" w:cs="Times New Roman"/>
          <w:sz w:val="20"/>
          <w:szCs w:val="20"/>
        </w:rPr>
        <w:t xml:space="preserve"> path-cost</w:t>
      </w:r>
      <w:r w:rsidR="00F125F1" w:rsidRPr="001732C3">
        <w:rPr>
          <w:rFonts w:ascii="Times New Roman" w:hAnsi="Times New Roman" w:cs="Times New Roman"/>
          <w:sz w:val="20"/>
          <w:szCs w:val="20"/>
        </w:rPr>
        <w:t xml:space="preserve"> and boundedness</w:t>
      </w:r>
      <w:r w:rsidR="00DA113B" w:rsidRPr="001732C3">
        <w:rPr>
          <w:rFonts w:ascii="Times New Roman" w:hAnsi="Times New Roman" w:cs="Times New Roman"/>
          <w:sz w:val="20"/>
          <w:szCs w:val="20"/>
        </w:rPr>
        <w:t xml:space="preserve"> queries </w:t>
      </w:r>
      <w:r w:rsidR="001C34CC" w:rsidRPr="001732C3">
        <w:rPr>
          <w:rFonts w:ascii="Times New Roman" w:hAnsi="Times New Roman" w:cs="Times New Roman"/>
          <w:sz w:val="20"/>
          <w:szCs w:val="20"/>
        </w:rPr>
        <w:t>for</w:t>
      </w:r>
      <w:r w:rsidR="00DA113B" w:rsidRPr="001732C3">
        <w:rPr>
          <w:rFonts w:ascii="Times New Roman" w:hAnsi="Times New Roman" w:cs="Times New Roman"/>
          <w:sz w:val="20"/>
          <w:szCs w:val="20"/>
        </w:rPr>
        <w:t xml:space="preserve"> different models.</w:t>
      </w:r>
      <w:r w:rsidR="008443DC" w:rsidRPr="001732C3">
        <w:rPr>
          <w:rFonts w:ascii="Times New Roman" w:hAnsi="Times New Roman" w:cs="Times New Roman"/>
          <w:sz w:val="20"/>
          <w:szCs w:val="20"/>
        </w:rPr>
        <w:t xml:space="preserve"> </w:t>
      </w:r>
      <w:r w:rsidR="006E7429" w:rsidRPr="001732C3">
        <w:rPr>
          <w:rFonts w:ascii="Times New Roman" w:hAnsi="Times New Roman" w:cs="Times New Roman"/>
          <w:sz w:val="20"/>
          <w:szCs w:val="20"/>
        </w:rPr>
        <w:t>This is the most straightforward method for performing conformance checking, as defined previously</w:t>
      </w:r>
      <w:r w:rsidR="00BD1443" w:rsidRPr="001732C3">
        <w:rPr>
          <w:rFonts w:ascii="Times New Roman" w:hAnsi="Times New Roman" w:cs="Times New Roman"/>
          <w:sz w:val="20"/>
          <w:szCs w:val="20"/>
        </w:rPr>
        <w:t>.</w:t>
      </w:r>
    </w:p>
    <w:p w14:paraId="0425E4AB" w14:textId="21D70E00" w:rsidR="0077239C" w:rsidRPr="001732C3" w:rsidRDefault="006F5270" w:rsidP="00953A31">
      <w:pPr>
        <w:rPr>
          <w:rFonts w:ascii="Times New Roman" w:hAnsi="Times New Roman" w:cs="Times New Roman"/>
          <w:sz w:val="20"/>
          <w:szCs w:val="20"/>
        </w:rPr>
      </w:pPr>
      <w:r w:rsidRPr="001732C3">
        <w:rPr>
          <w:rFonts w:ascii="Times New Roman" w:hAnsi="Times New Roman" w:cs="Times New Roman"/>
          <w:sz w:val="20"/>
          <w:szCs w:val="20"/>
        </w:rPr>
        <w:t>In general,</w:t>
      </w:r>
      <w:r w:rsidR="000D5E3B" w:rsidRPr="001732C3">
        <w:rPr>
          <w:rFonts w:ascii="Times New Roman" w:hAnsi="Times New Roman" w:cs="Times New Roman"/>
          <w:sz w:val="20"/>
          <w:szCs w:val="20"/>
        </w:rPr>
        <w:t xml:space="preserve"> traces encompass significant noise and choice</w:t>
      </w:r>
      <w:r w:rsidR="00403C26" w:rsidRPr="001732C3">
        <w:rPr>
          <w:rFonts w:ascii="Times New Roman" w:hAnsi="Times New Roman" w:cs="Times New Roman"/>
          <w:sz w:val="20"/>
          <w:szCs w:val="20"/>
        </w:rPr>
        <w:t xml:space="preserve"> (branching)</w:t>
      </w:r>
      <w:r w:rsidR="000D5E3B" w:rsidRPr="001732C3">
        <w:rPr>
          <w:rFonts w:ascii="Times New Roman" w:hAnsi="Times New Roman" w:cs="Times New Roman"/>
          <w:sz w:val="20"/>
          <w:szCs w:val="20"/>
        </w:rPr>
        <w:t xml:space="preserve"> behavior, making the simple consistency-checking procedure prone to false positives. </w:t>
      </w:r>
      <w:del w:id="162" w:author="Larry Holder" w:date="2018-03-31T08:43:00Z">
        <w:r w:rsidR="000D5E3B" w:rsidRPr="001732C3" w:rsidDel="00AB2432">
          <w:rPr>
            <w:rFonts w:ascii="Times New Roman" w:hAnsi="Times New Roman" w:cs="Times New Roman"/>
            <w:sz w:val="20"/>
            <w:szCs w:val="20"/>
          </w:rPr>
          <w:delText>In general, s</w:delText>
        </w:r>
      </w:del>
      <w:ins w:id="163" w:author="Larry Holder" w:date="2018-03-31T08:43:00Z">
        <w:r w:rsidR="00AB2432">
          <w:rPr>
            <w:rFonts w:ascii="Times New Roman" w:hAnsi="Times New Roman" w:cs="Times New Roman"/>
            <w:sz w:val="20"/>
            <w:szCs w:val="20"/>
          </w:rPr>
          <w:t>S</w:t>
        </w:r>
      </w:ins>
      <w:r w:rsidR="000D5E3B" w:rsidRPr="001732C3">
        <w:rPr>
          <w:rFonts w:ascii="Times New Roman" w:hAnsi="Times New Roman" w:cs="Times New Roman"/>
          <w:sz w:val="20"/>
          <w:szCs w:val="20"/>
        </w:rPr>
        <w:t>uch a</w:t>
      </w:r>
      <w:r w:rsidR="00A109DD" w:rsidRPr="001732C3">
        <w:rPr>
          <w:rFonts w:ascii="Times New Roman" w:hAnsi="Times New Roman" w:cs="Times New Roman"/>
          <w:sz w:val="20"/>
          <w:szCs w:val="20"/>
        </w:rPr>
        <w:t xml:space="preserve"> </w:t>
      </w:r>
      <w:r w:rsidR="00727CA9" w:rsidRPr="001732C3">
        <w:rPr>
          <w:rFonts w:ascii="Times New Roman" w:hAnsi="Times New Roman" w:cs="Times New Roman"/>
          <w:sz w:val="20"/>
          <w:szCs w:val="20"/>
        </w:rPr>
        <w:t>well-defined</w:t>
      </w:r>
      <w:r w:rsidR="00A109DD" w:rsidRPr="001732C3">
        <w:rPr>
          <w:rFonts w:ascii="Times New Roman" w:hAnsi="Times New Roman" w:cs="Times New Roman"/>
          <w:sz w:val="20"/>
          <w:szCs w:val="20"/>
        </w:rPr>
        <w:t xml:space="preserve"> </w:t>
      </w:r>
      <w:r w:rsidR="000D5E3B" w:rsidRPr="001732C3">
        <w:rPr>
          <w:rFonts w:ascii="Times New Roman" w:hAnsi="Times New Roman" w:cs="Times New Roman"/>
          <w:sz w:val="20"/>
          <w:szCs w:val="20"/>
        </w:rPr>
        <w:t>anomaly detection scheme only appl</w:t>
      </w:r>
      <w:r w:rsidR="007601DA" w:rsidRPr="001732C3">
        <w:rPr>
          <w:rFonts w:ascii="Times New Roman" w:hAnsi="Times New Roman" w:cs="Times New Roman"/>
          <w:sz w:val="20"/>
          <w:szCs w:val="20"/>
        </w:rPr>
        <w:t>ies</w:t>
      </w:r>
      <w:r w:rsidR="000D5E3B" w:rsidRPr="001732C3">
        <w:rPr>
          <w:rFonts w:ascii="Times New Roman" w:hAnsi="Times New Roman" w:cs="Times New Roman"/>
          <w:sz w:val="20"/>
          <w:szCs w:val="20"/>
        </w:rPr>
        <w:t xml:space="preserve"> to scenarios </w:t>
      </w:r>
      <w:r w:rsidR="00A75863" w:rsidRPr="001732C3">
        <w:rPr>
          <w:rFonts w:ascii="Times New Roman" w:hAnsi="Times New Roman" w:cs="Times New Roman"/>
          <w:sz w:val="20"/>
          <w:szCs w:val="20"/>
        </w:rPr>
        <w:t>for</w:t>
      </w:r>
      <w:r w:rsidR="000D5E3B" w:rsidRPr="001732C3">
        <w:rPr>
          <w:rFonts w:ascii="Times New Roman" w:hAnsi="Times New Roman" w:cs="Times New Roman"/>
          <w:sz w:val="20"/>
          <w:szCs w:val="20"/>
        </w:rPr>
        <w:t xml:space="preserve"> which the process model </w:t>
      </w:r>
      <w:r w:rsidR="007601DA" w:rsidRPr="001732C3">
        <w:rPr>
          <w:rFonts w:ascii="Times New Roman" w:hAnsi="Times New Roman" w:cs="Times New Roman"/>
          <w:sz w:val="20"/>
          <w:szCs w:val="20"/>
        </w:rPr>
        <w:t>i</w:t>
      </w:r>
      <w:r w:rsidR="000D5E3B" w:rsidRPr="001732C3">
        <w:rPr>
          <w:rFonts w:ascii="Times New Roman" w:hAnsi="Times New Roman" w:cs="Times New Roman"/>
          <w:sz w:val="20"/>
          <w:szCs w:val="20"/>
        </w:rPr>
        <w:t>s formally prescribed</w:t>
      </w:r>
      <w:r w:rsidR="008443DC" w:rsidRPr="001732C3">
        <w:rPr>
          <w:rFonts w:ascii="Times New Roman" w:hAnsi="Times New Roman" w:cs="Times New Roman"/>
          <w:sz w:val="20"/>
          <w:szCs w:val="20"/>
        </w:rPr>
        <w:t xml:space="preserve"> for a process</w:t>
      </w:r>
      <w:r w:rsidR="007601DA" w:rsidRPr="001732C3">
        <w:rPr>
          <w:rFonts w:ascii="Times New Roman" w:hAnsi="Times New Roman" w:cs="Times New Roman"/>
          <w:sz w:val="20"/>
          <w:szCs w:val="20"/>
        </w:rPr>
        <w:t xml:space="preserve"> and available for evaluation</w:t>
      </w:r>
      <w:r w:rsidR="00916CE9" w:rsidRPr="001732C3">
        <w:rPr>
          <w:rFonts w:ascii="Times New Roman" w:hAnsi="Times New Roman" w:cs="Times New Roman"/>
          <w:sz w:val="20"/>
          <w:szCs w:val="20"/>
        </w:rPr>
        <w:t>. In fact, thi</w:t>
      </w:r>
      <w:r w:rsidR="00D02C7B" w:rsidRPr="001732C3">
        <w:rPr>
          <w:rFonts w:ascii="Times New Roman" w:hAnsi="Times New Roman" w:cs="Times New Roman"/>
          <w:sz w:val="20"/>
          <w:szCs w:val="20"/>
        </w:rPr>
        <w:t xml:space="preserve">s points to an important design consideration for </w:t>
      </w:r>
      <w:r w:rsidR="00916CE9" w:rsidRPr="001732C3">
        <w:rPr>
          <w:rFonts w:ascii="Times New Roman" w:hAnsi="Times New Roman" w:cs="Times New Roman"/>
          <w:sz w:val="20"/>
          <w:szCs w:val="20"/>
        </w:rPr>
        <w:t>critical systems or high security contexts:</w:t>
      </w:r>
      <w:r w:rsidR="00345C43" w:rsidRPr="001732C3">
        <w:rPr>
          <w:rFonts w:ascii="Times New Roman" w:hAnsi="Times New Roman" w:cs="Times New Roman"/>
          <w:sz w:val="20"/>
          <w:szCs w:val="20"/>
        </w:rPr>
        <w:t xml:space="preserve"> anomaly detection</w:t>
      </w:r>
      <w:r w:rsidR="00C11BC8" w:rsidRPr="001732C3">
        <w:rPr>
          <w:rFonts w:ascii="Times New Roman" w:hAnsi="Times New Roman" w:cs="Times New Roman"/>
          <w:sz w:val="20"/>
          <w:szCs w:val="20"/>
        </w:rPr>
        <w:t xml:space="preserve"> can be vastly improved</w:t>
      </w:r>
      <w:r w:rsidR="00345C43" w:rsidRPr="001732C3">
        <w:rPr>
          <w:rFonts w:ascii="Times New Roman" w:hAnsi="Times New Roman" w:cs="Times New Roman"/>
          <w:sz w:val="20"/>
          <w:szCs w:val="20"/>
        </w:rPr>
        <w:t xml:space="preserve"> by designing prescribed process models (policies) such that detection is a trivial decision task.</w:t>
      </w:r>
      <w:r w:rsidR="00C11BC8" w:rsidRPr="001732C3">
        <w:rPr>
          <w:rFonts w:ascii="Times New Roman" w:hAnsi="Times New Roman" w:cs="Times New Roman"/>
          <w:sz w:val="20"/>
          <w:szCs w:val="20"/>
        </w:rPr>
        <w:t xml:space="preserve"> It is simply easier to design</w:t>
      </w:r>
      <w:r w:rsidR="00753A44" w:rsidRPr="001732C3">
        <w:rPr>
          <w:rFonts w:ascii="Times New Roman" w:hAnsi="Times New Roman" w:cs="Times New Roman"/>
          <w:sz w:val="20"/>
          <w:szCs w:val="20"/>
        </w:rPr>
        <w:t xml:space="preserve"> </w:t>
      </w:r>
      <w:r w:rsidR="00C11BC8" w:rsidRPr="001732C3">
        <w:rPr>
          <w:rFonts w:ascii="Times New Roman" w:hAnsi="Times New Roman" w:cs="Times New Roman"/>
          <w:sz w:val="20"/>
          <w:szCs w:val="20"/>
        </w:rPr>
        <w:t>systems</w:t>
      </w:r>
      <w:r w:rsidR="00010C86" w:rsidRPr="001732C3">
        <w:rPr>
          <w:rFonts w:ascii="Times New Roman" w:hAnsi="Times New Roman" w:cs="Times New Roman"/>
          <w:sz w:val="20"/>
          <w:szCs w:val="20"/>
        </w:rPr>
        <w:t xml:space="preserve"> </w:t>
      </w:r>
      <w:r w:rsidR="00C11BC8" w:rsidRPr="001732C3">
        <w:rPr>
          <w:rFonts w:ascii="Times New Roman" w:hAnsi="Times New Roman" w:cs="Times New Roman"/>
          <w:sz w:val="20"/>
          <w:szCs w:val="20"/>
        </w:rPr>
        <w:t xml:space="preserve">for which anomaly detection is </w:t>
      </w:r>
      <w:r w:rsidR="00010C86" w:rsidRPr="001732C3">
        <w:rPr>
          <w:rFonts w:ascii="Times New Roman" w:hAnsi="Times New Roman" w:cs="Times New Roman"/>
          <w:sz w:val="20"/>
          <w:szCs w:val="20"/>
        </w:rPr>
        <w:t>straightforward</w:t>
      </w:r>
      <w:r w:rsidR="00753A44" w:rsidRPr="001732C3">
        <w:rPr>
          <w:rFonts w:ascii="Times New Roman" w:hAnsi="Times New Roman" w:cs="Times New Roman"/>
          <w:sz w:val="20"/>
          <w:szCs w:val="20"/>
        </w:rPr>
        <w:t>,</w:t>
      </w:r>
      <w:r w:rsidR="00C11BC8" w:rsidRPr="001732C3">
        <w:rPr>
          <w:rFonts w:ascii="Times New Roman" w:hAnsi="Times New Roman" w:cs="Times New Roman"/>
          <w:sz w:val="20"/>
          <w:szCs w:val="20"/>
        </w:rPr>
        <w:t xml:space="preserve"> than to</w:t>
      </w:r>
      <w:r w:rsidR="002677B4" w:rsidRPr="001732C3">
        <w:rPr>
          <w:rFonts w:ascii="Times New Roman" w:hAnsi="Times New Roman" w:cs="Times New Roman"/>
          <w:sz w:val="20"/>
          <w:szCs w:val="20"/>
        </w:rPr>
        <w:t xml:space="preserve"> devise</w:t>
      </w:r>
      <w:r w:rsidR="00311127" w:rsidRPr="001732C3">
        <w:rPr>
          <w:rFonts w:ascii="Times New Roman" w:hAnsi="Times New Roman" w:cs="Times New Roman"/>
          <w:sz w:val="20"/>
          <w:szCs w:val="20"/>
        </w:rPr>
        <w:t xml:space="preserve"> complicated</w:t>
      </w:r>
      <w:r w:rsidR="00753A44" w:rsidRPr="001732C3">
        <w:rPr>
          <w:rFonts w:ascii="Times New Roman" w:hAnsi="Times New Roman" w:cs="Times New Roman"/>
          <w:sz w:val="20"/>
          <w:szCs w:val="20"/>
        </w:rPr>
        <w:t xml:space="preserve"> anomaly detection methods</w:t>
      </w:r>
      <w:r w:rsidR="00C515CC" w:rsidRPr="001732C3">
        <w:rPr>
          <w:rFonts w:ascii="Times New Roman" w:hAnsi="Times New Roman" w:cs="Times New Roman"/>
          <w:sz w:val="20"/>
          <w:szCs w:val="20"/>
        </w:rPr>
        <w:t xml:space="preserve"> after the fact</w:t>
      </w:r>
      <w:r w:rsidR="00753A44" w:rsidRPr="001732C3">
        <w:rPr>
          <w:rFonts w:ascii="Times New Roman" w:hAnsi="Times New Roman" w:cs="Times New Roman"/>
          <w:sz w:val="20"/>
          <w:szCs w:val="20"/>
        </w:rPr>
        <w:t xml:space="preserve"> </w:t>
      </w:r>
      <w:r w:rsidR="002677B4" w:rsidRPr="001732C3">
        <w:rPr>
          <w:rFonts w:ascii="Times New Roman" w:hAnsi="Times New Roman" w:cs="Times New Roman"/>
          <w:sz w:val="20"/>
          <w:szCs w:val="20"/>
        </w:rPr>
        <w:t>for</w:t>
      </w:r>
      <w:r w:rsidR="00753A44" w:rsidRPr="001732C3">
        <w:rPr>
          <w:rFonts w:ascii="Times New Roman" w:hAnsi="Times New Roman" w:cs="Times New Roman"/>
          <w:sz w:val="20"/>
          <w:szCs w:val="20"/>
        </w:rPr>
        <w:t xml:space="preserve"> a process that was poorly designed, if designed at all.</w:t>
      </w:r>
    </w:p>
    <w:p w14:paraId="22300247" w14:textId="352BDE65" w:rsidR="00150722" w:rsidRPr="001732C3" w:rsidRDefault="0058038C" w:rsidP="00953A31">
      <w:pPr>
        <w:rPr>
          <w:rFonts w:ascii="Times New Roman" w:hAnsi="Times New Roman" w:cs="Times New Roman"/>
          <w:sz w:val="20"/>
          <w:szCs w:val="20"/>
        </w:rPr>
      </w:pPr>
      <w:r w:rsidRPr="001732C3">
        <w:rPr>
          <w:rFonts w:ascii="Times New Roman" w:hAnsi="Times New Roman" w:cs="Times New Roman"/>
          <w:sz w:val="20"/>
          <w:szCs w:val="20"/>
        </w:rPr>
        <w:t>A</w:t>
      </w:r>
      <w:r w:rsidR="00345C43" w:rsidRPr="001732C3">
        <w:rPr>
          <w:rFonts w:ascii="Times New Roman" w:hAnsi="Times New Roman" w:cs="Times New Roman"/>
          <w:sz w:val="20"/>
          <w:szCs w:val="20"/>
        </w:rPr>
        <w:t xml:space="preserve">s mentioned </w:t>
      </w:r>
      <w:r w:rsidR="00F166A4" w:rsidRPr="001732C3">
        <w:rPr>
          <w:rFonts w:ascii="Times New Roman" w:hAnsi="Times New Roman" w:cs="Times New Roman"/>
          <w:sz w:val="20"/>
          <w:szCs w:val="20"/>
        </w:rPr>
        <w:t>at the beginning of this</w:t>
      </w:r>
      <w:r w:rsidR="008053CE" w:rsidRPr="001732C3">
        <w:rPr>
          <w:rFonts w:ascii="Times New Roman" w:hAnsi="Times New Roman" w:cs="Times New Roman"/>
          <w:sz w:val="20"/>
          <w:szCs w:val="20"/>
        </w:rPr>
        <w:t xml:space="preserve"> </w:t>
      </w:r>
      <w:r w:rsidR="00A40E21" w:rsidRPr="001732C3">
        <w:rPr>
          <w:rFonts w:ascii="Times New Roman" w:hAnsi="Times New Roman" w:cs="Times New Roman"/>
          <w:sz w:val="20"/>
          <w:szCs w:val="20"/>
        </w:rPr>
        <w:t>chapter</w:t>
      </w:r>
      <w:r w:rsidR="00345C43" w:rsidRPr="001732C3">
        <w:rPr>
          <w:rFonts w:ascii="Times New Roman" w:hAnsi="Times New Roman" w:cs="Times New Roman"/>
          <w:sz w:val="20"/>
          <w:szCs w:val="20"/>
        </w:rPr>
        <w:t>,</w:t>
      </w:r>
      <w:r w:rsidRPr="001732C3">
        <w:rPr>
          <w:rFonts w:ascii="Times New Roman" w:hAnsi="Times New Roman" w:cs="Times New Roman"/>
          <w:sz w:val="20"/>
          <w:szCs w:val="20"/>
        </w:rPr>
        <w:t xml:space="preserve"> however,</w:t>
      </w:r>
      <w:r w:rsidR="00345C43" w:rsidRPr="001732C3">
        <w:rPr>
          <w:rFonts w:ascii="Times New Roman" w:hAnsi="Times New Roman" w:cs="Times New Roman"/>
          <w:sz w:val="20"/>
          <w:szCs w:val="20"/>
        </w:rPr>
        <w:t xml:space="preserve"> processes</w:t>
      </w:r>
      <w:r w:rsidRPr="001732C3">
        <w:rPr>
          <w:rFonts w:ascii="Times New Roman" w:hAnsi="Times New Roman" w:cs="Times New Roman"/>
          <w:sz w:val="20"/>
          <w:szCs w:val="20"/>
        </w:rPr>
        <w:t xml:space="preserve"> usually</w:t>
      </w:r>
      <w:r w:rsidR="00345C43" w:rsidRPr="001732C3">
        <w:rPr>
          <w:rFonts w:ascii="Times New Roman" w:hAnsi="Times New Roman" w:cs="Times New Roman"/>
          <w:sz w:val="20"/>
          <w:szCs w:val="20"/>
        </w:rPr>
        <w:t xml:space="preserve"> do not obey a prescribed process model, </w:t>
      </w:r>
      <w:del w:id="164" w:author="Larry Holder" w:date="2018-03-31T08:43:00Z">
        <w:r w:rsidR="00345C43" w:rsidRPr="001732C3" w:rsidDel="00AB2432">
          <w:rPr>
            <w:rFonts w:ascii="Times New Roman" w:hAnsi="Times New Roman" w:cs="Times New Roman"/>
            <w:sz w:val="20"/>
            <w:szCs w:val="20"/>
          </w:rPr>
          <w:delText xml:space="preserve">such </w:delText>
        </w:r>
      </w:del>
      <w:ins w:id="165" w:author="Larry Holder" w:date="2018-03-31T08:43:00Z">
        <w:r w:rsidR="00AB2432">
          <w:rPr>
            <w:rFonts w:ascii="Times New Roman" w:hAnsi="Times New Roman" w:cs="Times New Roman"/>
            <w:sz w:val="20"/>
            <w:szCs w:val="20"/>
          </w:rPr>
          <w:t>so</w:t>
        </w:r>
        <w:r w:rsidR="00AB2432" w:rsidRPr="001732C3">
          <w:rPr>
            <w:rFonts w:ascii="Times New Roman" w:hAnsi="Times New Roman" w:cs="Times New Roman"/>
            <w:sz w:val="20"/>
            <w:szCs w:val="20"/>
          </w:rPr>
          <w:t xml:space="preserve"> </w:t>
        </w:r>
      </w:ins>
      <w:r w:rsidR="00345C43" w:rsidRPr="001732C3">
        <w:rPr>
          <w:rFonts w:ascii="Times New Roman" w:hAnsi="Times New Roman" w:cs="Times New Roman"/>
          <w:sz w:val="20"/>
          <w:szCs w:val="20"/>
        </w:rPr>
        <w:t xml:space="preserve">that the </w:t>
      </w:r>
      <w:r w:rsidR="00A037D3" w:rsidRPr="001732C3">
        <w:rPr>
          <w:rFonts w:ascii="Times New Roman" w:hAnsi="Times New Roman" w:cs="Times New Roman"/>
          <w:sz w:val="20"/>
          <w:szCs w:val="20"/>
        </w:rPr>
        <w:t xml:space="preserve">true </w:t>
      </w:r>
      <w:r w:rsidR="00345C43" w:rsidRPr="001732C3">
        <w:rPr>
          <w:rFonts w:ascii="Times New Roman" w:hAnsi="Times New Roman" w:cs="Times New Roman"/>
          <w:sz w:val="20"/>
          <w:szCs w:val="20"/>
        </w:rPr>
        <w:t xml:space="preserve">model must be treated as “unknown” and extracted from data using process mining algorithms. In these cases, distinguishing anomalies, noise, and regular behavior is </w:t>
      </w:r>
      <w:r w:rsidR="00887DD4" w:rsidRPr="001732C3">
        <w:rPr>
          <w:rFonts w:ascii="Times New Roman" w:hAnsi="Times New Roman" w:cs="Times New Roman"/>
          <w:sz w:val="20"/>
          <w:szCs w:val="20"/>
        </w:rPr>
        <w:t>much</w:t>
      </w:r>
      <w:r w:rsidR="00E379D6" w:rsidRPr="001732C3">
        <w:rPr>
          <w:rFonts w:ascii="Times New Roman" w:hAnsi="Times New Roman" w:cs="Times New Roman"/>
          <w:sz w:val="20"/>
          <w:szCs w:val="20"/>
        </w:rPr>
        <w:t xml:space="preserve"> </w:t>
      </w:r>
      <w:r w:rsidR="00345C43" w:rsidRPr="001732C3">
        <w:rPr>
          <w:rFonts w:ascii="Times New Roman" w:hAnsi="Times New Roman" w:cs="Times New Roman"/>
          <w:sz w:val="20"/>
          <w:szCs w:val="20"/>
        </w:rPr>
        <w:t xml:space="preserve">less trivial since each of these categories encompass </w:t>
      </w:r>
      <w:r w:rsidR="008A69CF" w:rsidRPr="001732C3">
        <w:rPr>
          <w:rFonts w:ascii="Times New Roman" w:hAnsi="Times New Roman" w:cs="Times New Roman"/>
          <w:sz w:val="20"/>
          <w:szCs w:val="20"/>
        </w:rPr>
        <w:t>their</w:t>
      </w:r>
      <w:r w:rsidR="00345C43" w:rsidRPr="001732C3">
        <w:rPr>
          <w:rFonts w:ascii="Times New Roman" w:hAnsi="Times New Roman" w:cs="Times New Roman"/>
          <w:sz w:val="20"/>
          <w:szCs w:val="20"/>
        </w:rPr>
        <w:t xml:space="preserve"> own statistical</w:t>
      </w:r>
      <w:r w:rsidR="009F7A59" w:rsidRPr="001732C3">
        <w:rPr>
          <w:rFonts w:ascii="Times New Roman" w:hAnsi="Times New Roman" w:cs="Times New Roman"/>
          <w:sz w:val="20"/>
          <w:szCs w:val="20"/>
        </w:rPr>
        <w:t xml:space="preserve"> (</w:t>
      </w:r>
      <w:r w:rsidR="00345C43" w:rsidRPr="001732C3">
        <w:rPr>
          <w:rFonts w:ascii="Times New Roman" w:hAnsi="Times New Roman" w:cs="Times New Roman"/>
          <w:sz w:val="20"/>
          <w:szCs w:val="20"/>
        </w:rPr>
        <w:t>rather than deterministic</w:t>
      </w:r>
      <w:r w:rsidR="009F7A59" w:rsidRPr="001732C3">
        <w:rPr>
          <w:rFonts w:ascii="Times New Roman" w:hAnsi="Times New Roman" w:cs="Times New Roman"/>
          <w:sz w:val="20"/>
          <w:szCs w:val="20"/>
        </w:rPr>
        <w:t>)</w:t>
      </w:r>
      <w:r w:rsidR="00345C43" w:rsidRPr="001732C3">
        <w:rPr>
          <w:rFonts w:ascii="Times New Roman" w:hAnsi="Times New Roman" w:cs="Times New Roman"/>
          <w:sz w:val="20"/>
          <w:szCs w:val="20"/>
        </w:rPr>
        <w:t xml:space="preserve"> distribution</w:t>
      </w:r>
      <w:r w:rsidR="00E66D83" w:rsidRPr="001732C3">
        <w:rPr>
          <w:rFonts w:ascii="Times New Roman" w:hAnsi="Times New Roman" w:cs="Times New Roman"/>
          <w:sz w:val="20"/>
          <w:szCs w:val="20"/>
        </w:rPr>
        <w:t xml:space="preserve">, and these distributions </w:t>
      </w:r>
      <w:r w:rsidR="004A3239" w:rsidRPr="001732C3">
        <w:rPr>
          <w:rFonts w:ascii="Times New Roman" w:hAnsi="Times New Roman" w:cs="Times New Roman"/>
          <w:sz w:val="20"/>
          <w:szCs w:val="20"/>
        </w:rPr>
        <w:t>rest</w:t>
      </w:r>
      <w:r w:rsidR="00E66D83" w:rsidRPr="001732C3">
        <w:rPr>
          <w:rFonts w:ascii="Times New Roman" w:hAnsi="Times New Roman" w:cs="Times New Roman"/>
          <w:sz w:val="20"/>
          <w:szCs w:val="20"/>
        </w:rPr>
        <w:t xml:space="preserve"> in </w:t>
      </w:r>
      <w:r w:rsidR="009F7A59" w:rsidRPr="001732C3">
        <w:rPr>
          <w:rFonts w:ascii="Times New Roman" w:hAnsi="Times New Roman" w:cs="Times New Roman"/>
          <w:sz w:val="20"/>
          <w:szCs w:val="20"/>
        </w:rPr>
        <w:t>a</w:t>
      </w:r>
      <w:r w:rsidR="00E66D83" w:rsidRPr="001732C3">
        <w:rPr>
          <w:rFonts w:ascii="Times New Roman" w:hAnsi="Times New Roman" w:cs="Times New Roman"/>
          <w:sz w:val="20"/>
          <w:szCs w:val="20"/>
        </w:rPr>
        <w:t xml:space="preserve"> high</w:t>
      </w:r>
      <w:r w:rsidR="009F7A59" w:rsidRPr="001732C3">
        <w:rPr>
          <w:rFonts w:ascii="Times New Roman" w:hAnsi="Times New Roman" w:cs="Times New Roman"/>
          <w:sz w:val="20"/>
          <w:szCs w:val="20"/>
        </w:rPr>
        <w:t>-</w:t>
      </w:r>
      <w:r w:rsidR="00E66D83" w:rsidRPr="001732C3">
        <w:rPr>
          <w:rFonts w:ascii="Times New Roman" w:hAnsi="Times New Roman" w:cs="Times New Roman"/>
          <w:sz w:val="20"/>
          <w:szCs w:val="20"/>
        </w:rPr>
        <w:t>dimensional space</w:t>
      </w:r>
      <w:r w:rsidR="00E2405E" w:rsidRPr="001732C3">
        <w:rPr>
          <w:rFonts w:ascii="Times New Roman" w:hAnsi="Times New Roman" w:cs="Times New Roman"/>
          <w:sz w:val="20"/>
          <w:szCs w:val="20"/>
        </w:rPr>
        <w:t xml:space="preserve"> of graphical structure</w:t>
      </w:r>
      <w:r w:rsidR="00345C43" w:rsidRPr="001732C3">
        <w:rPr>
          <w:rFonts w:ascii="Times New Roman" w:hAnsi="Times New Roman" w:cs="Times New Roman"/>
          <w:sz w:val="20"/>
          <w:szCs w:val="20"/>
        </w:rPr>
        <w:t xml:space="preserve">. </w:t>
      </w:r>
      <w:r w:rsidR="00BB2F1D" w:rsidRPr="001732C3">
        <w:rPr>
          <w:rFonts w:ascii="Times New Roman" w:hAnsi="Times New Roman" w:cs="Times New Roman"/>
          <w:sz w:val="20"/>
          <w:szCs w:val="20"/>
        </w:rPr>
        <w:t xml:space="preserve">This is because such processes exist in a volatile context, and the process itself may </w:t>
      </w:r>
      <w:del w:id="166" w:author="jesse" w:date="2018-04-02T15:12:00Z">
        <w:r w:rsidR="00492797" w:rsidRPr="001732C3" w:rsidDel="00E92CD3">
          <w:rPr>
            <w:rFonts w:ascii="Times New Roman" w:hAnsi="Times New Roman" w:cs="Times New Roman"/>
            <w:sz w:val="20"/>
            <w:szCs w:val="20"/>
          </w:rPr>
          <w:delText xml:space="preserve">not </w:delText>
        </w:r>
      </w:del>
      <w:r w:rsidR="00492797" w:rsidRPr="001732C3">
        <w:rPr>
          <w:rFonts w:ascii="Times New Roman" w:hAnsi="Times New Roman" w:cs="Times New Roman"/>
          <w:sz w:val="20"/>
          <w:szCs w:val="20"/>
        </w:rPr>
        <w:t xml:space="preserve">even be </w:t>
      </w:r>
      <w:ins w:id="167" w:author="jesse" w:date="2018-04-02T15:12:00Z">
        <w:r w:rsidR="00E92CD3">
          <w:rPr>
            <w:rFonts w:ascii="Times New Roman" w:hAnsi="Times New Roman" w:cs="Times New Roman"/>
            <w:sz w:val="20"/>
            <w:szCs w:val="20"/>
          </w:rPr>
          <w:t>non-</w:t>
        </w:r>
      </w:ins>
      <w:r w:rsidR="00492797" w:rsidRPr="001732C3">
        <w:rPr>
          <w:rFonts w:ascii="Times New Roman" w:hAnsi="Times New Roman" w:cs="Times New Roman"/>
          <w:sz w:val="20"/>
          <w:szCs w:val="20"/>
        </w:rPr>
        <w:t xml:space="preserve">stationary. </w:t>
      </w:r>
      <w:r w:rsidR="007F31D8" w:rsidRPr="001732C3">
        <w:rPr>
          <w:rFonts w:ascii="Times New Roman" w:hAnsi="Times New Roman" w:cs="Times New Roman"/>
          <w:sz w:val="20"/>
          <w:szCs w:val="20"/>
        </w:rPr>
        <w:t>F</w:t>
      </w:r>
      <w:r w:rsidR="00492797" w:rsidRPr="001732C3">
        <w:rPr>
          <w:rFonts w:ascii="Times New Roman" w:hAnsi="Times New Roman" w:cs="Times New Roman"/>
          <w:sz w:val="20"/>
          <w:szCs w:val="20"/>
        </w:rPr>
        <w:t xml:space="preserve">or all but critical systems scenarios, </w:t>
      </w:r>
      <w:r w:rsidR="004E1355" w:rsidRPr="001732C3">
        <w:rPr>
          <w:rFonts w:ascii="Times New Roman" w:hAnsi="Times New Roman" w:cs="Times New Roman"/>
          <w:sz w:val="20"/>
          <w:szCs w:val="20"/>
        </w:rPr>
        <w:t xml:space="preserve">it is rare </w:t>
      </w:r>
      <w:r w:rsidR="00492797" w:rsidRPr="001732C3">
        <w:rPr>
          <w:rFonts w:ascii="Times New Roman" w:hAnsi="Times New Roman" w:cs="Times New Roman"/>
          <w:sz w:val="20"/>
          <w:szCs w:val="20"/>
        </w:rPr>
        <w:t>for a process to be designed and tracked according to the rigors of process mining</w:t>
      </w:r>
      <w:r w:rsidR="004E1355" w:rsidRPr="001732C3">
        <w:rPr>
          <w:rFonts w:ascii="Times New Roman" w:hAnsi="Times New Roman" w:cs="Times New Roman"/>
          <w:sz w:val="20"/>
          <w:szCs w:val="20"/>
        </w:rPr>
        <w:t xml:space="preserve"> and </w:t>
      </w:r>
      <w:r w:rsidR="009E238D" w:rsidRPr="001732C3">
        <w:rPr>
          <w:rFonts w:ascii="Times New Roman" w:hAnsi="Times New Roman" w:cs="Times New Roman"/>
          <w:sz w:val="20"/>
          <w:szCs w:val="20"/>
        </w:rPr>
        <w:t>mind</w:t>
      </w:r>
      <w:r w:rsidR="004E1355" w:rsidRPr="001732C3">
        <w:rPr>
          <w:rFonts w:ascii="Times New Roman" w:hAnsi="Times New Roman" w:cs="Times New Roman"/>
          <w:sz w:val="20"/>
          <w:szCs w:val="20"/>
        </w:rPr>
        <w:t>ful process modeling pra</w:t>
      </w:r>
      <w:r w:rsidR="009E238D" w:rsidRPr="001732C3">
        <w:rPr>
          <w:rFonts w:ascii="Times New Roman" w:hAnsi="Times New Roman" w:cs="Times New Roman"/>
          <w:sz w:val="20"/>
          <w:szCs w:val="20"/>
        </w:rPr>
        <w:t>c</w:t>
      </w:r>
      <w:r w:rsidR="004E1355" w:rsidRPr="001732C3">
        <w:rPr>
          <w:rFonts w:ascii="Times New Roman" w:hAnsi="Times New Roman" w:cs="Times New Roman"/>
          <w:sz w:val="20"/>
          <w:szCs w:val="20"/>
        </w:rPr>
        <w:t>tices</w:t>
      </w:r>
      <w:r w:rsidR="00492797" w:rsidRPr="001732C3">
        <w:rPr>
          <w:rFonts w:ascii="Times New Roman" w:hAnsi="Times New Roman" w:cs="Times New Roman"/>
          <w:sz w:val="20"/>
          <w:szCs w:val="20"/>
        </w:rPr>
        <w:t xml:space="preserve">. Instead, processes develop organically from changing staff, resources, and prototype </w:t>
      </w:r>
      <w:r w:rsidR="00492797" w:rsidRPr="001732C3">
        <w:rPr>
          <w:rFonts w:ascii="Times New Roman" w:hAnsi="Times New Roman" w:cs="Times New Roman"/>
          <w:i/>
          <w:sz w:val="20"/>
          <w:szCs w:val="20"/>
        </w:rPr>
        <w:t>ad hoc</w:t>
      </w:r>
      <w:r w:rsidR="00492797" w:rsidRPr="001732C3">
        <w:rPr>
          <w:rFonts w:ascii="Times New Roman" w:hAnsi="Times New Roman" w:cs="Times New Roman"/>
          <w:sz w:val="20"/>
          <w:szCs w:val="20"/>
        </w:rPr>
        <w:t xml:space="preserve"> methods </w:t>
      </w:r>
      <w:r w:rsidR="009E238D" w:rsidRPr="001732C3">
        <w:rPr>
          <w:rFonts w:ascii="Times New Roman" w:hAnsi="Times New Roman" w:cs="Times New Roman"/>
          <w:sz w:val="20"/>
          <w:szCs w:val="20"/>
        </w:rPr>
        <w:t>that</w:t>
      </w:r>
      <w:r w:rsidR="00492797" w:rsidRPr="001732C3">
        <w:rPr>
          <w:rFonts w:ascii="Times New Roman" w:hAnsi="Times New Roman" w:cs="Times New Roman"/>
          <w:sz w:val="20"/>
          <w:szCs w:val="20"/>
        </w:rPr>
        <w:t xml:space="preserve"> evolve over time into the ingrained structure of some process.</w:t>
      </w:r>
      <w:r w:rsidR="00AF6BCF" w:rsidRPr="001732C3">
        <w:rPr>
          <w:rFonts w:ascii="Times New Roman" w:hAnsi="Times New Roman" w:cs="Times New Roman"/>
          <w:sz w:val="20"/>
          <w:szCs w:val="20"/>
        </w:rPr>
        <w:t xml:space="preserve"> Software </w:t>
      </w:r>
      <w:r w:rsidR="00BD4766" w:rsidRPr="001732C3">
        <w:rPr>
          <w:rFonts w:ascii="Times New Roman" w:hAnsi="Times New Roman" w:cs="Times New Roman"/>
          <w:sz w:val="20"/>
          <w:szCs w:val="20"/>
        </w:rPr>
        <w:t>development</w:t>
      </w:r>
      <w:r w:rsidR="00AF6BCF" w:rsidRPr="001732C3">
        <w:rPr>
          <w:rFonts w:ascii="Times New Roman" w:hAnsi="Times New Roman" w:cs="Times New Roman"/>
          <w:sz w:val="20"/>
          <w:szCs w:val="20"/>
        </w:rPr>
        <w:t xml:space="preserve"> provides an excellent example, where</w:t>
      </w:r>
      <w:r w:rsidR="004245D7" w:rsidRPr="001732C3">
        <w:rPr>
          <w:rFonts w:ascii="Times New Roman" w:hAnsi="Times New Roman" w:cs="Times New Roman"/>
          <w:sz w:val="20"/>
          <w:szCs w:val="20"/>
        </w:rPr>
        <w:t>in</w:t>
      </w:r>
      <w:r w:rsidR="00AF6BCF" w:rsidRPr="001732C3">
        <w:rPr>
          <w:rFonts w:ascii="Times New Roman" w:hAnsi="Times New Roman" w:cs="Times New Roman"/>
          <w:sz w:val="20"/>
          <w:szCs w:val="20"/>
        </w:rPr>
        <w:t xml:space="preserve"> the </w:t>
      </w:r>
      <w:r w:rsidR="00AF6BCF" w:rsidRPr="001732C3">
        <w:rPr>
          <w:rFonts w:ascii="Times New Roman" w:hAnsi="Times New Roman" w:cs="Times New Roman"/>
          <w:sz w:val="20"/>
          <w:szCs w:val="20"/>
        </w:rPr>
        <w:lastRenderedPageBreak/>
        <w:t>rigors of process tracking are required</w:t>
      </w:r>
      <w:r w:rsidR="00BD4766" w:rsidRPr="001732C3">
        <w:rPr>
          <w:rFonts w:ascii="Times New Roman" w:hAnsi="Times New Roman" w:cs="Times New Roman"/>
          <w:sz w:val="20"/>
          <w:szCs w:val="20"/>
        </w:rPr>
        <w:t xml:space="preserve"> and </w:t>
      </w:r>
      <w:r w:rsidR="00D17321" w:rsidRPr="001732C3">
        <w:rPr>
          <w:rFonts w:ascii="Times New Roman" w:hAnsi="Times New Roman" w:cs="Times New Roman"/>
          <w:sz w:val="20"/>
          <w:szCs w:val="20"/>
        </w:rPr>
        <w:t xml:space="preserve">even </w:t>
      </w:r>
      <w:r w:rsidR="00017811" w:rsidRPr="001732C3">
        <w:rPr>
          <w:rFonts w:ascii="Times New Roman" w:hAnsi="Times New Roman" w:cs="Times New Roman"/>
          <w:sz w:val="20"/>
          <w:szCs w:val="20"/>
        </w:rPr>
        <w:t>well-enforced</w:t>
      </w:r>
      <w:r w:rsidR="008B7FD0" w:rsidRPr="001732C3">
        <w:rPr>
          <w:rFonts w:ascii="Times New Roman" w:hAnsi="Times New Roman" w:cs="Times New Roman"/>
          <w:sz w:val="20"/>
          <w:szCs w:val="20"/>
        </w:rPr>
        <w:t xml:space="preserve">. </w:t>
      </w:r>
      <w:proofErr w:type="gramStart"/>
      <w:r w:rsidR="008B7FD0" w:rsidRPr="001732C3">
        <w:rPr>
          <w:rFonts w:ascii="Times New Roman" w:hAnsi="Times New Roman" w:cs="Times New Roman"/>
          <w:sz w:val="20"/>
          <w:szCs w:val="20"/>
        </w:rPr>
        <w:t>B</w:t>
      </w:r>
      <w:r w:rsidR="00AF6BCF" w:rsidRPr="001732C3">
        <w:rPr>
          <w:rFonts w:ascii="Times New Roman" w:hAnsi="Times New Roman" w:cs="Times New Roman"/>
          <w:sz w:val="20"/>
          <w:szCs w:val="20"/>
        </w:rPr>
        <w:t>ut in reality</w:t>
      </w:r>
      <w:r w:rsidR="00E66D83" w:rsidRPr="001732C3">
        <w:rPr>
          <w:rFonts w:ascii="Times New Roman" w:hAnsi="Times New Roman" w:cs="Times New Roman"/>
          <w:sz w:val="20"/>
          <w:szCs w:val="20"/>
        </w:rPr>
        <w:t>,</w:t>
      </w:r>
      <w:r w:rsidR="00AF6BCF" w:rsidRPr="001732C3">
        <w:rPr>
          <w:rFonts w:ascii="Times New Roman" w:hAnsi="Times New Roman" w:cs="Times New Roman"/>
          <w:sz w:val="20"/>
          <w:szCs w:val="20"/>
        </w:rPr>
        <w:t xml:space="preserve"> </w:t>
      </w:r>
      <w:r w:rsidR="009957CF" w:rsidRPr="001732C3">
        <w:rPr>
          <w:rFonts w:ascii="Times New Roman" w:hAnsi="Times New Roman" w:cs="Times New Roman"/>
          <w:sz w:val="20"/>
          <w:szCs w:val="20"/>
        </w:rPr>
        <w:t>100%</w:t>
      </w:r>
      <w:proofErr w:type="gramEnd"/>
      <w:r w:rsidR="002C72C6" w:rsidRPr="001732C3">
        <w:rPr>
          <w:rFonts w:ascii="Times New Roman" w:hAnsi="Times New Roman" w:cs="Times New Roman"/>
          <w:sz w:val="20"/>
          <w:szCs w:val="20"/>
        </w:rPr>
        <w:t xml:space="preserve"> </w:t>
      </w:r>
      <w:r w:rsidR="004245D7" w:rsidRPr="001732C3">
        <w:rPr>
          <w:rFonts w:ascii="Times New Roman" w:hAnsi="Times New Roman" w:cs="Times New Roman"/>
          <w:sz w:val="20"/>
          <w:szCs w:val="20"/>
        </w:rPr>
        <w:t>conformance is regarded</w:t>
      </w:r>
      <w:r w:rsidR="00AF6BCF" w:rsidRPr="001732C3">
        <w:rPr>
          <w:rFonts w:ascii="Times New Roman" w:hAnsi="Times New Roman" w:cs="Times New Roman"/>
          <w:sz w:val="20"/>
          <w:szCs w:val="20"/>
        </w:rPr>
        <w:t xml:space="preserve"> by developers </w:t>
      </w:r>
      <w:r w:rsidR="00FD5B61" w:rsidRPr="001732C3">
        <w:rPr>
          <w:rFonts w:ascii="Times New Roman" w:hAnsi="Times New Roman" w:cs="Times New Roman"/>
          <w:sz w:val="20"/>
          <w:szCs w:val="20"/>
        </w:rPr>
        <w:t xml:space="preserve">and managers alike </w:t>
      </w:r>
      <w:r w:rsidR="00AF6BCF" w:rsidRPr="001732C3">
        <w:rPr>
          <w:rFonts w:ascii="Times New Roman" w:hAnsi="Times New Roman" w:cs="Times New Roman"/>
          <w:sz w:val="20"/>
          <w:szCs w:val="20"/>
        </w:rPr>
        <w:t>as unachievable</w:t>
      </w:r>
      <w:r w:rsidR="00FD5B61" w:rsidRPr="001732C3">
        <w:rPr>
          <w:rFonts w:ascii="Times New Roman" w:hAnsi="Times New Roman" w:cs="Times New Roman"/>
          <w:sz w:val="20"/>
          <w:szCs w:val="20"/>
        </w:rPr>
        <w:t xml:space="preserve"> textbook</w:t>
      </w:r>
      <w:r w:rsidR="00AF6BCF" w:rsidRPr="001732C3">
        <w:rPr>
          <w:rFonts w:ascii="Times New Roman" w:hAnsi="Times New Roman" w:cs="Times New Roman"/>
          <w:sz w:val="20"/>
          <w:szCs w:val="20"/>
        </w:rPr>
        <w:t xml:space="preserve"> lore</w:t>
      </w:r>
      <w:r w:rsidR="00135AB6" w:rsidRPr="001732C3">
        <w:rPr>
          <w:rFonts w:ascii="Times New Roman" w:hAnsi="Times New Roman" w:cs="Times New Roman"/>
          <w:sz w:val="20"/>
          <w:szCs w:val="20"/>
        </w:rPr>
        <w:t xml:space="preserve"> with every </w:t>
      </w:r>
      <w:r w:rsidR="00E66D83" w:rsidRPr="001732C3">
        <w:rPr>
          <w:rFonts w:ascii="Times New Roman" w:hAnsi="Times New Roman" w:cs="Times New Roman"/>
          <w:sz w:val="20"/>
          <w:szCs w:val="20"/>
        </w:rPr>
        <w:t xml:space="preserve">software </w:t>
      </w:r>
      <w:r w:rsidR="00135AB6" w:rsidRPr="001732C3">
        <w:rPr>
          <w:rFonts w:ascii="Times New Roman" w:hAnsi="Times New Roman" w:cs="Times New Roman"/>
          <w:sz w:val="20"/>
          <w:szCs w:val="20"/>
        </w:rPr>
        <w:t xml:space="preserve">bug </w:t>
      </w:r>
      <w:r w:rsidR="00247713" w:rsidRPr="001732C3">
        <w:rPr>
          <w:rFonts w:ascii="Times New Roman" w:hAnsi="Times New Roman" w:cs="Times New Roman"/>
          <w:sz w:val="20"/>
          <w:szCs w:val="20"/>
        </w:rPr>
        <w:t>submi</w:t>
      </w:r>
      <w:r w:rsidR="00E66D83" w:rsidRPr="001732C3">
        <w:rPr>
          <w:rFonts w:ascii="Times New Roman" w:hAnsi="Times New Roman" w:cs="Times New Roman"/>
          <w:sz w:val="20"/>
          <w:szCs w:val="20"/>
        </w:rPr>
        <w:t>ssion</w:t>
      </w:r>
      <w:r w:rsidR="006C21A7" w:rsidRPr="001732C3">
        <w:rPr>
          <w:rFonts w:ascii="Times New Roman" w:hAnsi="Times New Roman" w:cs="Times New Roman"/>
          <w:sz w:val="20"/>
          <w:szCs w:val="20"/>
        </w:rPr>
        <w:t xml:space="preserve"> and modification to </w:t>
      </w:r>
      <w:r w:rsidR="00666B8F" w:rsidRPr="001732C3">
        <w:rPr>
          <w:rFonts w:ascii="Times New Roman" w:hAnsi="Times New Roman" w:cs="Times New Roman"/>
          <w:sz w:val="20"/>
          <w:szCs w:val="20"/>
        </w:rPr>
        <w:t xml:space="preserve">the </w:t>
      </w:r>
      <w:r w:rsidR="006C21A7" w:rsidRPr="001732C3">
        <w:rPr>
          <w:rFonts w:ascii="Times New Roman" w:hAnsi="Times New Roman" w:cs="Times New Roman"/>
          <w:sz w:val="20"/>
          <w:szCs w:val="20"/>
        </w:rPr>
        <w:t xml:space="preserve">development </w:t>
      </w:r>
      <w:commentRangeStart w:id="168"/>
      <w:r w:rsidR="006C21A7" w:rsidRPr="001732C3">
        <w:rPr>
          <w:rFonts w:ascii="Times New Roman" w:hAnsi="Times New Roman" w:cs="Times New Roman"/>
          <w:sz w:val="20"/>
          <w:szCs w:val="20"/>
        </w:rPr>
        <w:t>process</w:t>
      </w:r>
      <w:commentRangeEnd w:id="168"/>
      <w:r w:rsidR="00AB2432">
        <w:rPr>
          <w:rStyle w:val="CommentReference"/>
        </w:rPr>
        <w:commentReference w:id="168"/>
      </w:r>
      <w:ins w:id="169" w:author="jesse" w:date="2018-04-02T15:13:00Z">
        <w:r w:rsidR="00E92CD3">
          <w:rPr>
            <w:rFonts w:ascii="Times New Roman" w:hAnsi="Times New Roman" w:cs="Times New Roman"/>
            <w:sz w:val="20"/>
            <w:szCs w:val="20"/>
          </w:rPr>
          <w:t xml:space="preserve"> (the author’s own opinion)</w:t>
        </w:r>
      </w:ins>
      <w:r w:rsidR="006C21A7" w:rsidRPr="001732C3">
        <w:rPr>
          <w:rFonts w:ascii="Times New Roman" w:hAnsi="Times New Roman" w:cs="Times New Roman"/>
          <w:sz w:val="20"/>
          <w:szCs w:val="20"/>
        </w:rPr>
        <w:t>.</w:t>
      </w:r>
    </w:p>
    <w:p w14:paraId="466A53DE" w14:textId="3CB7EA34" w:rsidR="00C64FB2" w:rsidRPr="001732C3" w:rsidRDefault="00C64FB2" w:rsidP="00953A31">
      <w:pPr>
        <w:rPr>
          <w:rFonts w:ascii="Times New Roman" w:hAnsi="Times New Roman" w:cs="Times New Roman"/>
          <w:sz w:val="20"/>
          <w:szCs w:val="20"/>
        </w:rPr>
      </w:pPr>
      <w:r w:rsidRPr="001732C3">
        <w:rPr>
          <w:rFonts w:ascii="Times New Roman" w:hAnsi="Times New Roman" w:cs="Times New Roman"/>
          <w:sz w:val="20"/>
          <w:szCs w:val="20"/>
        </w:rPr>
        <w:t xml:space="preserve">In this manner, graphical methods can, and should be used to detect anomalies, by applying these methods to graphical process representations. </w:t>
      </w:r>
      <w:r w:rsidR="00F813C0" w:rsidRPr="001732C3">
        <w:rPr>
          <w:rFonts w:ascii="Times New Roman" w:hAnsi="Times New Roman" w:cs="Times New Roman"/>
          <w:sz w:val="20"/>
          <w:szCs w:val="20"/>
        </w:rPr>
        <w:t xml:space="preserve">In this work, graphical compression methods are used since they </w:t>
      </w:r>
      <w:r w:rsidR="00CD5563" w:rsidRPr="001732C3">
        <w:rPr>
          <w:rFonts w:ascii="Times New Roman" w:hAnsi="Times New Roman" w:cs="Times New Roman"/>
          <w:sz w:val="20"/>
          <w:szCs w:val="20"/>
        </w:rPr>
        <w:t>can extract</w:t>
      </w:r>
      <w:r w:rsidR="00F813C0" w:rsidRPr="001732C3">
        <w:rPr>
          <w:rFonts w:ascii="Times New Roman" w:hAnsi="Times New Roman" w:cs="Times New Roman"/>
          <w:sz w:val="20"/>
          <w:szCs w:val="20"/>
        </w:rPr>
        <w:t xml:space="preserve"> significant, and hence normative</w:t>
      </w:r>
      <w:r w:rsidR="00CD5563" w:rsidRPr="001732C3">
        <w:rPr>
          <w:rFonts w:ascii="Times New Roman" w:hAnsi="Times New Roman" w:cs="Times New Roman"/>
          <w:sz w:val="20"/>
          <w:szCs w:val="20"/>
        </w:rPr>
        <w:t>,</w:t>
      </w:r>
      <w:r w:rsidR="00F813C0" w:rsidRPr="001732C3">
        <w:rPr>
          <w:rFonts w:ascii="Times New Roman" w:hAnsi="Times New Roman" w:cs="Times New Roman"/>
          <w:sz w:val="20"/>
          <w:szCs w:val="20"/>
        </w:rPr>
        <w:t xml:space="preserve"> patterns of the graphical representation of a process with respect to </w:t>
      </w:r>
      <w:r w:rsidR="0020631F" w:rsidRPr="001732C3">
        <w:rPr>
          <w:rFonts w:ascii="Times New Roman" w:hAnsi="Times New Roman" w:cs="Times New Roman"/>
          <w:sz w:val="20"/>
          <w:szCs w:val="20"/>
        </w:rPr>
        <w:t>the</w:t>
      </w:r>
      <w:r w:rsidR="00B3093E" w:rsidRPr="001732C3">
        <w:rPr>
          <w:rFonts w:ascii="Times New Roman" w:hAnsi="Times New Roman" w:cs="Times New Roman"/>
          <w:sz w:val="20"/>
          <w:szCs w:val="20"/>
        </w:rPr>
        <w:t xml:space="preserve"> distribution of the</w:t>
      </w:r>
      <w:r w:rsidR="00F813C0" w:rsidRPr="001732C3">
        <w:rPr>
          <w:rFonts w:ascii="Times New Roman" w:hAnsi="Times New Roman" w:cs="Times New Roman"/>
          <w:sz w:val="20"/>
          <w:szCs w:val="20"/>
        </w:rPr>
        <w:t xml:space="preserve"> trace data</w:t>
      </w:r>
      <w:r w:rsidR="0020631F" w:rsidRPr="001732C3">
        <w:rPr>
          <w:rFonts w:ascii="Times New Roman" w:hAnsi="Times New Roman" w:cs="Times New Roman"/>
          <w:sz w:val="20"/>
          <w:szCs w:val="20"/>
        </w:rPr>
        <w:t xml:space="preserve"> from which </w:t>
      </w:r>
      <w:r w:rsidR="008B4416" w:rsidRPr="001732C3">
        <w:rPr>
          <w:rFonts w:ascii="Times New Roman" w:hAnsi="Times New Roman" w:cs="Times New Roman"/>
          <w:sz w:val="20"/>
          <w:szCs w:val="20"/>
        </w:rPr>
        <w:t>they were</w:t>
      </w:r>
      <w:r w:rsidR="0020631F" w:rsidRPr="001732C3">
        <w:rPr>
          <w:rFonts w:ascii="Times New Roman" w:hAnsi="Times New Roman" w:cs="Times New Roman"/>
          <w:sz w:val="20"/>
          <w:szCs w:val="20"/>
        </w:rPr>
        <w:t xml:space="preserve"> derived.</w:t>
      </w:r>
      <w:r w:rsidR="00201041" w:rsidRPr="001732C3">
        <w:rPr>
          <w:rFonts w:ascii="Times New Roman" w:hAnsi="Times New Roman" w:cs="Times New Roman"/>
          <w:sz w:val="20"/>
          <w:szCs w:val="20"/>
        </w:rPr>
        <w:t xml:space="preserve"> Hence graphical compression methods lend themselves directly to the analysis of processes and the detection of anomalies.</w:t>
      </w:r>
    </w:p>
    <w:p w14:paraId="47846DBA" w14:textId="219971E9" w:rsidR="00113B81" w:rsidRPr="001732C3" w:rsidRDefault="00113B81" w:rsidP="00953A31">
      <w:pPr>
        <w:rPr>
          <w:rFonts w:ascii="Times New Roman" w:hAnsi="Times New Roman" w:cs="Times New Roman"/>
          <w:sz w:val="20"/>
          <w:szCs w:val="20"/>
        </w:rPr>
      </w:pPr>
      <w:r w:rsidRPr="001732C3">
        <w:rPr>
          <w:rFonts w:ascii="Times New Roman" w:hAnsi="Times New Roman" w:cs="Times New Roman"/>
          <w:sz w:val="20"/>
          <w:szCs w:val="20"/>
        </w:rPr>
        <w:t>Graphical representations of anomalies must then be characterized. In contrast t</w:t>
      </w:r>
      <w:r w:rsidR="007D3FE3" w:rsidRPr="001732C3">
        <w:rPr>
          <w:rFonts w:ascii="Times New Roman" w:hAnsi="Times New Roman" w:cs="Times New Roman"/>
          <w:sz w:val="20"/>
          <w:szCs w:val="20"/>
        </w:rPr>
        <w:t>o</w:t>
      </w:r>
      <w:r w:rsidRPr="001732C3">
        <w:rPr>
          <w:rFonts w:ascii="Times New Roman" w:hAnsi="Times New Roman" w:cs="Times New Roman"/>
          <w:sz w:val="20"/>
          <w:szCs w:val="20"/>
        </w:rPr>
        <w:t xml:space="preserve"> other </w:t>
      </w:r>
      <w:del w:id="170" w:author="jesse" w:date="2018-04-02T15:16:00Z">
        <w:r w:rsidR="007D3FE3" w:rsidRPr="001732C3" w:rsidDel="00FF435A">
          <w:rPr>
            <w:rFonts w:ascii="Times New Roman" w:hAnsi="Times New Roman" w:cs="Times New Roman"/>
            <w:sz w:val="20"/>
            <w:szCs w:val="20"/>
          </w:rPr>
          <w:delText>application</w:delText>
        </w:r>
        <w:r w:rsidRPr="001732C3" w:rsidDel="00FF435A">
          <w:rPr>
            <w:rFonts w:ascii="Times New Roman" w:hAnsi="Times New Roman" w:cs="Times New Roman"/>
            <w:sz w:val="20"/>
            <w:szCs w:val="20"/>
          </w:rPr>
          <w:delText>s of</w:delText>
        </w:r>
      </w:del>
      <w:del w:id="171" w:author="jesse" w:date="2018-04-02T15:15:00Z">
        <w:r w:rsidRPr="001732C3" w:rsidDel="00FF435A">
          <w:rPr>
            <w:rFonts w:ascii="Times New Roman" w:hAnsi="Times New Roman" w:cs="Times New Roman"/>
            <w:sz w:val="20"/>
            <w:szCs w:val="20"/>
          </w:rPr>
          <w:delText xml:space="preserve"> </w:delText>
        </w:r>
      </w:del>
      <w:r w:rsidRPr="001732C3">
        <w:rPr>
          <w:rFonts w:ascii="Times New Roman" w:hAnsi="Times New Roman" w:cs="Times New Roman"/>
          <w:sz w:val="20"/>
          <w:szCs w:val="20"/>
        </w:rPr>
        <w:t>anomaly detection</w:t>
      </w:r>
      <w:ins w:id="172" w:author="jesse" w:date="2018-04-02T15:16:00Z">
        <w:r w:rsidR="00FF435A">
          <w:rPr>
            <w:rFonts w:ascii="Times New Roman" w:hAnsi="Times New Roman" w:cs="Times New Roman"/>
            <w:sz w:val="20"/>
            <w:szCs w:val="20"/>
          </w:rPr>
          <w:t xml:space="preserve"> application</w:t>
        </w:r>
        <w:r w:rsidR="00F959C7">
          <w:rPr>
            <w:rFonts w:ascii="Times New Roman" w:hAnsi="Times New Roman" w:cs="Times New Roman"/>
            <w:sz w:val="20"/>
            <w:szCs w:val="20"/>
          </w:rPr>
          <w:t>s</w:t>
        </w:r>
      </w:ins>
      <w:r w:rsidRPr="001732C3">
        <w:rPr>
          <w:rFonts w:ascii="Times New Roman" w:hAnsi="Times New Roman" w:cs="Times New Roman"/>
          <w:sz w:val="20"/>
          <w:szCs w:val="20"/>
        </w:rPr>
        <w:t xml:space="preserve">, graphical anomaly detection encompasses high-dimensional structural features of graphs. A comparison is given </w:t>
      </w:r>
      <w:del w:id="173" w:author="Larry Holder" w:date="2018-03-31T08:47:00Z">
        <w:r w:rsidRPr="001732C3" w:rsidDel="00AB2432">
          <w:rPr>
            <w:rFonts w:ascii="Times New Roman" w:hAnsi="Times New Roman" w:cs="Times New Roman"/>
            <w:sz w:val="20"/>
            <w:szCs w:val="20"/>
          </w:rPr>
          <w:delText>below</w:delText>
        </w:r>
      </w:del>
      <w:ins w:id="174" w:author="Larry Holder" w:date="2018-03-31T09:44:00Z">
        <w:r w:rsidR="000D78A8">
          <w:rPr>
            <w:rFonts w:ascii="Times New Roman" w:hAnsi="Times New Roman" w:cs="Times New Roman"/>
            <w:sz w:val="20"/>
            <w:szCs w:val="20"/>
          </w:rPr>
          <w:t>in figure</w:t>
        </w:r>
      </w:ins>
      <w:ins w:id="175" w:author="Larry Holder" w:date="2018-03-31T08:47:00Z">
        <w:r w:rsidR="00AB2432">
          <w:rPr>
            <w:rFonts w:ascii="Times New Roman" w:hAnsi="Times New Roman" w:cs="Times New Roman"/>
            <w:sz w:val="20"/>
            <w:szCs w:val="20"/>
          </w:rPr>
          <w:t xml:space="preserve"> 2.3</w:t>
        </w:r>
      </w:ins>
      <w:r w:rsidR="00E943A9">
        <w:rPr>
          <w:rFonts w:ascii="Times New Roman" w:hAnsi="Times New Roman" w:cs="Times New Roman"/>
          <w:sz w:val="20"/>
          <w:szCs w:val="20"/>
        </w:rPr>
        <w:t xml:space="preserve">; a similar example can be found in </w:t>
      </w:r>
      <w:r w:rsidR="001E6C8F">
        <w:rPr>
          <w:rFonts w:ascii="Times New Roman" w:hAnsi="Times New Roman" w:cs="Times New Roman"/>
          <w:sz w:val="20"/>
          <w:szCs w:val="20"/>
        </w:rPr>
        <w:t>(</w:t>
      </w:r>
      <w:proofErr w:type="spellStart"/>
      <w:r w:rsidR="00E943A9">
        <w:rPr>
          <w:rFonts w:ascii="Times New Roman" w:hAnsi="Times New Roman" w:cs="Times New Roman"/>
          <w:sz w:val="20"/>
          <w:szCs w:val="20"/>
        </w:rPr>
        <w:t>Akoglu</w:t>
      </w:r>
      <w:proofErr w:type="spellEnd"/>
      <w:r w:rsidR="00A0189F">
        <w:rPr>
          <w:rFonts w:ascii="Times New Roman" w:hAnsi="Times New Roman" w:cs="Times New Roman"/>
          <w:sz w:val="20"/>
          <w:szCs w:val="20"/>
        </w:rPr>
        <w:t xml:space="preserve"> et al.</w:t>
      </w:r>
      <w:r w:rsidR="001E6C8F">
        <w:rPr>
          <w:rFonts w:ascii="Times New Roman" w:hAnsi="Times New Roman" w:cs="Times New Roman"/>
          <w:sz w:val="20"/>
          <w:szCs w:val="20"/>
        </w:rPr>
        <w:t>, 201</w:t>
      </w:r>
      <w:r w:rsidR="00F85FE8">
        <w:rPr>
          <w:rFonts w:ascii="Times New Roman" w:hAnsi="Times New Roman" w:cs="Times New Roman"/>
          <w:sz w:val="20"/>
          <w:szCs w:val="20"/>
        </w:rPr>
        <w:t>5</w:t>
      </w:r>
      <w:r w:rsidR="001E6C8F">
        <w:rPr>
          <w:rFonts w:ascii="Times New Roman" w:hAnsi="Times New Roman" w:cs="Times New Roman"/>
          <w:sz w:val="20"/>
          <w:szCs w:val="20"/>
        </w:rPr>
        <w:t>) p</w:t>
      </w:r>
      <w:r w:rsidR="0067119B">
        <w:rPr>
          <w:rFonts w:ascii="Times New Roman" w:hAnsi="Times New Roman" w:cs="Times New Roman"/>
          <w:sz w:val="20"/>
          <w:szCs w:val="20"/>
        </w:rPr>
        <w:t>.</w:t>
      </w:r>
      <w:r w:rsidR="001E6C8F">
        <w:rPr>
          <w:rFonts w:ascii="Times New Roman" w:hAnsi="Times New Roman" w:cs="Times New Roman"/>
          <w:sz w:val="20"/>
          <w:szCs w:val="20"/>
        </w:rPr>
        <w:t xml:space="preserve"> 3</w:t>
      </w:r>
      <w:r w:rsidR="0067119B">
        <w:rPr>
          <w:rFonts w:ascii="Times New Roman" w:hAnsi="Times New Roman" w:cs="Times New Roman"/>
          <w:sz w:val="20"/>
          <w:szCs w:val="20"/>
        </w:rPr>
        <w:t>,</w:t>
      </w:r>
      <w:r w:rsidR="001E6C8F">
        <w:rPr>
          <w:rFonts w:ascii="Times New Roman" w:hAnsi="Times New Roman" w:cs="Times New Roman"/>
          <w:sz w:val="20"/>
          <w:szCs w:val="20"/>
        </w:rPr>
        <w:t xml:space="preserve"> figure 1</w:t>
      </w:r>
      <w:r w:rsidR="0077457F">
        <w:rPr>
          <w:rFonts w:ascii="Times New Roman" w:hAnsi="Times New Roman" w:cs="Times New Roman"/>
          <w:sz w:val="20"/>
          <w:szCs w:val="20"/>
        </w:rPr>
        <w:t xml:space="preserve">, </w:t>
      </w:r>
      <w:proofErr w:type="spellStart"/>
      <w:ins w:id="176" w:author="jesse" w:date="2018-04-02T15:16:00Z">
        <w:r w:rsidR="00E461F7">
          <w:rPr>
            <w:rFonts w:ascii="Times New Roman" w:hAnsi="Times New Roman" w:cs="Times New Roman"/>
            <w:sz w:val="20"/>
            <w:szCs w:val="20"/>
          </w:rPr>
          <w:t>but</w:t>
        </w:r>
      </w:ins>
      <w:del w:id="177" w:author="jesse" w:date="2018-04-02T15:16:00Z">
        <w:r w:rsidR="0077457F" w:rsidDel="00E461F7">
          <w:rPr>
            <w:rFonts w:ascii="Times New Roman" w:hAnsi="Times New Roman" w:cs="Times New Roman"/>
            <w:sz w:val="20"/>
            <w:szCs w:val="20"/>
          </w:rPr>
          <w:delText xml:space="preserve">though </w:delText>
        </w:r>
      </w:del>
      <w:r w:rsidR="0077457F">
        <w:rPr>
          <w:rFonts w:ascii="Times New Roman" w:hAnsi="Times New Roman" w:cs="Times New Roman"/>
          <w:sz w:val="20"/>
          <w:szCs w:val="20"/>
        </w:rPr>
        <w:t>the</w:t>
      </w:r>
      <w:proofErr w:type="spellEnd"/>
      <w:r w:rsidR="0077457F">
        <w:rPr>
          <w:rFonts w:ascii="Times New Roman" w:hAnsi="Times New Roman" w:cs="Times New Roman"/>
          <w:sz w:val="20"/>
          <w:szCs w:val="20"/>
        </w:rPr>
        <w:t xml:space="preserve"> distinction is universal</w:t>
      </w:r>
      <w:r w:rsidRPr="001732C3">
        <w:rPr>
          <w:rFonts w:ascii="Times New Roman" w:hAnsi="Times New Roman" w:cs="Times New Roman"/>
          <w:sz w:val="20"/>
          <w:szCs w:val="20"/>
        </w:rPr>
        <w:t>. The left plot demonstrates a typical statistical anomaly detection setting</w:t>
      </w:r>
      <w:r w:rsidR="00D06C47" w:rsidRPr="001732C3">
        <w:rPr>
          <w:rFonts w:ascii="Times New Roman" w:hAnsi="Times New Roman" w:cs="Times New Roman"/>
          <w:sz w:val="20"/>
          <w:szCs w:val="20"/>
        </w:rPr>
        <w:t xml:space="preserve"> in some modest 2-dimensional space,</w:t>
      </w:r>
      <w:r w:rsidR="009D7CA3" w:rsidRPr="001732C3">
        <w:rPr>
          <w:rFonts w:ascii="Times New Roman" w:hAnsi="Times New Roman" w:cs="Times New Roman"/>
          <w:sz w:val="20"/>
          <w:szCs w:val="20"/>
        </w:rPr>
        <w:t xml:space="preserve"> for a contrived anomaly detection setting </w:t>
      </w:r>
      <w:r w:rsidR="00AB474F" w:rsidRPr="001732C3">
        <w:rPr>
          <w:rFonts w:ascii="Times New Roman" w:hAnsi="Times New Roman" w:cs="Times New Roman"/>
          <w:sz w:val="20"/>
          <w:szCs w:val="20"/>
        </w:rPr>
        <w:t>of data generated from</w:t>
      </w:r>
      <w:r w:rsidR="009D7CA3" w:rsidRPr="001732C3">
        <w:rPr>
          <w:rFonts w:ascii="Times New Roman" w:hAnsi="Times New Roman" w:cs="Times New Roman"/>
          <w:sz w:val="20"/>
          <w:szCs w:val="20"/>
        </w:rPr>
        <w:t xml:space="preserve"> two 2-dimensional Gaussians</w:t>
      </w:r>
      <w:r w:rsidR="00A647A7" w:rsidRPr="001732C3">
        <w:rPr>
          <w:rFonts w:ascii="Times New Roman" w:hAnsi="Times New Roman" w:cs="Times New Roman"/>
          <w:sz w:val="20"/>
          <w:szCs w:val="20"/>
        </w:rPr>
        <w:t xml:space="preserve">, where </w:t>
      </w:r>
      <w:r w:rsidR="002D3A8B" w:rsidRPr="001732C3">
        <w:rPr>
          <w:rFonts w:ascii="Times New Roman" w:hAnsi="Times New Roman" w:cs="Times New Roman"/>
          <w:sz w:val="20"/>
          <w:szCs w:val="20"/>
        </w:rPr>
        <w:t>the black ellipses represent outlier classification boundaries</w:t>
      </w:r>
      <w:r w:rsidR="009372C6" w:rsidRPr="001732C3">
        <w:rPr>
          <w:rFonts w:ascii="Times New Roman" w:hAnsi="Times New Roman" w:cs="Times New Roman"/>
          <w:sz w:val="20"/>
          <w:szCs w:val="20"/>
        </w:rPr>
        <w:t>, hence any point outside these boundaries would be flagged as an outlier</w:t>
      </w:r>
      <w:r w:rsidR="009D7CA3" w:rsidRPr="001732C3">
        <w:rPr>
          <w:rFonts w:ascii="Times New Roman" w:hAnsi="Times New Roman" w:cs="Times New Roman"/>
          <w:sz w:val="20"/>
          <w:szCs w:val="20"/>
        </w:rPr>
        <w:t>.</w:t>
      </w:r>
      <w:r w:rsidR="002D3A8B" w:rsidRPr="001732C3">
        <w:rPr>
          <w:rFonts w:ascii="Times New Roman" w:hAnsi="Times New Roman" w:cs="Times New Roman"/>
          <w:sz w:val="20"/>
          <w:szCs w:val="20"/>
        </w:rPr>
        <w:t xml:space="preserve"> </w:t>
      </w:r>
      <w:del w:id="178" w:author="Larry Holder" w:date="2018-03-31T08:48:00Z">
        <w:r w:rsidR="002D3A8B" w:rsidRPr="001732C3" w:rsidDel="00AB2432">
          <w:rPr>
            <w:rFonts w:ascii="Times New Roman" w:hAnsi="Times New Roman" w:cs="Times New Roman"/>
            <w:sz w:val="20"/>
            <w:szCs w:val="20"/>
          </w:rPr>
          <w:delText>At right,</w:delText>
        </w:r>
      </w:del>
      <w:ins w:id="179" w:author="Larry Holder" w:date="2018-03-31T08:48:00Z">
        <w:r w:rsidR="00AB2432">
          <w:rPr>
            <w:rFonts w:ascii="Times New Roman" w:hAnsi="Times New Roman" w:cs="Times New Roman"/>
            <w:sz w:val="20"/>
            <w:szCs w:val="20"/>
          </w:rPr>
          <w:t>Figure 2.3 (right) shows</w:t>
        </w:r>
      </w:ins>
      <w:r w:rsidR="002D3A8B" w:rsidRPr="001732C3">
        <w:rPr>
          <w:rFonts w:ascii="Times New Roman" w:hAnsi="Times New Roman" w:cs="Times New Roman"/>
          <w:sz w:val="20"/>
          <w:szCs w:val="20"/>
        </w:rPr>
        <w:t xml:space="preserve"> a graphical representation of email</w:t>
      </w:r>
      <w:r w:rsidR="00EB399F" w:rsidRPr="001732C3">
        <w:rPr>
          <w:rFonts w:ascii="Times New Roman" w:hAnsi="Times New Roman" w:cs="Times New Roman"/>
          <w:sz w:val="20"/>
          <w:szCs w:val="20"/>
        </w:rPr>
        <w:t xml:space="preserve"> communities</w:t>
      </w:r>
      <w:r w:rsidR="002D3A8B" w:rsidRPr="001732C3">
        <w:rPr>
          <w:rFonts w:ascii="Times New Roman" w:hAnsi="Times New Roman" w:cs="Times New Roman"/>
          <w:sz w:val="20"/>
          <w:szCs w:val="20"/>
        </w:rPr>
        <w:t xml:space="preserve"> within the Enron email dataset,</w:t>
      </w:r>
      <w:r w:rsidR="00EB399F" w:rsidRPr="001732C3">
        <w:rPr>
          <w:rFonts w:ascii="Times New Roman" w:hAnsi="Times New Roman" w:cs="Times New Roman"/>
          <w:sz w:val="20"/>
          <w:szCs w:val="20"/>
        </w:rPr>
        <w:t xml:space="preserve"> </w:t>
      </w:r>
      <w:r w:rsidR="00845D84" w:rsidRPr="001732C3">
        <w:rPr>
          <w:rFonts w:ascii="Times New Roman" w:hAnsi="Times New Roman" w:cs="Times New Roman"/>
          <w:sz w:val="20"/>
          <w:szCs w:val="20"/>
        </w:rPr>
        <w:t xml:space="preserve">evaluated using the </w:t>
      </w:r>
      <w:proofErr w:type="spellStart"/>
      <w:r w:rsidR="00845D84" w:rsidRPr="001732C3">
        <w:rPr>
          <w:rFonts w:ascii="Times New Roman" w:hAnsi="Times New Roman" w:cs="Times New Roman"/>
          <w:sz w:val="20"/>
          <w:szCs w:val="20"/>
        </w:rPr>
        <w:t>igraph</w:t>
      </w:r>
      <w:proofErr w:type="spellEnd"/>
      <w:r w:rsidR="00845D84" w:rsidRPr="001732C3">
        <w:rPr>
          <w:rFonts w:ascii="Times New Roman" w:hAnsi="Times New Roman" w:cs="Times New Roman"/>
          <w:sz w:val="20"/>
          <w:szCs w:val="20"/>
        </w:rPr>
        <w:t xml:space="preserve"> library (</w:t>
      </w:r>
      <w:proofErr w:type="spellStart"/>
      <w:r w:rsidR="00845D84" w:rsidRPr="001732C3">
        <w:rPr>
          <w:rFonts w:ascii="Times New Roman" w:hAnsi="Times New Roman" w:cs="Times New Roman"/>
          <w:sz w:val="20"/>
          <w:szCs w:val="20"/>
        </w:rPr>
        <w:t>Csardi</w:t>
      </w:r>
      <w:proofErr w:type="spellEnd"/>
      <w:r w:rsidR="00845D84" w:rsidRPr="001732C3">
        <w:rPr>
          <w:rFonts w:ascii="Times New Roman" w:hAnsi="Times New Roman" w:cs="Times New Roman"/>
          <w:sz w:val="20"/>
          <w:szCs w:val="20"/>
        </w:rPr>
        <w:t>, 2006)</w:t>
      </w:r>
      <w:r w:rsidR="002D3A8B" w:rsidRPr="001732C3">
        <w:rPr>
          <w:rFonts w:ascii="Times New Roman" w:hAnsi="Times New Roman" w:cs="Times New Roman"/>
          <w:sz w:val="20"/>
          <w:szCs w:val="20"/>
        </w:rPr>
        <w:t xml:space="preserve">. </w:t>
      </w:r>
      <w:r w:rsidR="00945415" w:rsidRPr="001732C3">
        <w:rPr>
          <w:rFonts w:ascii="Times New Roman" w:hAnsi="Times New Roman" w:cs="Times New Roman"/>
          <w:sz w:val="20"/>
          <w:szCs w:val="20"/>
        </w:rPr>
        <w:t>There are abundant methods for detecting o</w:t>
      </w:r>
      <w:r w:rsidR="002D3A8B" w:rsidRPr="001732C3">
        <w:rPr>
          <w:rFonts w:ascii="Times New Roman" w:hAnsi="Times New Roman" w:cs="Times New Roman"/>
          <w:sz w:val="20"/>
          <w:szCs w:val="20"/>
        </w:rPr>
        <w:t xml:space="preserve">utliers in this </w:t>
      </w:r>
      <w:r w:rsidR="0010395D" w:rsidRPr="001732C3">
        <w:rPr>
          <w:rFonts w:ascii="Times New Roman" w:hAnsi="Times New Roman" w:cs="Times New Roman"/>
          <w:sz w:val="20"/>
          <w:szCs w:val="20"/>
        </w:rPr>
        <w:t xml:space="preserve">static graphical </w:t>
      </w:r>
      <w:r w:rsidR="002D3A8B" w:rsidRPr="001732C3">
        <w:rPr>
          <w:rFonts w:ascii="Times New Roman" w:hAnsi="Times New Roman" w:cs="Times New Roman"/>
          <w:sz w:val="20"/>
          <w:szCs w:val="20"/>
        </w:rPr>
        <w:t>setting, such as disconnected/isolated components,</w:t>
      </w:r>
      <w:r w:rsidR="000C22F7" w:rsidRPr="001732C3">
        <w:rPr>
          <w:rFonts w:ascii="Times New Roman" w:hAnsi="Times New Roman" w:cs="Times New Roman"/>
          <w:sz w:val="20"/>
          <w:szCs w:val="20"/>
        </w:rPr>
        <w:t xml:space="preserve"> vertex centrality metrics,</w:t>
      </w:r>
      <w:r w:rsidR="002D3A8B" w:rsidRPr="001732C3">
        <w:rPr>
          <w:rFonts w:ascii="Times New Roman" w:hAnsi="Times New Roman" w:cs="Times New Roman"/>
          <w:sz w:val="20"/>
          <w:szCs w:val="20"/>
        </w:rPr>
        <w:t xml:space="preserve"> </w:t>
      </w:r>
      <w:r w:rsidR="00DE635C" w:rsidRPr="001732C3">
        <w:rPr>
          <w:rFonts w:ascii="Times New Roman" w:hAnsi="Times New Roman" w:cs="Times New Roman"/>
          <w:sz w:val="20"/>
          <w:szCs w:val="20"/>
        </w:rPr>
        <w:t xml:space="preserve">evaluating </w:t>
      </w:r>
      <w:r w:rsidR="002D3A8B" w:rsidRPr="001732C3">
        <w:rPr>
          <w:rFonts w:ascii="Times New Roman" w:hAnsi="Times New Roman" w:cs="Times New Roman"/>
          <w:sz w:val="20"/>
          <w:szCs w:val="20"/>
        </w:rPr>
        <w:t>ambiguous inter-community node</w:t>
      </w:r>
      <w:r w:rsidR="005D71EF" w:rsidRPr="001732C3">
        <w:rPr>
          <w:rFonts w:ascii="Times New Roman" w:hAnsi="Times New Roman" w:cs="Times New Roman"/>
          <w:sz w:val="20"/>
          <w:szCs w:val="20"/>
        </w:rPr>
        <w:t>s</w:t>
      </w:r>
      <w:r w:rsidR="002D3A8B" w:rsidRPr="001732C3">
        <w:rPr>
          <w:rFonts w:ascii="Times New Roman" w:hAnsi="Times New Roman" w:cs="Times New Roman"/>
          <w:sz w:val="20"/>
          <w:szCs w:val="20"/>
        </w:rPr>
        <w:t xml:space="preserve">, and so forth. </w:t>
      </w:r>
      <w:r w:rsidR="0050135F" w:rsidRPr="001732C3">
        <w:rPr>
          <w:rFonts w:ascii="Times New Roman" w:hAnsi="Times New Roman" w:cs="Times New Roman"/>
          <w:sz w:val="20"/>
          <w:szCs w:val="20"/>
        </w:rPr>
        <w:t>The distinction between these</w:t>
      </w:r>
      <w:del w:id="180" w:author="jesse" w:date="2018-04-02T09:36:00Z">
        <w:r w:rsidR="0050135F" w:rsidRPr="001732C3" w:rsidDel="00E114D8">
          <w:rPr>
            <w:rFonts w:ascii="Times New Roman" w:hAnsi="Times New Roman" w:cs="Times New Roman"/>
            <w:sz w:val="20"/>
            <w:szCs w:val="20"/>
          </w:rPr>
          <w:delText xml:space="preserve"> </w:delText>
        </w:r>
        <w:r w:rsidR="000046AF" w:rsidRPr="001732C3" w:rsidDel="00E114D8">
          <w:rPr>
            <w:rFonts w:ascii="Times New Roman" w:hAnsi="Times New Roman" w:cs="Times New Roman"/>
            <w:sz w:val="20"/>
            <w:szCs w:val="20"/>
          </w:rPr>
          <w:delText>two</w:delText>
        </w:r>
      </w:del>
      <w:r w:rsidR="000046AF" w:rsidRPr="001732C3">
        <w:rPr>
          <w:rFonts w:ascii="Times New Roman" w:hAnsi="Times New Roman" w:cs="Times New Roman"/>
          <w:sz w:val="20"/>
          <w:szCs w:val="20"/>
        </w:rPr>
        <w:t xml:space="preserve"> examples</w:t>
      </w:r>
      <w:r w:rsidR="0050135F" w:rsidRPr="001732C3">
        <w:rPr>
          <w:rFonts w:ascii="Times New Roman" w:hAnsi="Times New Roman" w:cs="Times New Roman"/>
          <w:sz w:val="20"/>
          <w:szCs w:val="20"/>
        </w:rPr>
        <w:t xml:space="preserve"> is that the </w:t>
      </w:r>
      <w:r w:rsidR="002B66F5" w:rsidRPr="001732C3">
        <w:rPr>
          <w:rFonts w:ascii="Times New Roman" w:hAnsi="Times New Roman" w:cs="Times New Roman"/>
          <w:sz w:val="20"/>
          <w:szCs w:val="20"/>
        </w:rPr>
        <w:t>left</w:t>
      </w:r>
      <w:r w:rsidR="0050135F" w:rsidRPr="001732C3">
        <w:rPr>
          <w:rFonts w:ascii="Times New Roman" w:hAnsi="Times New Roman" w:cs="Times New Roman"/>
          <w:sz w:val="20"/>
          <w:szCs w:val="20"/>
        </w:rPr>
        <w:t xml:space="preserve"> is pointwise and</w:t>
      </w:r>
      <w:r w:rsidR="00D8047A" w:rsidRPr="001732C3">
        <w:rPr>
          <w:rFonts w:ascii="Times New Roman" w:hAnsi="Times New Roman" w:cs="Times New Roman"/>
          <w:sz w:val="20"/>
          <w:szCs w:val="20"/>
        </w:rPr>
        <w:t xml:space="preserve"> </w:t>
      </w:r>
      <w:r w:rsidR="005213F7" w:rsidRPr="001732C3">
        <w:rPr>
          <w:rFonts w:ascii="Times New Roman" w:hAnsi="Times New Roman" w:cs="Times New Roman"/>
          <w:sz w:val="20"/>
          <w:szCs w:val="20"/>
        </w:rPr>
        <w:t xml:space="preserve">usually </w:t>
      </w:r>
      <w:r w:rsidR="00D8047A" w:rsidRPr="001732C3">
        <w:rPr>
          <w:rFonts w:ascii="Times New Roman" w:hAnsi="Times New Roman" w:cs="Times New Roman"/>
          <w:sz w:val="20"/>
          <w:szCs w:val="20"/>
        </w:rPr>
        <w:t>entail</w:t>
      </w:r>
      <w:r w:rsidR="0050135F" w:rsidRPr="001732C3">
        <w:rPr>
          <w:rFonts w:ascii="Times New Roman" w:hAnsi="Times New Roman" w:cs="Times New Roman"/>
          <w:sz w:val="20"/>
          <w:szCs w:val="20"/>
        </w:rPr>
        <w:t xml:space="preserve">s the derivation of </w:t>
      </w:r>
      <w:r w:rsidR="00027752" w:rsidRPr="001732C3">
        <w:rPr>
          <w:rFonts w:ascii="Times New Roman" w:hAnsi="Times New Roman" w:cs="Times New Roman"/>
          <w:sz w:val="20"/>
          <w:szCs w:val="20"/>
        </w:rPr>
        <w:t xml:space="preserve">continuous </w:t>
      </w:r>
      <w:r w:rsidR="0050135F" w:rsidRPr="001732C3">
        <w:rPr>
          <w:rFonts w:ascii="Times New Roman" w:hAnsi="Times New Roman" w:cs="Times New Roman"/>
          <w:sz w:val="20"/>
          <w:szCs w:val="20"/>
        </w:rPr>
        <w:t xml:space="preserve">decision </w:t>
      </w:r>
      <w:r w:rsidR="009372C6" w:rsidRPr="001732C3">
        <w:rPr>
          <w:rFonts w:ascii="Times New Roman" w:hAnsi="Times New Roman" w:cs="Times New Roman"/>
          <w:sz w:val="20"/>
          <w:szCs w:val="20"/>
        </w:rPr>
        <w:t>surfaces</w:t>
      </w:r>
      <w:r w:rsidR="0050135F" w:rsidRPr="001732C3">
        <w:rPr>
          <w:rFonts w:ascii="Times New Roman" w:hAnsi="Times New Roman" w:cs="Times New Roman"/>
          <w:sz w:val="20"/>
          <w:szCs w:val="20"/>
        </w:rPr>
        <w:t>,</w:t>
      </w:r>
      <w:r w:rsidR="00C86FA3" w:rsidRPr="001732C3">
        <w:rPr>
          <w:rFonts w:ascii="Times New Roman" w:hAnsi="Times New Roman" w:cs="Times New Roman"/>
          <w:sz w:val="20"/>
          <w:szCs w:val="20"/>
        </w:rPr>
        <w:t xml:space="preserve"> such as the ellipses,</w:t>
      </w:r>
      <w:r w:rsidR="0050135F" w:rsidRPr="001732C3">
        <w:rPr>
          <w:rFonts w:ascii="Times New Roman" w:hAnsi="Times New Roman" w:cs="Times New Roman"/>
          <w:sz w:val="20"/>
          <w:szCs w:val="20"/>
        </w:rPr>
        <w:t xml:space="preserve"> whereas </w:t>
      </w:r>
      <w:ins w:id="181" w:author="Larry Holder" w:date="2018-03-31T08:50:00Z">
        <w:r w:rsidR="003E1DC7">
          <w:rPr>
            <w:rFonts w:ascii="Times New Roman" w:hAnsi="Times New Roman" w:cs="Times New Roman"/>
            <w:sz w:val="20"/>
            <w:szCs w:val="20"/>
          </w:rPr>
          <w:t xml:space="preserve">on the right </w:t>
        </w:r>
      </w:ins>
      <w:del w:id="182" w:author="jesse" w:date="2018-04-02T09:37:00Z">
        <w:r w:rsidR="0050135F" w:rsidRPr="001732C3" w:rsidDel="00E114D8">
          <w:rPr>
            <w:rFonts w:ascii="Times New Roman" w:hAnsi="Times New Roman" w:cs="Times New Roman"/>
            <w:sz w:val="20"/>
            <w:szCs w:val="20"/>
          </w:rPr>
          <w:delText xml:space="preserve">the </w:delText>
        </w:r>
      </w:del>
      <w:r w:rsidR="0050135F" w:rsidRPr="001732C3">
        <w:rPr>
          <w:rFonts w:ascii="Times New Roman" w:hAnsi="Times New Roman" w:cs="Times New Roman"/>
          <w:sz w:val="20"/>
          <w:szCs w:val="20"/>
        </w:rPr>
        <w:t>graphical anomaly detection encompasses</w:t>
      </w:r>
      <w:del w:id="183" w:author="jesse" w:date="2018-04-02T09:37:00Z">
        <w:r w:rsidR="001632A2" w:rsidRPr="001732C3" w:rsidDel="00E114D8">
          <w:rPr>
            <w:rFonts w:ascii="Times New Roman" w:hAnsi="Times New Roman" w:cs="Times New Roman"/>
            <w:sz w:val="20"/>
            <w:szCs w:val="20"/>
          </w:rPr>
          <w:delText xml:space="preserve"> </w:delText>
        </w:r>
        <w:r w:rsidR="0099332E" w:rsidRPr="001732C3" w:rsidDel="00E114D8">
          <w:rPr>
            <w:rFonts w:ascii="Times New Roman" w:hAnsi="Times New Roman" w:cs="Times New Roman"/>
            <w:sz w:val="20"/>
            <w:szCs w:val="20"/>
          </w:rPr>
          <w:delText>user-defined</w:delText>
        </w:r>
      </w:del>
      <w:r w:rsidR="0050135F" w:rsidRPr="001732C3">
        <w:rPr>
          <w:rFonts w:ascii="Times New Roman" w:hAnsi="Times New Roman" w:cs="Times New Roman"/>
          <w:sz w:val="20"/>
          <w:szCs w:val="20"/>
        </w:rPr>
        <w:t xml:space="preserve"> structural characterizations.</w:t>
      </w:r>
      <w:r w:rsidR="00DC4E8A" w:rsidRPr="001732C3">
        <w:rPr>
          <w:rFonts w:ascii="Times New Roman" w:hAnsi="Times New Roman" w:cs="Times New Roman"/>
          <w:sz w:val="20"/>
          <w:szCs w:val="20"/>
        </w:rPr>
        <w:t xml:space="preserve"> The depth of such </w:t>
      </w:r>
      <w:r w:rsidR="002676C2" w:rsidRPr="001732C3">
        <w:rPr>
          <w:rFonts w:ascii="Times New Roman" w:hAnsi="Times New Roman" w:cs="Times New Roman"/>
          <w:sz w:val="20"/>
          <w:szCs w:val="20"/>
        </w:rPr>
        <w:t>network-oriented methods is explored in</w:t>
      </w:r>
      <w:r w:rsidR="00A57AA1" w:rsidRPr="001732C3">
        <w:rPr>
          <w:rFonts w:ascii="Times New Roman" w:hAnsi="Times New Roman" w:cs="Times New Roman"/>
          <w:sz w:val="20"/>
          <w:szCs w:val="20"/>
        </w:rPr>
        <w:t xml:space="preserve"> (Easley and Kleinberg, 20</w:t>
      </w:r>
      <w:r w:rsidR="00103BF8" w:rsidRPr="001732C3">
        <w:rPr>
          <w:rFonts w:ascii="Times New Roman" w:hAnsi="Times New Roman" w:cs="Times New Roman"/>
          <w:sz w:val="20"/>
          <w:szCs w:val="20"/>
        </w:rPr>
        <w:t>10</w:t>
      </w:r>
      <w:r w:rsidR="00A57AA1" w:rsidRPr="001732C3">
        <w:rPr>
          <w:rFonts w:ascii="Times New Roman" w:hAnsi="Times New Roman" w:cs="Times New Roman"/>
          <w:sz w:val="20"/>
          <w:szCs w:val="20"/>
        </w:rPr>
        <w:t>)</w:t>
      </w:r>
      <w:r w:rsidR="00D55C23"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15"/>
        <w:gridCol w:w="4735"/>
      </w:tblGrid>
      <w:tr w:rsidR="00D06C47" w:rsidRPr="001732C3" w14:paraId="5B9A6B41" w14:textId="77777777" w:rsidTr="00D06C47">
        <w:tc>
          <w:tcPr>
            <w:tcW w:w="4675" w:type="dxa"/>
          </w:tcPr>
          <w:p w14:paraId="5327E329" w14:textId="6939015C" w:rsidR="00D06C47" w:rsidRPr="001732C3" w:rsidRDefault="00D06C47" w:rsidP="00953A31">
            <w:pPr>
              <w:rPr>
                <w:rFonts w:ascii="Times New Roman" w:hAnsi="Times New Roman" w:cs="Times New Roman"/>
                <w:sz w:val="20"/>
                <w:szCs w:val="20"/>
              </w:rPr>
            </w:pPr>
            <w:r w:rsidRPr="001732C3">
              <w:rPr>
                <w:rFonts w:ascii="Times New Roman" w:hAnsi="Times New Roman" w:cs="Times New Roman"/>
                <w:noProof/>
              </w:rPr>
              <w:drawing>
                <wp:inline distT="0" distB="0" distL="0" distR="0" wp14:anchorId="4FC52521" wp14:editId="3199518E">
                  <wp:extent cx="2799198" cy="2413000"/>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0022" cy="2430951"/>
                          </a:xfrm>
                          <a:prstGeom prst="rect">
                            <a:avLst/>
                          </a:prstGeom>
                          <a:noFill/>
                          <a:ln>
                            <a:noFill/>
                          </a:ln>
                        </pic:spPr>
                      </pic:pic>
                    </a:graphicData>
                  </a:graphic>
                </wp:inline>
              </w:drawing>
            </w:r>
          </w:p>
        </w:tc>
        <w:tc>
          <w:tcPr>
            <w:tcW w:w="4675" w:type="dxa"/>
          </w:tcPr>
          <w:p w14:paraId="3C426E9E" w14:textId="755826B6" w:rsidR="00D06C47" w:rsidRPr="001732C3" w:rsidRDefault="00D06C47" w:rsidP="00734CE1">
            <w:pPr>
              <w:keepNex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0877F03E" w:rsidR="00D06C47" w:rsidRPr="001732C3" w:rsidRDefault="00734CE1" w:rsidP="00734CE1">
      <w:pPr>
        <w:pStyle w:val="Caption"/>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3A55E7" w:rsidRPr="001732C3">
        <w:rPr>
          <w:rFonts w:ascii="Times New Roman" w:hAnsi="Times New Roman" w:cs="Times New Roman"/>
          <w:noProof/>
          <w:color w:val="auto"/>
        </w:rPr>
        <w:t>3</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At left, a contrived pointwise anomaly detection setting. At right</w:t>
      </w:r>
      <w:r w:rsidR="006753E4" w:rsidRPr="001732C3">
        <w:rPr>
          <w:rFonts w:ascii="Times New Roman" w:hAnsi="Times New Roman" w:cs="Times New Roman"/>
          <w:color w:val="auto"/>
        </w:rPr>
        <w:t>,</w:t>
      </w:r>
      <w:r w:rsidRPr="001732C3">
        <w:rPr>
          <w:rFonts w:ascii="Times New Roman" w:hAnsi="Times New Roman" w:cs="Times New Roman"/>
          <w:color w:val="auto"/>
        </w:rPr>
        <w:t xml:space="preserve"> Enron email data</w:t>
      </w:r>
      <w:r w:rsidR="000C55CD" w:rsidRPr="001732C3">
        <w:rPr>
          <w:rFonts w:ascii="Times New Roman" w:hAnsi="Times New Roman" w:cs="Times New Roman"/>
          <w:color w:val="auto"/>
        </w:rPr>
        <w:t xml:space="preserve"> communit</w:t>
      </w:r>
      <w:r w:rsidR="00200069" w:rsidRPr="001732C3">
        <w:rPr>
          <w:rFonts w:ascii="Times New Roman" w:hAnsi="Times New Roman" w:cs="Times New Roman"/>
          <w:color w:val="auto"/>
        </w:rPr>
        <w:t>ies</w:t>
      </w:r>
      <w:r w:rsidR="000C55CD" w:rsidRPr="001732C3">
        <w:rPr>
          <w:rFonts w:ascii="Times New Roman" w:hAnsi="Times New Roman" w:cs="Times New Roman"/>
          <w:color w:val="auto"/>
        </w:rPr>
        <w:t xml:space="preserve"> detect</w:t>
      </w:r>
      <w:r w:rsidR="00200069" w:rsidRPr="001732C3">
        <w:rPr>
          <w:rFonts w:ascii="Times New Roman" w:hAnsi="Times New Roman" w:cs="Times New Roman"/>
          <w:color w:val="auto"/>
        </w:rPr>
        <w:t>ed</w:t>
      </w:r>
      <w:r w:rsidR="006C246D">
        <w:rPr>
          <w:rFonts w:ascii="Times New Roman" w:hAnsi="Times New Roman" w:cs="Times New Roman"/>
          <w:color w:val="auto"/>
        </w:rPr>
        <w:t xml:space="preserve"> and plotted</w:t>
      </w:r>
      <w:r w:rsidR="004C588A" w:rsidRPr="001732C3">
        <w:rPr>
          <w:rFonts w:ascii="Times New Roman" w:hAnsi="Times New Roman" w:cs="Times New Roman"/>
          <w:color w:val="auto"/>
        </w:rPr>
        <w:t xml:space="preserve"> using the </w:t>
      </w:r>
      <w:proofErr w:type="spellStart"/>
      <w:r w:rsidR="004C588A" w:rsidRPr="001732C3">
        <w:rPr>
          <w:rFonts w:ascii="Times New Roman" w:hAnsi="Times New Roman" w:cs="Times New Roman"/>
          <w:color w:val="auto"/>
        </w:rPr>
        <w:t>igraph</w:t>
      </w:r>
      <w:proofErr w:type="spellEnd"/>
      <w:r w:rsidR="004C588A" w:rsidRPr="001732C3">
        <w:rPr>
          <w:rFonts w:ascii="Times New Roman" w:hAnsi="Times New Roman" w:cs="Times New Roman"/>
          <w:color w:val="auto"/>
        </w:rPr>
        <w:t xml:space="preserve"> library</w:t>
      </w:r>
      <w:r w:rsidRPr="001732C3">
        <w:rPr>
          <w:rFonts w:ascii="Times New Roman" w:hAnsi="Times New Roman" w:cs="Times New Roman"/>
          <w:color w:val="auto"/>
        </w:rPr>
        <w:t>, where disconnected components and inter-group nodes could represent anomalies or outliers.</w:t>
      </w:r>
    </w:p>
    <w:p w14:paraId="43A1E6B3" w14:textId="0E5C3B95" w:rsidR="00362A5A" w:rsidRDefault="00F11014" w:rsidP="00953A31">
      <w:pPr>
        <w:rPr>
          <w:rFonts w:ascii="Times New Roman" w:hAnsi="Times New Roman" w:cs="Times New Roman"/>
          <w:sz w:val="20"/>
          <w:szCs w:val="20"/>
        </w:rPr>
      </w:pPr>
      <w:r>
        <w:rPr>
          <w:rFonts w:ascii="Times New Roman" w:hAnsi="Times New Roman" w:cs="Times New Roman"/>
          <w:sz w:val="20"/>
          <w:szCs w:val="20"/>
        </w:rPr>
        <w:t xml:space="preserve">The data model shown </w:t>
      </w:r>
      <w:del w:id="184" w:author="Larry Holder" w:date="2018-03-31T08:51:00Z">
        <w:r w:rsidDel="003E1DC7">
          <w:rPr>
            <w:rFonts w:ascii="Times New Roman" w:hAnsi="Times New Roman" w:cs="Times New Roman"/>
            <w:sz w:val="20"/>
            <w:szCs w:val="20"/>
          </w:rPr>
          <w:delText>above at right</w:delText>
        </w:r>
      </w:del>
      <w:ins w:id="185" w:author="Larry Holder" w:date="2018-03-31T09:44:00Z">
        <w:r w:rsidR="000D78A8">
          <w:rPr>
            <w:rFonts w:ascii="Times New Roman" w:hAnsi="Times New Roman" w:cs="Times New Roman"/>
            <w:sz w:val="20"/>
            <w:szCs w:val="20"/>
          </w:rPr>
          <w:t>in figure</w:t>
        </w:r>
      </w:ins>
      <w:ins w:id="186" w:author="Larry Holder" w:date="2018-03-31T08:51:00Z">
        <w:r w:rsidR="003E1DC7">
          <w:rPr>
            <w:rFonts w:ascii="Times New Roman" w:hAnsi="Times New Roman" w:cs="Times New Roman"/>
            <w:sz w:val="20"/>
            <w:szCs w:val="20"/>
          </w:rPr>
          <w:t xml:space="preserve"> 2.3 (right)</w:t>
        </w:r>
      </w:ins>
      <w:r>
        <w:rPr>
          <w:rFonts w:ascii="Times New Roman" w:hAnsi="Times New Roman" w:cs="Times New Roman"/>
          <w:sz w:val="20"/>
          <w:szCs w:val="20"/>
        </w:rPr>
        <w:t xml:space="preserve"> is what (</w:t>
      </w:r>
      <w:proofErr w:type="spellStart"/>
      <w:r>
        <w:rPr>
          <w:rFonts w:ascii="Times New Roman" w:hAnsi="Times New Roman" w:cs="Times New Roman"/>
          <w:sz w:val="20"/>
          <w:szCs w:val="20"/>
        </w:rPr>
        <w:t>Akoglu</w:t>
      </w:r>
      <w:proofErr w:type="spellEnd"/>
      <w:r>
        <w:rPr>
          <w:rFonts w:ascii="Times New Roman" w:hAnsi="Times New Roman" w:cs="Times New Roman"/>
          <w:sz w:val="20"/>
          <w:szCs w:val="20"/>
        </w:rPr>
        <w:t xml:space="preserve"> et al., 2015) refer to as</w:t>
      </w:r>
      <w:r w:rsidR="00F0153B">
        <w:rPr>
          <w:rFonts w:ascii="Times New Roman" w:hAnsi="Times New Roman" w:cs="Times New Roman"/>
          <w:sz w:val="20"/>
          <w:szCs w:val="20"/>
        </w:rPr>
        <w:t xml:space="preserve"> the</w:t>
      </w:r>
      <w:r>
        <w:rPr>
          <w:rFonts w:ascii="Times New Roman" w:hAnsi="Times New Roman" w:cs="Times New Roman"/>
          <w:sz w:val="20"/>
          <w:szCs w:val="20"/>
        </w:rPr>
        <w:t xml:space="preserve"> “interlinked objects”</w:t>
      </w:r>
      <w:r w:rsidR="00F0153B">
        <w:rPr>
          <w:rFonts w:ascii="Times New Roman" w:hAnsi="Times New Roman" w:cs="Times New Roman"/>
          <w:sz w:val="20"/>
          <w:szCs w:val="20"/>
        </w:rPr>
        <w:t xml:space="preserve"> model</w:t>
      </w:r>
      <w:r>
        <w:rPr>
          <w:rFonts w:ascii="Times New Roman" w:hAnsi="Times New Roman" w:cs="Times New Roman"/>
          <w:sz w:val="20"/>
          <w:szCs w:val="20"/>
        </w:rPr>
        <w:t xml:space="preserve">, </w:t>
      </w:r>
      <w:r w:rsidR="002515F9">
        <w:rPr>
          <w:rFonts w:ascii="Times New Roman" w:hAnsi="Times New Roman" w:cs="Times New Roman"/>
          <w:sz w:val="20"/>
          <w:szCs w:val="20"/>
        </w:rPr>
        <w:t xml:space="preserve">which </w:t>
      </w:r>
      <w:r>
        <w:rPr>
          <w:rFonts w:ascii="Times New Roman" w:hAnsi="Times New Roman" w:cs="Times New Roman"/>
          <w:sz w:val="20"/>
          <w:szCs w:val="20"/>
        </w:rPr>
        <w:t>emphasiz</w:t>
      </w:r>
      <w:r w:rsidR="002515F9">
        <w:rPr>
          <w:rFonts w:ascii="Times New Roman" w:hAnsi="Times New Roman" w:cs="Times New Roman"/>
          <w:sz w:val="20"/>
          <w:szCs w:val="20"/>
        </w:rPr>
        <w:t>es</w:t>
      </w:r>
      <w:r>
        <w:rPr>
          <w:rFonts w:ascii="Times New Roman" w:hAnsi="Times New Roman" w:cs="Times New Roman"/>
          <w:sz w:val="20"/>
          <w:szCs w:val="20"/>
        </w:rPr>
        <w:t xml:space="preserve"> the static structural characteristics of </w:t>
      </w:r>
      <w:r w:rsidR="002515F9">
        <w:rPr>
          <w:rFonts w:ascii="Times New Roman" w:hAnsi="Times New Roman" w:cs="Times New Roman"/>
          <w:sz w:val="20"/>
          <w:szCs w:val="20"/>
        </w:rPr>
        <w:t>graphical patterns</w:t>
      </w:r>
      <w:r>
        <w:rPr>
          <w:rFonts w:ascii="Times New Roman" w:hAnsi="Times New Roman" w:cs="Times New Roman"/>
          <w:sz w:val="20"/>
          <w:szCs w:val="20"/>
        </w:rPr>
        <w:t xml:space="preserve">. </w:t>
      </w:r>
      <w:r w:rsidR="00D9616D" w:rsidRPr="001732C3">
        <w:rPr>
          <w:rFonts w:ascii="Times New Roman" w:hAnsi="Times New Roman" w:cs="Times New Roman"/>
          <w:sz w:val="20"/>
          <w:szCs w:val="20"/>
        </w:rPr>
        <w:t>In contrast to th</w:t>
      </w:r>
      <w:r w:rsidR="00FA2A5F">
        <w:rPr>
          <w:rFonts w:ascii="Times New Roman" w:hAnsi="Times New Roman" w:cs="Times New Roman"/>
          <w:sz w:val="20"/>
          <w:szCs w:val="20"/>
        </w:rPr>
        <w:t xml:space="preserve">e static graphical </w:t>
      </w:r>
      <w:r w:rsidR="00007133" w:rsidRPr="001732C3">
        <w:rPr>
          <w:rFonts w:ascii="Times New Roman" w:hAnsi="Times New Roman" w:cs="Times New Roman"/>
          <w:sz w:val="20"/>
          <w:szCs w:val="20"/>
        </w:rPr>
        <w:t>se</w:t>
      </w:r>
      <w:r w:rsidR="00721F68">
        <w:rPr>
          <w:rFonts w:ascii="Times New Roman" w:hAnsi="Times New Roman" w:cs="Times New Roman"/>
          <w:sz w:val="20"/>
          <w:szCs w:val="20"/>
        </w:rPr>
        <w:t>tting</w:t>
      </w:r>
      <w:r w:rsidR="00007133" w:rsidRPr="001732C3">
        <w:rPr>
          <w:rFonts w:ascii="Times New Roman" w:hAnsi="Times New Roman" w:cs="Times New Roman"/>
          <w:sz w:val="20"/>
          <w:szCs w:val="20"/>
        </w:rPr>
        <w:t>, this work is concerned with structural anomalies in</w:t>
      </w:r>
      <w:r w:rsidR="003C1450" w:rsidRPr="001732C3">
        <w:rPr>
          <w:rFonts w:ascii="Times New Roman" w:hAnsi="Times New Roman" w:cs="Times New Roman"/>
          <w:sz w:val="20"/>
          <w:szCs w:val="20"/>
        </w:rPr>
        <w:t xml:space="preserve"> dynamic</w:t>
      </w:r>
      <w:r w:rsidR="00007133" w:rsidRPr="001732C3">
        <w:rPr>
          <w:rFonts w:ascii="Times New Roman" w:hAnsi="Times New Roman" w:cs="Times New Roman"/>
          <w:sz w:val="20"/>
          <w:szCs w:val="20"/>
        </w:rPr>
        <w:t xml:space="preserve"> process data. In this setting, </w:t>
      </w:r>
      <w:r w:rsidR="004546B8" w:rsidRPr="001732C3">
        <w:rPr>
          <w:rFonts w:ascii="Times New Roman" w:hAnsi="Times New Roman" w:cs="Times New Roman"/>
          <w:sz w:val="20"/>
          <w:szCs w:val="20"/>
        </w:rPr>
        <w:t>the input is both</w:t>
      </w:r>
      <w:r w:rsidR="00007133" w:rsidRPr="001732C3">
        <w:rPr>
          <w:rFonts w:ascii="Times New Roman" w:hAnsi="Times New Roman" w:cs="Times New Roman"/>
          <w:sz w:val="20"/>
          <w:szCs w:val="20"/>
        </w:rPr>
        <w:t xml:space="preserve"> </w:t>
      </w:r>
      <w:r w:rsidR="00104C96" w:rsidRPr="001732C3">
        <w:rPr>
          <w:rFonts w:ascii="Times New Roman" w:hAnsi="Times New Roman" w:cs="Times New Roman"/>
          <w:sz w:val="20"/>
          <w:szCs w:val="20"/>
        </w:rPr>
        <w:t>a</w:t>
      </w:r>
      <w:r w:rsidR="00007133" w:rsidRPr="001732C3">
        <w:rPr>
          <w:rFonts w:ascii="Times New Roman" w:hAnsi="Times New Roman" w:cs="Times New Roman"/>
          <w:sz w:val="20"/>
          <w:szCs w:val="20"/>
        </w:rPr>
        <w:t xml:space="preserve"> </w:t>
      </w:r>
      <w:r w:rsidR="004546B8" w:rsidRPr="001732C3">
        <w:rPr>
          <w:rFonts w:ascii="Times New Roman" w:hAnsi="Times New Roman" w:cs="Times New Roman"/>
          <w:sz w:val="20"/>
          <w:szCs w:val="20"/>
        </w:rPr>
        <w:t>process dataset</w:t>
      </w:r>
      <w:r w:rsidR="00652596" w:rsidRPr="001732C3">
        <w:rPr>
          <w:rFonts w:ascii="Times New Roman" w:hAnsi="Times New Roman" w:cs="Times New Roman"/>
          <w:sz w:val="20"/>
          <w:szCs w:val="20"/>
        </w:rPr>
        <w:t xml:space="preserve"> </w:t>
      </w:r>
      <w:r w:rsidR="00652596" w:rsidRPr="001732C3">
        <w:rPr>
          <w:rFonts w:ascii="Times New Roman" w:hAnsi="Times New Roman" w:cs="Times New Roman"/>
          <w:i/>
          <w:sz w:val="20"/>
          <w:szCs w:val="20"/>
        </w:rPr>
        <w:t>D</w:t>
      </w:r>
      <w:r w:rsidR="004546B8" w:rsidRPr="001732C3">
        <w:rPr>
          <w:rFonts w:ascii="Times New Roman" w:hAnsi="Times New Roman" w:cs="Times New Roman"/>
          <w:sz w:val="20"/>
          <w:szCs w:val="20"/>
        </w:rPr>
        <w:t xml:space="preserve"> and its corresponding</w:t>
      </w:r>
      <w:r w:rsidR="006E45E9" w:rsidRPr="001732C3">
        <w:rPr>
          <w:rFonts w:ascii="Times New Roman" w:hAnsi="Times New Roman" w:cs="Times New Roman"/>
          <w:sz w:val="20"/>
          <w:szCs w:val="20"/>
        </w:rPr>
        <w:t xml:space="preserve"> mined</w:t>
      </w:r>
      <w:r w:rsidR="004546B8" w:rsidRPr="001732C3">
        <w:rPr>
          <w:rFonts w:ascii="Times New Roman" w:hAnsi="Times New Roman" w:cs="Times New Roman"/>
          <w:sz w:val="20"/>
          <w:szCs w:val="20"/>
        </w:rPr>
        <w:t xml:space="preserve"> </w:t>
      </w:r>
      <w:r w:rsidR="00007133" w:rsidRPr="001732C3">
        <w:rPr>
          <w:rFonts w:ascii="Times New Roman" w:hAnsi="Times New Roman" w:cs="Times New Roman"/>
          <w:sz w:val="20"/>
          <w:szCs w:val="20"/>
        </w:rPr>
        <w:t>process model</w:t>
      </w:r>
      <w:r w:rsidR="00652596" w:rsidRPr="001732C3">
        <w:rPr>
          <w:rFonts w:ascii="Times New Roman" w:hAnsi="Times New Roman" w:cs="Times New Roman"/>
          <w:sz w:val="20"/>
          <w:szCs w:val="20"/>
        </w:rPr>
        <w:t xml:space="preserve"> </w:t>
      </w:r>
      <w:r w:rsidR="00652596" w:rsidRPr="001732C3">
        <w:rPr>
          <w:rFonts w:ascii="Times New Roman" w:hAnsi="Times New Roman" w:cs="Times New Roman"/>
          <w:i/>
          <w:sz w:val="20"/>
          <w:szCs w:val="20"/>
        </w:rPr>
        <w:t>M’</w:t>
      </w:r>
      <w:r w:rsidR="00BF0B4E" w:rsidRPr="001732C3">
        <w:rPr>
          <w:rFonts w:ascii="Times New Roman" w:hAnsi="Times New Roman" w:cs="Times New Roman"/>
          <w:sz w:val="20"/>
          <w:szCs w:val="20"/>
        </w:rPr>
        <w:t>, which</w:t>
      </w:r>
      <w:r w:rsidR="00007133" w:rsidRPr="001732C3">
        <w:rPr>
          <w:rFonts w:ascii="Times New Roman" w:hAnsi="Times New Roman" w:cs="Times New Roman"/>
          <w:sz w:val="20"/>
          <w:szCs w:val="20"/>
        </w:rPr>
        <w:t xml:space="preserve"> encompass</w:t>
      </w:r>
      <w:r w:rsidR="00BF0B4E" w:rsidRPr="001732C3">
        <w:rPr>
          <w:rFonts w:ascii="Times New Roman" w:hAnsi="Times New Roman" w:cs="Times New Roman"/>
          <w:sz w:val="20"/>
          <w:szCs w:val="20"/>
        </w:rPr>
        <w:t xml:space="preserve">es </w:t>
      </w:r>
      <w:r w:rsidR="0011794F" w:rsidRPr="001732C3">
        <w:rPr>
          <w:rFonts w:ascii="Times New Roman" w:hAnsi="Times New Roman" w:cs="Times New Roman"/>
          <w:sz w:val="20"/>
          <w:szCs w:val="20"/>
        </w:rPr>
        <w:t xml:space="preserve">all </w:t>
      </w:r>
      <w:r w:rsidR="004546B8" w:rsidRPr="001732C3">
        <w:rPr>
          <w:rFonts w:ascii="Times New Roman" w:hAnsi="Times New Roman" w:cs="Times New Roman"/>
          <w:sz w:val="20"/>
          <w:szCs w:val="20"/>
        </w:rPr>
        <w:t>possible</w:t>
      </w:r>
      <w:r w:rsidR="00007133" w:rsidRPr="001732C3">
        <w:rPr>
          <w:rFonts w:ascii="Times New Roman" w:hAnsi="Times New Roman" w:cs="Times New Roman"/>
          <w:sz w:val="20"/>
          <w:szCs w:val="20"/>
        </w:rPr>
        <w:t xml:space="preserve"> graphical structure</w:t>
      </w:r>
      <w:r w:rsidR="007132A9">
        <w:rPr>
          <w:rFonts w:ascii="Times New Roman" w:hAnsi="Times New Roman" w:cs="Times New Roman"/>
          <w:sz w:val="20"/>
          <w:szCs w:val="20"/>
        </w:rPr>
        <w:t xml:space="preserve"> (edges)</w:t>
      </w:r>
      <w:r w:rsidR="00007133" w:rsidRPr="001732C3">
        <w:rPr>
          <w:rFonts w:ascii="Times New Roman" w:hAnsi="Times New Roman" w:cs="Times New Roman"/>
          <w:sz w:val="20"/>
          <w:szCs w:val="20"/>
        </w:rPr>
        <w:t xml:space="preserve"> </w:t>
      </w:r>
      <w:r w:rsidR="007132A9">
        <w:rPr>
          <w:rFonts w:ascii="Times New Roman" w:hAnsi="Times New Roman" w:cs="Times New Roman"/>
          <w:sz w:val="20"/>
          <w:szCs w:val="20"/>
        </w:rPr>
        <w:t xml:space="preserve">in </w:t>
      </w:r>
      <w:r w:rsidR="007132A9">
        <w:rPr>
          <w:rFonts w:ascii="Times New Roman" w:hAnsi="Times New Roman" w:cs="Times New Roman"/>
          <w:i/>
          <w:sz w:val="20"/>
          <w:szCs w:val="20"/>
        </w:rPr>
        <w:t>D</w:t>
      </w:r>
      <w:r w:rsidR="00007133" w:rsidRPr="001732C3">
        <w:rPr>
          <w:rFonts w:ascii="Times New Roman" w:hAnsi="Times New Roman" w:cs="Times New Roman"/>
          <w:sz w:val="20"/>
          <w:szCs w:val="20"/>
        </w:rPr>
        <w:t>.</w:t>
      </w:r>
      <w:r w:rsidR="001B5F9D">
        <w:rPr>
          <w:rFonts w:ascii="Times New Roman" w:hAnsi="Times New Roman" w:cs="Times New Roman"/>
          <w:sz w:val="20"/>
          <w:szCs w:val="20"/>
        </w:rPr>
        <w:t xml:space="preserve"> </w:t>
      </w:r>
      <w:r w:rsidR="001B5F9D" w:rsidRPr="001B5F9D">
        <w:rPr>
          <w:rFonts w:ascii="Times New Roman" w:hAnsi="Times New Roman" w:cs="Times New Roman"/>
          <w:i/>
          <w:sz w:val="20"/>
          <w:szCs w:val="20"/>
        </w:rPr>
        <w:t>M’</w:t>
      </w:r>
      <w:r w:rsidR="00007133" w:rsidRPr="001732C3">
        <w:rPr>
          <w:rFonts w:ascii="Times New Roman" w:hAnsi="Times New Roman" w:cs="Times New Roman"/>
          <w:sz w:val="20"/>
          <w:szCs w:val="20"/>
        </w:rPr>
        <w:t xml:space="preserve"> </w:t>
      </w:r>
      <w:r w:rsidR="001B5F9D">
        <w:rPr>
          <w:rFonts w:ascii="Times New Roman" w:hAnsi="Times New Roman" w:cs="Times New Roman"/>
          <w:sz w:val="20"/>
          <w:szCs w:val="20"/>
        </w:rPr>
        <w:t xml:space="preserve">represents interlinked activities like the email graph above, but we are not concerned strictly with anomalies </w:t>
      </w:r>
      <w:r w:rsidR="008F5473">
        <w:rPr>
          <w:rFonts w:ascii="Times New Roman" w:hAnsi="Times New Roman" w:cs="Times New Roman"/>
          <w:sz w:val="20"/>
          <w:szCs w:val="20"/>
        </w:rPr>
        <w:t>o</w:t>
      </w:r>
      <w:r w:rsidR="001B5F9D">
        <w:rPr>
          <w:rFonts w:ascii="Times New Roman" w:hAnsi="Times New Roman" w:cs="Times New Roman"/>
          <w:sz w:val="20"/>
          <w:szCs w:val="20"/>
        </w:rPr>
        <w:t>n</w:t>
      </w:r>
      <w:r w:rsidR="00FD4BE3">
        <w:rPr>
          <w:rFonts w:ascii="Times New Roman" w:hAnsi="Times New Roman" w:cs="Times New Roman"/>
          <w:sz w:val="20"/>
          <w:szCs w:val="20"/>
        </w:rPr>
        <w:t xml:space="preserve"> the structure of</w:t>
      </w:r>
      <w:r w:rsidR="001B5F9D">
        <w:rPr>
          <w:rFonts w:ascii="Times New Roman" w:hAnsi="Times New Roman" w:cs="Times New Roman"/>
          <w:sz w:val="20"/>
          <w:szCs w:val="20"/>
        </w:rPr>
        <w:t xml:space="preserve"> </w:t>
      </w:r>
      <w:r w:rsidR="008F5473" w:rsidRPr="008F5473">
        <w:rPr>
          <w:rFonts w:ascii="Times New Roman" w:hAnsi="Times New Roman" w:cs="Times New Roman"/>
          <w:i/>
          <w:sz w:val="20"/>
          <w:szCs w:val="20"/>
        </w:rPr>
        <w:t>M’</w:t>
      </w:r>
      <w:r w:rsidR="008F5473">
        <w:rPr>
          <w:rFonts w:ascii="Times New Roman" w:hAnsi="Times New Roman" w:cs="Times New Roman"/>
          <w:sz w:val="20"/>
          <w:szCs w:val="20"/>
        </w:rPr>
        <w:t>, but rather with</w:t>
      </w:r>
      <w:r w:rsidR="001B5F9D">
        <w:rPr>
          <w:rFonts w:ascii="Times New Roman" w:hAnsi="Times New Roman" w:cs="Times New Roman"/>
          <w:sz w:val="20"/>
          <w:szCs w:val="20"/>
        </w:rPr>
        <w:t xml:space="preserve"> a</w:t>
      </w:r>
      <w:r w:rsidR="0011794F" w:rsidRPr="001732C3">
        <w:rPr>
          <w:rFonts w:ascii="Times New Roman" w:hAnsi="Times New Roman" w:cs="Times New Roman"/>
          <w:sz w:val="20"/>
          <w:szCs w:val="20"/>
        </w:rPr>
        <w:t>nomalies</w:t>
      </w:r>
      <w:r w:rsidR="008F5473">
        <w:rPr>
          <w:rFonts w:ascii="Times New Roman" w:hAnsi="Times New Roman" w:cs="Times New Roman"/>
          <w:sz w:val="20"/>
          <w:szCs w:val="20"/>
        </w:rPr>
        <w:t xml:space="preserve"> which</w:t>
      </w:r>
      <w:r w:rsidR="0011794F" w:rsidRPr="001732C3">
        <w:rPr>
          <w:rFonts w:ascii="Times New Roman" w:hAnsi="Times New Roman" w:cs="Times New Roman"/>
          <w:sz w:val="20"/>
          <w:szCs w:val="20"/>
        </w:rPr>
        <w:t xml:space="preserve"> are detected with respect to both </w:t>
      </w:r>
      <w:r w:rsidR="00170942" w:rsidRPr="00F0153B">
        <w:rPr>
          <w:rFonts w:ascii="Times New Roman" w:hAnsi="Times New Roman" w:cs="Times New Roman"/>
          <w:i/>
          <w:sz w:val="20"/>
          <w:szCs w:val="20"/>
        </w:rPr>
        <w:t>M’</w:t>
      </w:r>
      <w:r w:rsidR="0011794F" w:rsidRPr="001732C3">
        <w:rPr>
          <w:rFonts w:ascii="Times New Roman" w:hAnsi="Times New Roman" w:cs="Times New Roman"/>
          <w:sz w:val="20"/>
          <w:szCs w:val="20"/>
        </w:rPr>
        <w:t xml:space="preserve"> and the compressing (regular) features </w:t>
      </w:r>
      <w:r w:rsidR="00262DE0">
        <w:rPr>
          <w:rFonts w:ascii="Times New Roman" w:hAnsi="Times New Roman" w:cs="Times New Roman"/>
          <w:sz w:val="20"/>
          <w:szCs w:val="20"/>
        </w:rPr>
        <w:t>in</w:t>
      </w:r>
      <w:r w:rsidR="00F0153B">
        <w:rPr>
          <w:rFonts w:ascii="Times New Roman" w:hAnsi="Times New Roman" w:cs="Times New Roman"/>
          <w:sz w:val="20"/>
          <w:szCs w:val="20"/>
        </w:rPr>
        <w:t xml:space="preserve"> </w:t>
      </w:r>
      <w:r w:rsidR="00F0153B">
        <w:rPr>
          <w:rFonts w:ascii="Times New Roman" w:hAnsi="Times New Roman" w:cs="Times New Roman"/>
          <w:i/>
          <w:sz w:val="20"/>
          <w:szCs w:val="20"/>
        </w:rPr>
        <w:t>D</w:t>
      </w:r>
      <w:r w:rsidR="0011794F" w:rsidRPr="001732C3">
        <w:rPr>
          <w:rFonts w:ascii="Times New Roman" w:hAnsi="Times New Roman" w:cs="Times New Roman"/>
          <w:sz w:val="20"/>
          <w:szCs w:val="20"/>
        </w:rPr>
        <w:t>.</w:t>
      </w:r>
    </w:p>
    <w:p w14:paraId="67940BB9" w14:textId="28F1976A" w:rsidR="003C1450" w:rsidRPr="001E2705" w:rsidRDefault="00675976" w:rsidP="00953A31">
      <w:pPr>
        <w:rPr>
          <w:rFonts w:ascii="Times New Roman" w:hAnsi="Times New Roman" w:cs="Times New Roman"/>
          <w:sz w:val="20"/>
          <w:szCs w:val="20"/>
        </w:rPr>
      </w:pPr>
      <w:r>
        <w:rPr>
          <w:rFonts w:ascii="Times New Roman" w:hAnsi="Times New Roman" w:cs="Times New Roman"/>
          <w:sz w:val="20"/>
          <w:szCs w:val="20"/>
        </w:rPr>
        <w:lastRenderedPageBreak/>
        <w:t>T</w:t>
      </w:r>
      <w:r w:rsidR="001E2705">
        <w:rPr>
          <w:rFonts w:ascii="Times New Roman" w:hAnsi="Times New Roman" w:cs="Times New Roman"/>
          <w:sz w:val="20"/>
          <w:szCs w:val="20"/>
        </w:rPr>
        <w:t xml:space="preserve">his model is appropriate when we can assume </w:t>
      </w:r>
      <w:r w:rsidR="001E2705">
        <w:rPr>
          <w:rFonts w:ascii="Times New Roman" w:hAnsi="Times New Roman" w:cs="Times New Roman"/>
          <w:i/>
          <w:sz w:val="20"/>
          <w:szCs w:val="20"/>
        </w:rPr>
        <w:t>D</w:t>
      </w:r>
      <w:r w:rsidR="001E2705">
        <w:rPr>
          <w:rFonts w:ascii="Times New Roman" w:hAnsi="Times New Roman" w:cs="Times New Roman"/>
          <w:sz w:val="20"/>
          <w:szCs w:val="20"/>
        </w:rPr>
        <w:t xml:space="preserve"> to have regular structural properties</w:t>
      </w:r>
      <w:r>
        <w:rPr>
          <w:rFonts w:ascii="Times New Roman" w:hAnsi="Times New Roman" w:cs="Times New Roman"/>
          <w:sz w:val="20"/>
          <w:szCs w:val="20"/>
        </w:rPr>
        <w:t xml:space="preserve">, which is satisfied for processes since they exhibit highly recurrent </w:t>
      </w:r>
      <w:r w:rsidR="00FD4BE3">
        <w:rPr>
          <w:rFonts w:ascii="Times New Roman" w:hAnsi="Times New Roman" w:cs="Times New Roman"/>
          <w:sz w:val="20"/>
          <w:szCs w:val="20"/>
        </w:rPr>
        <w:t>structural patterns of higher order</w:t>
      </w:r>
      <w:r>
        <w:rPr>
          <w:rFonts w:ascii="Times New Roman" w:hAnsi="Times New Roman" w:cs="Times New Roman"/>
          <w:sz w:val="20"/>
          <w:szCs w:val="20"/>
        </w:rPr>
        <w:t>.</w:t>
      </w:r>
      <w:r w:rsidR="00BB5A32">
        <w:rPr>
          <w:rFonts w:ascii="Times New Roman" w:hAnsi="Times New Roman" w:cs="Times New Roman"/>
          <w:sz w:val="20"/>
          <w:szCs w:val="20"/>
        </w:rPr>
        <w:t xml:space="preserve"> By contrast, an email network like above would be less appropriate, since </w:t>
      </w:r>
      <w:r w:rsidR="00BB5A32">
        <w:rPr>
          <w:rFonts w:ascii="Times New Roman" w:hAnsi="Times New Roman" w:cs="Times New Roman"/>
          <w:i/>
          <w:sz w:val="20"/>
          <w:szCs w:val="20"/>
        </w:rPr>
        <w:t xml:space="preserve">D </w:t>
      </w:r>
      <w:r w:rsidR="00BB5A32">
        <w:rPr>
          <w:rFonts w:ascii="Times New Roman" w:hAnsi="Times New Roman" w:cs="Times New Roman"/>
          <w:sz w:val="20"/>
          <w:szCs w:val="20"/>
        </w:rPr>
        <w:t xml:space="preserve">in that setting would </w:t>
      </w:r>
      <w:del w:id="187" w:author="Larry Holder" w:date="2018-03-31T08:52:00Z">
        <w:r w:rsidR="00BB5A32" w:rsidDel="003E1DC7">
          <w:rPr>
            <w:rFonts w:ascii="Times New Roman" w:hAnsi="Times New Roman" w:cs="Times New Roman"/>
            <w:sz w:val="20"/>
            <w:szCs w:val="20"/>
          </w:rPr>
          <w:delText xml:space="preserve">comprise </w:delText>
        </w:r>
      </w:del>
      <w:ins w:id="188" w:author="Larry Holder" w:date="2018-03-31T08:52:00Z">
        <w:r w:rsidR="003E1DC7">
          <w:rPr>
            <w:rFonts w:ascii="Times New Roman" w:hAnsi="Times New Roman" w:cs="Times New Roman"/>
            <w:sz w:val="20"/>
            <w:szCs w:val="20"/>
          </w:rPr>
          <w:t xml:space="preserve">consist </w:t>
        </w:r>
      </w:ins>
      <w:r w:rsidR="00BB5A32">
        <w:rPr>
          <w:rFonts w:ascii="Times New Roman" w:hAnsi="Times New Roman" w:cs="Times New Roman"/>
          <w:sz w:val="20"/>
          <w:szCs w:val="20"/>
        </w:rPr>
        <w:t>of erratic point-to-point</w:t>
      </w:r>
      <w:r>
        <w:rPr>
          <w:rFonts w:ascii="Times New Roman" w:hAnsi="Times New Roman" w:cs="Times New Roman"/>
          <w:sz w:val="20"/>
          <w:szCs w:val="20"/>
        </w:rPr>
        <w:t xml:space="preserve"> </w:t>
      </w:r>
      <w:r w:rsidR="00BB5A32">
        <w:rPr>
          <w:rFonts w:ascii="Times New Roman" w:hAnsi="Times New Roman" w:cs="Times New Roman"/>
          <w:sz w:val="20"/>
          <w:szCs w:val="20"/>
        </w:rPr>
        <w:t xml:space="preserve">communications with only (or mostly) first-order regularity, but </w:t>
      </w:r>
      <w:r w:rsidR="004D704E">
        <w:rPr>
          <w:rFonts w:ascii="Times New Roman" w:hAnsi="Times New Roman" w:cs="Times New Roman"/>
          <w:sz w:val="20"/>
          <w:szCs w:val="20"/>
        </w:rPr>
        <w:t>few recurring substructures</w:t>
      </w:r>
      <w:r w:rsidR="00362A5A">
        <w:rPr>
          <w:rFonts w:ascii="Times New Roman" w:hAnsi="Times New Roman" w:cs="Times New Roman"/>
          <w:sz w:val="20"/>
          <w:szCs w:val="20"/>
        </w:rPr>
        <w:t xml:space="preserve"> of higher order. However, it is important to point out that this implies a continuum of real-world graphical data settings. At one extreme are datasets with only first-order regularity</w:t>
      </w:r>
      <w:r w:rsidR="00142722">
        <w:rPr>
          <w:rFonts w:ascii="Times New Roman" w:hAnsi="Times New Roman" w:cs="Times New Roman"/>
          <w:sz w:val="20"/>
          <w:szCs w:val="20"/>
        </w:rPr>
        <w:t>, such as</w:t>
      </w:r>
      <w:r w:rsidR="00362A5A">
        <w:rPr>
          <w:rFonts w:ascii="Times New Roman" w:hAnsi="Times New Roman" w:cs="Times New Roman"/>
          <w:sz w:val="20"/>
          <w:szCs w:val="20"/>
        </w:rPr>
        <w:t xml:space="preserve"> email networks, </w:t>
      </w:r>
      <w:r w:rsidR="00142722">
        <w:rPr>
          <w:rFonts w:ascii="Times New Roman" w:hAnsi="Times New Roman" w:cs="Times New Roman"/>
          <w:sz w:val="20"/>
          <w:szCs w:val="20"/>
        </w:rPr>
        <w:t>Markov models, or most particle models. At the other extreme are datasets for which higher-order regularity is to be expected</w:t>
      </w:r>
      <w:r w:rsidR="00981F9E">
        <w:rPr>
          <w:rFonts w:ascii="Times New Roman" w:hAnsi="Times New Roman" w:cs="Times New Roman"/>
          <w:sz w:val="20"/>
          <w:szCs w:val="20"/>
        </w:rPr>
        <w:t xml:space="preserve"> or even required</w:t>
      </w:r>
      <w:r w:rsidR="00142722">
        <w:rPr>
          <w:rFonts w:ascii="Times New Roman" w:hAnsi="Times New Roman" w:cs="Times New Roman"/>
          <w:sz w:val="20"/>
          <w:szCs w:val="20"/>
        </w:rPr>
        <w:t>, such as manufacturing processes</w:t>
      </w:r>
      <w:del w:id="189" w:author="Larry Holder" w:date="2018-03-31T08:53:00Z">
        <w:r w:rsidR="00142722" w:rsidDel="003E1DC7">
          <w:rPr>
            <w:rFonts w:ascii="Times New Roman" w:hAnsi="Times New Roman" w:cs="Times New Roman"/>
            <w:sz w:val="20"/>
            <w:szCs w:val="20"/>
          </w:rPr>
          <w:delText>,</w:delText>
        </w:r>
      </w:del>
      <w:r w:rsidR="00142722">
        <w:rPr>
          <w:rFonts w:ascii="Times New Roman" w:hAnsi="Times New Roman" w:cs="Times New Roman"/>
          <w:sz w:val="20"/>
          <w:szCs w:val="20"/>
        </w:rPr>
        <w:t xml:space="preserve"> </w:t>
      </w:r>
      <w:del w:id="190" w:author="Larry Holder" w:date="2018-03-31T08:53:00Z">
        <w:r w:rsidR="00142722" w:rsidDel="003E1DC7">
          <w:rPr>
            <w:rFonts w:ascii="Times New Roman" w:hAnsi="Times New Roman" w:cs="Times New Roman"/>
            <w:sz w:val="20"/>
            <w:szCs w:val="20"/>
          </w:rPr>
          <w:delText>Tetris (</w:delText>
        </w:r>
        <w:r w:rsidR="00096345" w:rsidDel="003E1DC7">
          <w:rPr>
            <w:rFonts w:ascii="Times New Roman" w:hAnsi="Times New Roman" w:cs="Times New Roman"/>
            <w:sz w:val="20"/>
            <w:szCs w:val="20"/>
          </w:rPr>
          <w:delText xml:space="preserve">since </w:delText>
        </w:r>
        <w:r w:rsidR="00142722" w:rsidDel="003E1DC7">
          <w:rPr>
            <w:rFonts w:ascii="Times New Roman" w:hAnsi="Times New Roman" w:cs="Times New Roman"/>
            <w:sz w:val="20"/>
            <w:szCs w:val="20"/>
          </w:rPr>
          <w:delText>all game pieces consist of the same</w:delText>
        </w:r>
        <w:r w:rsidR="00981F9E" w:rsidDel="003E1DC7">
          <w:rPr>
            <w:rFonts w:ascii="Times New Roman" w:hAnsi="Times New Roman" w:cs="Times New Roman"/>
            <w:sz w:val="20"/>
            <w:szCs w:val="20"/>
          </w:rPr>
          <w:delText xml:space="preserve"> subset of</w:delText>
        </w:r>
        <w:r w:rsidR="00142722" w:rsidDel="003E1DC7">
          <w:rPr>
            <w:rFonts w:ascii="Times New Roman" w:hAnsi="Times New Roman" w:cs="Times New Roman"/>
            <w:sz w:val="20"/>
            <w:szCs w:val="20"/>
          </w:rPr>
          <w:delText xml:space="preserve"> structure</w:delText>
        </w:r>
        <w:r w:rsidR="00981F9E" w:rsidDel="003E1DC7">
          <w:rPr>
            <w:rFonts w:ascii="Times New Roman" w:hAnsi="Times New Roman" w:cs="Times New Roman"/>
            <w:sz w:val="20"/>
            <w:szCs w:val="20"/>
          </w:rPr>
          <w:delText>s</w:delText>
        </w:r>
        <w:r w:rsidR="00142722" w:rsidDel="003E1DC7">
          <w:rPr>
            <w:rFonts w:ascii="Times New Roman" w:hAnsi="Times New Roman" w:cs="Times New Roman"/>
            <w:sz w:val="20"/>
            <w:szCs w:val="20"/>
          </w:rPr>
          <w:delText xml:space="preserve">), </w:delText>
        </w:r>
      </w:del>
      <w:r w:rsidR="00142722">
        <w:rPr>
          <w:rFonts w:ascii="Times New Roman" w:hAnsi="Times New Roman" w:cs="Times New Roman"/>
          <w:sz w:val="20"/>
          <w:szCs w:val="20"/>
        </w:rPr>
        <w:t>or organic molecular structure.</w:t>
      </w:r>
    </w:p>
    <w:p w14:paraId="6F6E593C" w14:textId="0475044D" w:rsidR="00FF2733" w:rsidRPr="001732C3" w:rsidRDefault="00D55C23" w:rsidP="00953A31">
      <w:pPr>
        <w:rPr>
          <w:rFonts w:ascii="Times New Roman" w:hAnsi="Times New Roman" w:cs="Times New Roman"/>
          <w:sz w:val="20"/>
          <w:szCs w:val="20"/>
        </w:rPr>
      </w:pPr>
      <w:r w:rsidRPr="001732C3">
        <w:rPr>
          <w:rFonts w:ascii="Times New Roman" w:hAnsi="Times New Roman" w:cs="Times New Roman"/>
          <w:sz w:val="20"/>
          <w:szCs w:val="20"/>
        </w:rPr>
        <w:t>For instance,</w:t>
      </w:r>
      <w:r w:rsidR="002636EF" w:rsidRPr="001732C3">
        <w:rPr>
          <w:rFonts w:ascii="Times New Roman" w:hAnsi="Times New Roman" w:cs="Times New Roman"/>
          <w:sz w:val="20"/>
          <w:szCs w:val="20"/>
        </w:rPr>
        <w:t xml:space="preserve"> in contrast to the first-order, point-to-point quality of email communications,</w:t>
      </w:r>
      <w:r w:rsidRPr="001732C3">
        <w:rPr>
          <w:rFonts w:ascii="Times New Roman" w:hAnsi="Times New Roman" w:cs="Times New Roman"/>
          <w:sz w:val="20"/>
          <w:szCs w:val="20"/>
        </w:rPr>
        <w:t xml:space="preserve"> </w:t>
      </w:r>
      <w:r w:rsidR="002636EF" w:rsidRPr="001732C3">
        <w:rPr>
          <w:rFonts w:ascii="Times New Roman" w:hAnsi="Times New Roman" w:cs="Times New Roman"/>
          <w:sz w:val="20"/>
          <w:szCs w:val="20"/>
        </w:rPr>
        <w:t>imagine that</w:t>
      </w:r>
      <w:r w:rsidR="00945415" w:rsidRPr="001732C3">
        <w:rPr>
          <w:rFonts w:ascii="Times New Roman" w:hAnsi="Times New Roman" w:cs="Times New Roman"/>
          <w:sz w:val="20"/>
          <w:szCs w:val="20"/>
        </w:rPr>
        <w:t xml:space="preserve"> the email graph</w:t>
      </w:r>
      <w:del w:id="191" w:author="jesse" w:date="2018-04-02T15:28:00Z">
        <w:r w:rsidR="00945415" w:rsidRPr="001732C3" w:rsidDel="0083209B">
          <w:rPr>
            <w:rFonts w:ascii="Times New Roman" w:hAnsi="Times New Roman" w:cs="Times New Roman"/>
            <w:sz w:val="20"/>
            <w:szCs w:val="20"/>
          </w:rPr>
          <w:delText xml:space="preserve"> shown</w:delText>
        </w:r>
      </w:del>
      <w:r w:rsidR="00945415" w:rsidRPr="001732C3">
        <w:rPr>
          <w:rFonts w:ascii="Times New Roman" w:hAnsi="Times New Roman" w:cs="Times New Roman"/>
          <w:sz w:val="20"/>
          <w:szCs w:val="20"/>
        </w:rPr>
        <w:t xml:space="preserve"> in figure </w:t>
      </w:r>
      <w:r w:rsidR="00DD698B">
        <w:rPr>
          <w:rFonts w:ascii="Times New Roman" w:hAnsi="Times New Roman" w:cs="Times New Roman"/>
          <w:sz w:val="20"/>
          <w:szCs w:val="20"/>
        </w:rPr>
        <w:t>2.3</w:t>
      </w:r>
      <w:r w:rsidR="002636EF" w:rsidRPr="001732C3">
        <w:rPr>
          <w:rFonts w:ascii="Times New Roman" w:hAnsi="Times New Roman" w:cs="Times New Roman"/>
          <w:sz w:val="20"/>
          <w:szCs w:val="20"/>
        </w:rPr>
        <w:t xml:space="preserve"> </w:t>
      </w:r>
      <w:r w:rsidR="003B39BE" w:rsidRPr="001732C3">
        <w:rPr>
          <w:rFonts w:ascii="Times New Roman" w:hAnsi="Times New Roman" w:cs="Times New Roman"/>
          <w:sz w:val="20"/>
          <w:szCs w:val="20"/>
        </w:rPr>
        <w:t xml:space="preserve">instead represented </w:t>
      </w:r>
      <w:r w:rsidR="00770398" w:rsidRPr="001732C3">
        <w:rPr>
          <w:rFonts w:ascii="Times New Roman" w:hAnsi="Times New Roman" w:cs="Times New Roman"/>
          <w:sz w:val="20"/>
          <w:szCs w:val="20"/>
        </w:rPr>
        <w:t>an</w:t>
      </w:r>
      <w:r w:rsidR="003B39BE" w:rsidRPr="001732C3">
        <w:rPr>
          <w:rFonts w:ascii="Times New Roman" w:hAnsi="Times New Roman" w:cs="Times New Roman"/>
          <w:sz w:val="20"/>
          <w:szCs w:val="20"/>
        </w:rPr>
        <w:t xml:space="preserve"> </w:t>
      </w:r>
      <w:r w:rsidR="008D4CF3" w:rsidRPr="001732C3">
        <w:rPr>
          <w:rFonts w:ascii="Times New Roman" w:hAnsi="Times New Roman" w:cs="Times New Roman"/>
          <w:sz w:val="20"/>
          <w:szCs w:val="20"/>
        </w:rPr>
        <w:t xml:space="preserve">e-commerce </w:t>
      </w:r>
      <w:r w:rsidR="0062120D">
        <w:rPr>
          <w:rFonts w:ascii="Times New Roman" w:hAnsi="Times New Roman" w:cs="Times New Roman"/>
          <w:sz w:val="20"/>
          <w:szCs w:val="20"/>
        </w:rPr>
        <w:t xml:space="preserve">activity </w:t>
      </w:r>
      <w:r w:rsidR="00CB690B">
        <w:rPr>
          <w:rFonts w:ascii="Times New Roman" w:hAnsi="Times New Roman" w:cs="Times New Roman"/>
          <w:sz w:val="20"/>
          <w:szCs w:val="20"/>
        </w:rPr>
        <w:t>model</w:t>
      </w:r>
      <w:r w:rsidR="009D1BCA" w:rsidRPr="001732C3">
        <w:rPr>
          <w:rFonts w:ascii="Times New Roman" w:hAnsi="Times New Roman" w:cs="Times New Roman"/>
          <w:sz w:val="20"/>
          <w:szCs w:val="20"/>
        </w:rPr>
        <w:t>,</w:t>
      </w:r>
      <w:r w:rsidR="00796E49" w:rsidRPr="001732C3">
        <w:rPr>
          <w:rFonts w:ascii="Times New Roman" w:hAnsi="Times New Roman" w:cs="Times New Roman"/>
          <w:sz w:val="20"/>
          <w:szCs w:val="20"/>
        </w:rPr>
        <w:t xml:space="preserve"> since it </w:t>
      </w:r>
      <w:r w:rsidR="00824E4F" w:rsidRPr="001732C3">
        <w:rPr>
          <w:rFonts w:ascii="Times New Roman" w:hAnsi="Times New Roman" w:cs="Times New Roman"/>
          <w:sz w:val="20"/>
          <w:szCs w:val="20"/>
        </w:rPr>
        <w:t>provides</w:t>
      </w:r>
      <w:r w:rsidR="00796E49" w:rsidRPr="001732C3">
        <w:rPr>
          <w:rFonts w:ascii="Times New Roman" w:hAnsi="Times New Roman" w:cs="Times New Roman"/>
          <w:sz w:val="20"/>
          <w:szCs w:val="20"/>
        </w:rPr>
        <w:t xml:space="preserve"> an accessible example of a structur</w:t>
      </w:r>
      <w:r w:rsidR="00C22921" w:rsidRPr="001732C3">
        <w:rPr>
          <w:rFonts w:ascii="Times New Roman" w:hAnsi="Times New Roman" w:cs="Times New Roman"/>
          <w:sz w:val="20"/>
          <w:szCs w:val="20"/>
        </w:rPr>
        <w:t>ed</w:t>
      </w:r>
      <w:r w:rsidR="00796E49" w:rsidRPr="001732C3">
        <w:rPr>
          <w:rFonts w:ascii="Times New Roman" w:hAnsi="Times New Roman" w:cs="Times New Roman"/>
          <w:sz w:val="20"/>
          <w:szCs w:val="20"/>
        </w:rPr>
        <w:t xml:space="preserve"> process</w:t>
      </w:r>
      <w:r w:rsidR="003B39BE" w:rsidRPr="001732C3">
        <w:rPr>
          <w:rFonts w:ascii="Times New Roman" w:hAnsi="Times New Roman" w:cs="Times New Roman"/>
          <w:sz w:val="20"/>
          <w:szCs w:val="20"/>
        </w:rPr>
        <w:t>.</w:t>
      </w:r>
      <w:r w:rsidR="00772DDE" w:rsidRPr="001732C3">
        <w:rPr>
          <w:rFonts w:ascii="Times New Roman" w:hAnsi="Times New Roman" w:cs="Times New Roman"/>
          <w:sz w:val="20"/>
          <w:szCs w:val="20"/>
        </w:rPr>
        <w:t xml:space="preserve"> </w:t>
      </w:r>
      <w:r w:rsidR="00FF2733" w:rsidRPr="001732C3">
        <w:rPr>
          <w:rFonts w:ascii="Times New Roman" w:hAnsi="Times New Roman" w:cs="Times New Roman"/>
          <w:sz w:val="20"/>
          <w:szCs w:val="20"/>
        </w:rPr>
        <w:t>Further, imagine</w:t>
      </w:r>
      <w:r w:rsidR="00636154" w:rsidRPr="001732C3">
        <w:rPr>
          <w:rFonts w:ascii="Times New Roman" w:hAnsi="Times New Roman" w:cs="Times New Roman"/>
          <w:sz w:val="20"/>
          <w:szCs w:val="20"/>
        </w:rPr>
        <w:t xml:space="preserve"> our interest is restricted</w:t>
      </w:r>
      <w:r w:rsidR="00FF2733" w:rsidRPr="001732C3">
        <w:rPr>
          <w:rFonts w:ascii="Times New Roman" w:hAnsi="Times New Roman" w:cs="Times New Roman"/>
          <w:sz w:val="20"/>
          <w:szCs w:val="20"/>
        </w:rPr>
        <w:t xml:space="preserve"> </w:t>
      </w:r>
      <w:r w:rsidR="00636154" w:rsidRPr="001732C3">
        <w:rPr>
          <w:rFonts w:ascii="Times New Roman" w:hAnsi="Times New Roman" w:cs="Times New Roman"/>
          <w:sz w:val="20"/>
          <w:szCs w:val="20"/>
        </w:rPr>
        <w:t xml:space="preserve">to </w:t>
      </w:r>
      <w:r w:rsidR="00FF2733" w:rsidRPr="001732C3">
        <w:rPr>
          <w:rFonts w:ascii="Times New Roman" w:hAnsi="Times New Roman" w:cs="Times New Roman"/>
          <w:sz w:val="20"/>
          <w:szCs w:val="20"/>
        </w:rPr>
        <w:t xml:space="preserve">only a </w:t>
      </w:r>
      <w:r w:rsidR="009B78E1" w:rsidRPr="001732C3">
        <w:rPr>
          <w:rFonts w:ascii="Times New Roman" w:hAnsi="Times New Roman" w:cs="Times New Roman"/>
          <w:sz w:val="20"/>
          <w:szCs w:val="20"/>
        </w:rPr>
        <w:t>distinct</w:t>
      </w:r>
      <w:r w:rsidR="00B53964" w:rsidRPr="001732C3">
        <w:rPr>
          <w:rFonts w:ascii="Times New Roman" w:hAnsi="Times New Roman" w:cs="Times New Roman"/>
          <w:sz w:val="20"/>
          <w:szCs w:val="20"/>
        </w:rPr>
        <w:t xml:space="preserve"> </w:t>
      </w:r>
      <w:r w:rsidR="00FF2733" w:rsidRPr="001732C3">
        <w:rPr>
          <w:rFonts w:ascii="Times New Roman" w:hAnsi="Times New Roman" w:cs="Times New Roman"/>
          <w:sz w:val="20"/>
          <w:szCs w:val="20"/>
        </w:rPr>
        <w:t xml:space="preserve">subset of </w:t>
      </w:r>
      <w:r w:rsidR="00B95DBB" w:rsidRPr="001732C3">
        <w:rPr>
          <w:rFonts w:ascii="Times New Roman" w:hAnsi="Times New Roman" w:cs="Times New Roman"/>
          <w:sz w:val="20"/>
          <w:szCs w:val="20"/>
        </w:rPr>
        <w:t xml:space="preserve">the </w:t>
      </w:r>
      <w:r w:rsidR="00292DCE" w:rsidRPr="001732C3">
        <w:rPr>
          <w:rFonts w:ascii="Times New Roman" w:hAnsi="Times New Roman" w:cs="Times New Roman"/>
          <w:sz w:val="20"/>
          <w:szCs w:val="20"/>
        </w:rPr>
        <w:t xml:space="preserve">colored </w:t>
      </w:r>
      <w:r w:rsidR="00FF2733" w:rsidRPr="001732C3">
        <w:rPr>
          <w:rFonts w:ascii="Times New Roman" w:hAnsi="Times New Roman" w:cs="Times New Roman"/>
          <w:sz w:val="20"/>
          <w:szCs w:val="20"/>
        </w:rPr>
        <w:t>nodes</w:t>
      </w:r>
      <w:r w:rsidR="00771F6D" w:rsidRPr="001732C3">
        <w:rPr>
          <w:rFonts w:ascii="Times New Roman" w:hAnsi="Times New Roman" w:cs="Times New Roman"/>
          <w:sz w:val="20"/>
          <w:szCs w:val="20"/>
        </w:rPr>
        <w:t>,</w:t>
      </w:r>
      <w:r w:rsidR="00FF2733" w:rsidRPr="001732C3">
        <w:rPr>
          <w:rFonts w:ascii="Times New Roman" w:hAnsi="Times New Roman" w:cs="Times New Roman"/>
          <w:sz w:val="20"/>
          <w:szCs w:val="20"/>
        </w:rPr>
        <w:t xml:space="preserve"> representing some </w:t>
      </w:r>
      <w:r w:rsidR="00FD4701" w:rsidRPr="001732C3">
        <w:rPr>
          <w:rFonts w:ascii="Times New Roman" w:hAnsi="Times New Roman" w:cs="Times New Roman"/>
          <w:sz w:val="20"/>
          <w:szCs w:val="20"/>
        </w:rPr>
        <w:t>sub-</w:t>
      </w:r>
      <w:r w:rsidR="00FF2733" w:rsidRPr="001732C3">
        <w:rPr>
          <w:rFonts w:ascii="Times New Roman" w:hAnsi="Times New Roman" w:cs="Times New Roman"/>
          <w:sz w:val="20"/>
          <w:szCs w:val="20"/>
        </w:rPr>
        <w:t>process within this system</w:t>
      </w:r>
      <w:r w:rsidR="009D1BCA" w:rsidRPr="001732C3">
        <w:rPr>
          <w:rFonts w:ascii="Times New Roman" w:hAnsi="Times New Roman" w:cs="Times New Roman"/>
          <w:sz w:val="20"/>
          <w:szCs w:val="20"/>
        </w:rPr>
        <w:t xml:space="preserve">, as shown </w:t>
      </w:r>
      <w:del w:id="192" w:author="Larry Holder" w:date="2018-03-31T08:54:00Z">
        <w:r w:rsidR="009D1BCA" w:rsidRPr="001732C3" w:rsidDel="003E1DC7">
          <w:rPr>
            <w:rFonts w:ascii="Times New Roman" w:hAnsi="Times New Roman" w:cs="Times New Roman"/>
            <w:sz w:val="20"/>
            <w:szCs w:val="20"/>
          </w:rPr>
          <w:delText>below</w:delText>
        </w:r>
      </w:del>
      <w:ins w:id="193" w:author="Larry Holder" w:date="2018-03-31T09:44:00Z">
        <w:r w:rsidR="000D78A8">
          <w:rPr>
            <w:rFonts w:ascii="Times New Roman" w:hAnsi="Times New Roman" w:cs="Times New Roman"/>
            <w:sz w:val="20"/>
            <w:szCs w:val="20"/>
          </w:rPr>
          <w:t>in figure</w:t>
        </w:r>
      </w:ins>
      <w:ins w:id="194" w:author="Larry Holder" w:date="2018-03-31T08:54:00Z">
        <w:r w:rsidR="003E1DC7">
          <w:rPr>
            <w:rFonts w:ascii="Times New Roman" w:hAnsi="Times New Roman" w:cs="Times New Roman"/>
            <w:sz w:val="20"/>
            <w:szCs w:val="20"/>
          </w:rPr>
          <w:t xml:space="preserve"> 2.4</w:t>
        </w:r>
      </w:ins>
      <w:r w:rsidR="00FF2733" w:rsidRPr="001732C3">
        <w:rPr>
          <w:rFonts w:ascii="Times New Roman" w:hAnsi="Times New Roman" w:cs="Times New Roman"/>
          <w:sz w:val="20"/>
          <w:szCs w:val="20"/>
        </w:rPr>
        <w:t>.</w:t>
      </w:r>
      <w:r w:rsidR="00292DCE" w:rsidRPr="001732C3">
        <w:rPr>
          <w:rFonts w:ascii="Times New Roman" w:hAnsi="Times New Roman" w:cs="Times New Roman"/>
          <w:sz w:val="20"/>
          <w:szCs w:val="20"/>
        </w:rPr>
        <w:t xml:space="preserve"> </w:t>
      </w:r>
      <w:r w:rsidR="00624F04" w:rsidRPr="001732C3">
        <w:rPr>
          <w:rFonts w:ascii="Times New Roman" w:hAnsi="Times New Roman" w:cs="Times New Roman"/>
          <w:sz w:val="20"/>
          <w:szCs w:val="20"/>
        </w:rPr>
        <w:t>The min</w:t>
      </w:r>
      <w:r w:rsidR="00292DCE" w:rsidRPr="001732C3">
        <w:rPr>
          <w:rFonts w:ascii="Times New Roman" w:hAnsi="Times New Roman" w:cs="Times New Roman"/>
          <w:sz w:val="20"/>
          <w:szCs w:val="20"/>
        </w:rPr>
        <w:t xml:space="preserve">ed </w:t>
      </w:r>
      <w:del w:id="195" w:author="Larry Holder" w:date="2018-03-31T08:55:00Z">
        <w:r w:rsidR="00292DCE" w:rsidRPr="001732C3" w:rsidDel="003E1DC7">
          <w:rPr>
            <w:rFonts w:ascii="Times New Roman" w:hAnsi="Times New Roman" w:cs="Times New Roman"/>
            <w:sz w:val="20"/>
            <w:szCs w:val="20"/>
          </w:rPr>
          <w:delText xml:space="preserve">the </w:delText>
        </w:r>
      </w:del>
      <w:r w:rsidR="00292DCE" w:rsidRPr="001732C3">
        <w:rPr>
          <w:rFonts w:ascii="Times New Roman" w:hAnsi="Times New Roman" w:cs="Times New Roman"/>
          <w:sz w:val="20"/>
          <w:szCs w:val="20"/>
        </w:rPr>
        <w:t>process model</w:t>
      </w:r>
      <w:r w:rsidR="00A66DAB" w:rsidRPr="001732C3">
        <w:rPr>
          <w:rFonts w:ascii="Times New Roman" w:hAnsi="Times New Roman" w:cs="Times New Roman"/>
          <w:sz w:val="20"/>
          <w:szCs w:val="20"/>
        </w:rPr>
        <w:t xml:space="preserve"> is</w:t>
      </w:r>
      <w:r w:rsidR="00292DCE" w:rsidRPr="001732C3">
        <w:rPr>
          <w:rFonts w:ascii="Times New Roman" w:hAnsi="Times New Roman" w:cs="Times New Roman"/>
          <w:sz w:val="20"/>
          <w:szCs w:val="20"/>
        </w:rPr>
        <w:t xml:space="preserve"> shown</w:t>
      </w:r>
      <w:r w:rsidR="001E4018">
        <w:rPr>
          <w:rFonts w:ascii="Times New Roman" w:hAnsi="Times New Roman" w:cs="Times New Roman"/>
          <w:sz w:val="20"/>
          <w:szCs w:val="20"/>
        </w:rPr>
        <w:t xml:space="preserve"> </w:t>
      </w:r>
      <w:del w:id="196" w:author="Larry Holder" w:date="2018-03-31T08:58:00Z">
        <w:r w:rsidR="001E4018" w:rsidDel="003E1DC7">
          <w:rPr>
            <w:rFonts w:ascii="Times New Roman" w:hAnsi="Times New Roman" w:cs="Times New Roman"/>
            <w:sz w:val="20"/>
            <w:szCs w:val="20"/>
          </w:rPr>
          <w:delText>below</w:delText>
        </w:r>
        <w:r w:rsidR="00292DCE" w:rsidRPr="001732C3" w:rsidDel="003E1DC7">
          <w:rPr>
            <w:rFonts w:ascii="Times New Roman" w:hAnsi="Times New Roman" w:cs="Times New Roman"/>
            <w:sz w:val="20"/>
            <w:szCs w:val="20"/>
          </w:rPr>
          <w:delText xml:space="preserve"> at</w:delText>
        </w:r>
      </w:del>
      <w:ins w:id="197" w:author="Larry Holder" w:date="2018-03-31T08:58:00Z">
        <w:r w:rsidR="003E1DC7">
          <w:rPr>
            <w:rFonts w:ascii="Times New Roman" w:hAnsi="Times New Roman" w:cs="Times New Roman"/>
            <w:sz w:val="20"/>
            <w:szCs w:val="20"/>
          </w:rPr>
          <w:t>at the</w:t>
        </w:r>
      </w:ins>
      <w:r w:rsidR="00292DCE" w:rsidRPr="001732C3">
        <w:rPr>
          <w:rFonts w:ascii="Times New Roman" w:hAnsi="Times New Roman" w:cs="Times New Roman"/>
          <w:sz w:val="20"/>
          <w:szCs w:val="20"/>
        </w:rPr>
        <w:t xml:space="preserve"> top right, where transitions have been removed and activities are directly linked to one another</w:t>
      </w:r>
      <w:r w:rsidR="00C54C1F">
        <w:rPr>
          <w:rFonts w:ascii="Times New Roman" w:hAnsi="Times New Roman" w:cs="Times New Roman"/>
          <w:sz w:val="20"/>
          <w:szCs w:val="20"/>
        </w:rPr>
        <w:t>. T</w:t>
      </w:r>
      <w:r w:rsidR="00292DCE" w:rsidRPr="001732C3">
        <w:rPr>
          <w:rFonts w:ascii="Times New Roman" w:hAnsi="Times New Roman" w:cs="Times New Roman"/>
          <w:sz w:val="20"/>
          <w:szCs w:val="20"/>
        </w:rPr>
        <w:t xml:space="preserve">his erases the semantic constraints of a formal process </w:t>
      </w:r>
      <w:r w:rsidR="007B4A74" w:rsidRPr="001732C3">
        <w:rPr>
          <w:rFonts w:ascii="Times New Roman" w:hAnsi="Times New Roman" w:cs="Times New Roman"/>
          <w:sz w:val="20"/>
          <w:szCs w:val="20"/>
        </w:rPr>
        <w:t>model but</w:t>
      </w:r>
      <w:r w:rsidR="00292DCE" w:rsidRPr="001732C3">
        <w:rPr>
          <w:rFonts w:ascii="Times New Roman" w:hAnsi="Times New Roman" w:cs="Times New Roman"/>
          <w:sz w:val="20"/>
          <w:szCs w:val="20"/>
        </w:rPr>
        <w:t xml:space="preserve"> is sufficient</w:t>
      </w:r>
      <w:r w:rsidR="002636EF" w:rsidRPr="001732C3">
        <w:rPr>
          <w:rFonts w:ascii="Times New Roman" w:hAnsi="Times New Roman" w:cs="Times New Roman"/>
          <w:sz w:val="20"/>
          <w:szCs w:val="20"/>
        </w:rPr>
        <w:t>ly expressive</w:t>
      </w:r>
      <w:r w:rsidR="00292DCE" w:rsidRPr="001732C3">
        <w:rPr>
          <w:rFonts w:ascii="Times New Roman" w:hAnsi="Times New Roman" w:cs="Times New Roman"/>
          <w:sz w:val="20"/>
          <w:szCs w:val="20"/>
        </w:rPr>
        <w:t xml:space="preserve"> since we are only concerned with</w:t>
      </w:r>
      <w:r w:rsidR="00147FE3" w:rsidRPr="001732C3">
        <w:rPr>
          <w:rFonts w:ascii="Times New Roman" w:hAnsi="Times New Roman" w:cs="Times New Roman"/>
          <w:sz w:val="20"/>
          <w:szCs w:val="20"/>
        </w:rPr>
        <w:t xml:space="preserve"> recurr</w:t>
      </w:r>
      <w:r w:rsidR="007B4A74" w:rsidRPr="001732C3">
        <w:rPr>
          <w:rFonts w:ascii="Times New Roman" w:hAnsi="Times New Roman" w:cs="Times New Roman"/>
          <w:sz w:val="20"/>
          <w:szCs w:val="20"/>
        </w:rPr>
        <w:t>ing</w:t>
      </w:r>
      <w:r w:rsidR="00292DCE" w:rsidRPr="001732C3">
        <w:rPr>
          <w:rFonts w:ascii="Times New Roman" w:hAnsi="Times New Roman" w:cs="Times New Roman"/>
          <w:sz w:val="20"/>
          <w:szCs w:val="20"/>
        </w:rPr>
        <w:t xml:space="preserve"> activity</w:t>
      </w:r>
      <w:r w:rsidR="00147FE3" w:rsidRPr="001732C3">
        <w:rPr>
          <w:rFonts w:ascii="Times New Roman" w:hAnsi="Times New Roman" w:cs="Times New Roman"/>
          <w:sz w:val="20"/>
          <w:szCs w:val="20"/>
        </w:rPr>
        <w:t>-based</w:t>
      </w:r>
      <w:r w:rsidR="00292DCE" w:rsidRPr="001732C3">
        <w:rPr>
          <w:rFonts w:ascii="Times New Roman" w:hAnsi="Times New Roman" w:cs="Times New Roman"/>
          <w:sz w:val="20"/>
          <w:szCs w:val="20"/>
        </w:rPr>
        <w:t xml:space="preserve"> substructures</w:t>
      </w:r>
      <w:r w:rsidR="006C3E6E" w:rsidRPr="001732C3">
        <w:rPr>
          <w:rFonts w:ascii="Times New Roman" w:hAnsi="Times New Roman" w:cs="Times New Roman"/>
          <w:sz w:val="20"/>
          <w:szCs w:val="20"/>
        </w:rPr>
        <w:t>. The</w:t>
      </w:r>
      <w:r w:rsidR="007B4A74" w:rsidRPr="001732C3">
        <w:rPr>
          <w:rFonts w:ascii="Times New Roman" w:hAnsi="Times New Roman" w:cs="Times New Roman"/>
          <w:sz w:val="20"/>
          <w:szCs w:val="20"/>
        </w:rPr>
        <w:t xml:space="preserve"> hypothetical</w:t>
      </w:r>
      <w:r w:rsidR="006C3E6E" w:rsidRPr="001732C3">
        <w:rPr>
          <w:rFonts w:ascii="Times New Roman" w:hAnsi="Times New Roman" w:cs="Times New Roman"/>
          <w:sz w:val="20"/>
          <w:szCs w:val="20"/>
        </w:rPr>
        <w:t xml:space="preserve"> input traces from which this model was derived are shown at left, and </w:t>
      </w:r>
      <w:ins w:id="198" w:author="Larry Holder" w:date="2018-03-31T09:04:00Z">
        <w:r w:rsidR="006B729A">
          <w:rPr>
            <w:rFonts w:ascii="Times New Roman" w:hAnsi="Times New Roman" w:cs="Times New Roman"/>
            <w:sz w:val="20"/>
            <w:szCs w:val="20"/>
          </w:rPr>
          <w:t xml:space="preserve">the </w:t>
        </w:r>
      </w:ins>
      <w:del w:id="199" w:author="Larry Holder" w:date="2018-03-31T09:04:00Z">
        <w:r w:rsidR="006C3E6E" w:rsidRPr="001732C3" w:rsidDel="006B729A">
          <w:rPr>
            <w:rFonts w:ascii="Times New Roman" w:hAnsi="Times New Roman" w:cs="Times New Roman"/>
            <w:sz w:val="20"/>
            <w:szCs w:val="20"/>
          </w:rPr>
          <w:delText xml:space="preserve">to the right, </w:delText>
        </w:r>
        <w:r w:rsidR="006C3E6E" w:rsidRPr="001732C3" w:rsidDel="006B729A">
          <w:rPr>
            <w:rFonts w:ascii="Times New Roman" w:hAnsi="Times New Roman" w:cs="Times New Roman"/>
            <w:i/>
            <w:sz w:val="20"/>
            <w:szCs w:val="20"/>
          </w:rPr>
          <w:delText>S*</w:delText>
        </w:r>
        <w:r w:rsidR="00173547" w:rsidRPr="00173547" w:rsidDel="006B729A">
          <w:rPr>
            <w:rFonts w:ascii="Times New Roman" w:hAnsi="Times New Roman" w:cs="Times New Roman"/>
            <w:sz w:val="20"/>
            <w:szCs w:val="20"/>
          </w:rPr>
          <w:delText>,</w:delText>
        </w:r>
        <w:r w:rsidR="00173547" w:rsidDel="006B729A">
          <w:rPr>
            <w:rFonts w:ascii="Times New Roman" w:hAnsi="Times New Roman" w:cs="Times New Roman"/>
            <w:sz w:val="20"/>
            <w:szCs w:val="20"/>
          </w:rPr>
          <w:delText xml:space="preserve"> </w:delText>
        </w:r>
        <w:r w:rsidR="006C3E6E" w:rsidRPr="001732C3" w:rsidDel="006B729A">
          <w:rPr>
            <w:rFonts w:ascii="Times New Roman" w:hAnsi="Times New Roman" w:cs="Times New Roman"/>
            <w:sz w:val="20"/>
            <w:szCs w:val="20"/>
          </w:rPr>
          <w:delText>denotes</w:delText>
        </w:r>
        <w:r w:rsidR="00167E52" w:rsidRPr="001732C3" w:rsidDel="006B729A">
          <w:rPr>
            <w:rFonts w:ascii="Times New Roman" w:hAnsi="Times New Roman" w:cs="Times New Roman"/>
            <w:sz w:val="20"/>
            <w:szCs w:val="20"/>
          </w:rPr>
          <w:delText xml:space="preserve"> it</w:delText>
        </w:r>
        <w:r w:rsidR="00645E83" w:rsidRPr="001732C3" w:rsidDel="006B729A">
          <w:rPr>
            <w:rFonts w:ascii="Times New Roman" w:hAnsi="Times New Roman" w:cs="Times New Roman"/>
            <w:sz w:val="20"/>
            <w:szCs w:val="20"/>
          </w:rPr>
          <w:delText>s</w:delText>
        </w:r>
        <w:r w:rsidR="006C3E6E" w:rsidRPr="001732C3" w:rsidDel="006B729A">
          <w:rPr>
            <w:rFonts w:ascii="Times New Roman" w:hAnsi="Times New Roman" w:cs="Times New Roman"/>
            <w:sz w:val="20"/>
            <w:szCs w:val="20"/>
          </w:rPr>
          <w:delText xml:space="preserve"> </w:delText>
        </w:r>
      </w:del>
      <w:r w:rsidR="006C3E6E" w:rsidRPr="001732C3">
        <w:rPr>
          <w:rFonts w:ascii="Times New Roman" w:hAnsi="Times New Roman" w:cs="Times New Roman"/>
          <w:sz w:val="20"/>
          <w:szCs w:val="20"/>
        </w:rPr>
        <w:t>recurr</w:t>
      </w:r>
      <w:r w:rsidR="003321AA" w:rsidRPr="001732C3">
        <w:rPr>
          <w:rFonts w:ascii="Times New Roman" w:hAnsi="Times New Roman" w:cs="Times New Roman"/>
          <w:sz w:val="20"/>
          <w:szCs w:val="20"/>
        </w:rPr>
        <w:t>ing</w:t>
      </w:r>
      <w:r w:rsidR="006C3E6E" w:rsidRPr="001732C3">
        <w:rPr>
          <w:rFonts w:ascii="Times New Roman" w:hAnsi="Times New Roman" w:cs="Times New Roman"/>
          <w:sz w:val="20"/>
          <w:szCs w:val="20"/>
        </w:rPr>
        <w:t xml:space="preserve"> activity structures</w:t>
      </w:r>
      <w:ins w:id="200" w:author="Larry Holder" w:date="2018-03-31T09:04:00Z">
        <w:r w:rsidR="006B729A">
          <w:rPr>
            <w:rFonts w:ascii="Times New Roman" w:hAnsi="Times New Roman" w:cs="Times New Roman"/>
            <w:sz w:val="20"/>
            <w:szCs w:val="20"/>
          </w:rPr>
          <w:t xml:space="preserve"> S* are</w:t>
        </w:r>
      </w:ins>
      <w:del w:id="201" w:author="Larry Holder" w:date="2018-03-31T09:04:00Z">
        <w:r w:rsidR="00707094" w:rsidRPr="001732C3" w:rsidDel="006B729A">
          <w:rPr>
            <w:rFonts w:ascii="Times New Roman" w:hAnsi="Times New Roman" w:cs="Times New Roman"/>
            <w:sz w:val="20"/>
            <w:szCs w:val="20"/>
          </w:rPr>
          <w:delText>,</w:delText>
        </w:r>
      </w:del>
      <w:r w:rsidR="00707094" w:rsidRPr="001732C3">
        <w:rPr>
          <w:rFonts w:ascii="Times New Roman" w:hAnsi="Times New Roman" w:cs="Times New Roman"/>
          <w:sz w:val="20"/>
          <w:szCs w:val="20"/>
        </w:rPr>
        <w:t xml:space="preserve"> shown </w:t>
      </w:r>
      <w:ins w:id="202" w:author="Larry Holder" w:date="2018-03-31T09:04:00Z">
        <w:r w:rsidR="006B729A">
          <w:rPr>
            <w:rFonts w:ascii="Times New Roman" w:hAnsi="Times New Roman" w:cs="Times New Roman"/>
            <w:sz w:val="20"/>
            <w:szCs w:val="20"/>
          </w:rPr>
          <w:t xml:space="preserve">to the right </w:t>
        </w:r>
      </w:ins>
      <w:r w:rsidR="00707094" w:rsidRPr="001732C3">
        <w:rPr>
          <w:rFonts w:ascii="Times New Roman" w:hAnsi="Times New Roman" w:cs="Times New Roman"/>
          <w:sz w:val="20"/>
          <w:szCs w:val="20"/>
        </w:rPr>
        <w:t>in red and blue</w:t>
      </w:r>
      <w:r w:rsidR="00167E52" w:rsidRPr="001732C3">
        <w:rPr>
          <w:rFonts w:ascii="Times New Roman" w:hAnsi="Times New Roman" w:cs="Times New Roman"/>
          <w:sz w:val="20"/>
          <w:szCs w:val="20"/>
        </w:rPr>
        <w:t>.</w:t>
      </w:r>
      <w:r w:rsidR="00DC571E" w:rsidRPr="001732C3">
        <w:rPr>
          <w:rFonts w:ascii="Times New Roman" w:hAnsi="Times New Roman" w:cs="Times New Roman"/>
          <w:sz w:val="20"/>
          <w:szCs w:val="20"/>
        </w:rPr>
        <w:t xml:space="preserve"> These represent different activity pathways, where the red path may represent</w:t>
      </w:r>
      <w:r w:rsidR="0077702F" w:rsidRPr="001732C3">
        <w:rPr>
          <w:rFonts w:ascii="Times New Roman" w:hAnsi="Times New Roman" w:cs="Times New Roman"/>
          <w:sz w:val="20"/>
          <w:szCs w:val="20"/>
        </w:rPr>
        <w:t xml:space="preserve"> option</w:t>
      </w:r>
      <w:r w:rsidR="00473EE3" w:rsidRPr="001732C3">
        <w:rPr>
          <w:rFonts w:ascii="Times New Roman" w:hAnsi="Times New Roman" w:cs="Times New Roman"/>
          <w:sz w:val="20"/>
          <w:szCs w:val="20"/>
        </w:rPr>
        <w:t>al process behavior, such as a customer applying a</w:t>
      </w:r>
      <w:r w:rsidR="00DE4A93" w:rsidRPr="001732C3">
        <w:rPr>
          <w:rFonts w:ascii="Times New Roman" w:hAnsi="Times New Roman" w:cs="Times New Roman"/>
          <w:sz w:val="20"/>
          <w:szCs w:val="20"/>
        </w:rPr>
        <w:t xml:space="preserve"> third-party</w:t>
      </w:r>
      <w:r w:rsidR="00473EE3" w:rsidRPr="001732C3">
        <w:rPr>
          <w:rFonts w:ascii="Times New Roman" w:hAnsi="Times New Roman" w:cs="Times New Roman"/>
          <w:sz w:val="20"/>
          <w:szCs w:val="20"/>
        </w:rPr>
        <w:t xml:space="preserve"> discount during checkout.</w:t>
      </w:r>
    </w:p>
    <w:p w14:paraId="0510C324" w14:textId="77777777" w:rsidR="00FF2733" w:rsidRPr="001732C3" w:rsidRDefault="00FF2733" w:rsidP="00FF2733">
      <w:pPr>
        <w:keepNext/>
        <w:jc w:val="center"/>
        <w:rPr>
          <w:rFonts w:ascii="Times New Roman" w:hAnsi="Times New Roman" w:cs="Times New Roman"/>
        </w:rPr>
      </w:pPr>
      <w:r w:rsidRPr="001732C3">
        <w:rPr>
          <w:rFonts w:ascii="Times New Roman" w:hAnsi="Times New Roman" w:cs="Times New Roman"/>
          <w:noProof/>
          <w:sz w:val="20"/>
          <w:szCs w:val="20"/>
        </w:rPr>
        <w:drawing>
          <wp:inline distT="0" distB="0" distL="0" distR="0" wp14:anchorId="558D4487" wp14:editId="1CC33B6D">
            <wp:extent cx="3314041" cy="23685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21429" cy="2373830"/>
                    </a:xfrm>
                    <a:prstGeom prst="rect">
                      <a:avLst/>
                    </a:prstGeom>
                    <a:noFill/>
                    <a:ln>
                      <a:noFill/>
                    </a:ln>
                  </pic:spPr>
                </pic:pic>
              </a:graphicData>
            </a:graphic>
          </wp:inline>
        </w:drawing>
      </w:r>
    </w:p>
    <w:p w14:paraId="417F009C" w14:textId="4D7F84C4" w:rsidR="00FF2733" w:rsidRPr="001732C3" w:rsidRDefault="00FF2733"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3A55E7" w:rsidRPr="001732C3">
        <w:rPr>
          <w:rFonts w:ascii="Times New Roman" w:hAnsi="Times New Roman" w:cs="Times New Roman"/>
          <w:noProof/>
          <w:color w:val="auto"/>
        </w:rPr>
        <w:t>4</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xml:space="preserve">: </w:t>
      </w:r>
      <w:del w:id="203" w:author="Larry Holder" w:date="2018-03-31T09:05:00Z">
        <w:r w:rsidRPr="001732C3" w:rsidDel="006B729A">
          <w:rPr>
            <w:rFonts w:ascii="Times New Roman" w:hAnsi="Times New Roman" w:cs="Times New Roman"/>
            <w:color w:val="auto"/>
          </w:rPr>
          <w:delText>The process view of graphical data</w:delText>
        </w:r>
      </w:del>
      <w:ins w:id="204" w:author="Larry Holder" w:date="2018-03-31T09:05:00Z">
        <w:r w:rsidR="006B729A">
          <w:rPr>
            <w:rFonts w:ascii="Times New Roman" w:hAnsi="Times New Roman" w:cs="Times New Roman"/>
            <w:color w:val="auto"/>
          </w:rPr>
          <w:t>A graphical representation of process data</w:t>
        </w:r>
      </w:ins>
      <w:r w:rsidRPr="001732C3">
        <w:rPr>
          <w:rFonts w:ascii="Times New Roman" w:hAnsi="Times New Roman" w:cs="Times New Roman"/>
          <w:color w:val="auto"/>
        </w:rPr>
        <w:t>.</w:t>
      </w:r>
    </w:p>
    <w:p w14:paraId="39404BD4" w14:textId="025D4D85" w:rsidR="002C444B" w:rsidRPr="001732C3" w:rsidRDefault="00111EF7" w:rsidP="00953A31">
      <w:pPr>
        <w:rPr>
          <w:rFonts w:ascii="Times New Roman" w:hAnsi="Times New Roman" w:cs="Times New Roman"/>
          <w:sz w:val="20"/>
          <w:szCs w:val="20"/>
        </w:rPr>
      </w:pPr>
      <w:r w:rsidRPr="001732C3">
        <w:rPr>
          <w:rFonts w:ascii="Times New Roman" w:hAnsi="Times New Roman" w:cs="Times New Roman"/>
          <w:sz w:val="20"/>
          <w:szCs w:val="20"/>
        </w:rPr>
        <w:t xml:space="preserve">In </w:t>
      </w:r>
      <w:r w:rsidR="000D0480" w:rsidRPr="001732C3">
        <w:rPr>
          <w:rFonts w:ascii="Times New Roman" w:hAnsi="Times New Roman" w:cs="Times New Roman"/>
          <w:sz w:val="20"/>
          <w:szCs w:val="20"/>
        </w:rPr>
        <w:t xml:space="preserve">the process </w:t>
      </w:r>
      <w:r w:rsidR="00E53FEB" w:rsidRPr="001732C3">
        <w:rPr>
          <w:rFonts w:ascii="Times New Roman" w:hAnsi="Times New Roman" w:cs="Times New Roman"/>
          <w:sz w:val="20"/>
          <w:szCs w:val="20"/>
        </w:rPr>
        <w:t>setting</w:t>
      </w:r>
      <w:r w:rsidRPr="001732C3">
        <w:rPr>
          <w:rFonts w:ascii="Times New Roman" w:hAnsi="Times New Roman" w:cs="Times New Roman"/>
          <w:sz w:val="20"/>
          <w:szCs w:val="20"/>
        </w:rPr>
        <w:t>,</w:t>
      </w:r>
      <w:r w:rsidR="005B6B5A" w:rsidRPr="001732C3">
        <w:rPr>
          <w:rFonts w:ascii="Times New Roman" w:hAnsi="Times New Roman" w:cs="Times New Roman"/>
          <w:sz w:val="20"/>
          <w:szCs w:val="20"/>
        </w:rPr>
        <w:t xml:space="preserve"> one </w:t>
      </w:r>
      <w:r w:rsidRPr="001732C3">
        <w:rPr>
          <w:rFonts w:ascii="Times New Roman" w:hAnsi="Times New Roman" w:cs="Times New Roman"/>
          <w:sz w:val="20"/>
          <w:szCs w:val="20"/>
        </w:rPr>
        <w:t>assume</w:t>
      </w:r>
      <w:r w:rsidR="005B6B5A" w:rsidRPr="001732C3">
        <w:rPr>
          <w:rFonts w:ascii="Times New Roman" w:hAnsi="Times New Roman" w:cs="Times New Roman"/>
          <w:sz w:val="20"/>
          <w:szCs w:val="20"/>
        </w:rPr>
        <w:t>s</w:t>
      </w:r>
      <w:r w:rsidRPr="001732C3">
        <w:rPr>
          <w:rFonts w:ascii="Times New Roman" w:hAnsi="Times New Roman" w:cs="Times New Roman"/>
          <w:sz w:val="20"/>
          <w:szCs w:val="20"/>
        </w:rPr>
        <w:t xml:space="preserve"> that the edges in this graph encompass relations between activities of a process, but further</w:t>
      </w:r>
      <w:r w:rsidR="001B406D" w:rsidRPr="001732C3">
        <w:rPr>
          <w:rFonts w:ascii="Times New Roman" w:hAnsi="Times New Roman" w:cs="Times New Roman"/>
          <w:sz w:val="20"/>
          <w:szCs w:val="20"/>
        </w:rPr>
        <w:t>,</w:t>
      </w:r>
      <w:r w:rsidRPr="001732C3">
        <w:rPr>
          <w:rFonts w:ascii="Times New Roman" w:hAnsi="Times New Roman" w:cs="Times New Roman"/>
          <w:sz w:val="20"/>
          <w:szCs w:val="20"/>
        </w:rPr>
        <w:t xml:space="preserve"> that the process data</w:t>
      </w:r>
      <w:r w:rsidR="001B406D" w:rsidRPr="001732C3">
        <w:rPr>
          <w:rFonts w:ascii="Times New Roman" w:hAnsi="Times New Roman" w:cs="Times New Roman"/>
          <w:sz w:val="20"/>
          <w:szCs w:val="20"/>
        </w:rPr>
        <w:t xml:space="preserve"> also</w:t>
      </w:r>
      <w:r w:rsidR="00C72F46" w:rsidRPr="001732C3">
        <w:rPr>
          <w:rFonts w:ascii="Times New Roman" w:hAnsi="Times New Roman" w:cs="Times New Roman"/>
          <w:sz w:val="20"/>
          <w:szCs w:val="20"/>
        </w:rPr>
        <w:t xml:space="preserve"> contains </w:t>
      </w:r>
      <w:r w:rsidR="00E342D0">
        <w:rPr>
          <w:rFonts w:ascii="Times New Roman" w:hAnsi="Times New Roman" w:cs="Times New Roman"/>
          <w:sz w:val="20"/>
          <w:szCs w:val="20"/>
        </w:rPr>
        <w:t xml:space="preserve">such </w:t>
      </w:r>
      <w:r w:rsidR="00C72F46" w:rsidRPr="001732C3">
        <w:rPr>
          <w:rFonts w:ascii="Times New Roman" w:hAnsi="Times New Roman" w:cs="Times New Roman"/>
          <w:sz w:val="20"/>
          <w:szCs w:val="20"/>
        </w:rPr>
        <w:t>structural regularity of arbitrarily higher-order. In simple terms, we expect that this graphical data contains regularity in terms of repeated substructures</w:t>
      </w:r>
      <w:r w:rsidR="00E02EDF" w:rsidRPr="001732C3">
        <w:rPr>
          <w:rFonts w:ascii="Times New Roman" w:hAnsi="Times New Roman" w:cs="Times New Roman"/>
          <w:sz w:val="20"/>
          <w:szCs w:val="20"/>
        </w:rPr>
        <w:t>, beyond simple first-order Markovian (edge) statistics</w:t>
      </w:r>
      <w:r w:rsidR="00E72DE0">
        <w:rPr>
          <w:rFonts w:ascii="Times New Roman" w:hAnsi="Times New Roman" w:cs="Times New Roman"/>
          <w:sz w:val="20"/>
          <w:szCs w:val="20"/>
        </w:rPr>
        <w:t xml:space="preserve"> or static structural features</w:t>
      </w:r>
      <w:r w:rsidR="00C72F46" w:rsidRPr="001732C3">
        <w:rPr>
          <w:rFonts w:ascii="Times New Roman" w:hAnsi="Times New Roman" w:cs="Times New Roman"/>
          <w:sz w:val="20"/>
          <w:szCs w:val="20"/>
        </w:rPr>
        <w:t>.</w:t>
      </w:r>
      <w:r w:rsidR="00B011CC" w:rsidRPr="001732C3">
        <w:rPr>
          <w:rFonts w:ascii="Times New Roman" w:hAnsi="Times New Roman" w:cs="Times New Roman"/>
          <w:sz w:val="20"/>
          <w:szCs w:val="20"/>
        </w:rPr>
        <w:t xml:space="preserve"> These</w:t>
      </w:r>
      <w:r w:rsidR="00C72F46" w:rsidRPr="001732C3">
        <w:rPr>
          <w:rFonts w:ascii="Times New Roman" w:hAnsi="Times New Roman" w:cs="Times New Roman"/>
          <w:sz w:val="20"/>
          <w:szCs w:val="20"/>
        </w:rPr>
        <w:t xml:space="preserve"> represent sub-</w:t>
      </w:r>
      <w:r w:rsidR="00AE6187" w:rsidRPr="001732C3">
        <w:rPr>
          <w:rFonts w:ascii="Times New Roman" w:hAnsi="Times New Roman" w:cs="Times New Roman"/>
          <w:sz w:val="20"/>
          <w:szCs w:val="20"/>
        </w:rPr>
        <w:t>tasks</w:t>
      </w:r>
      <w:r w:rsidR="00C72F46" w:rsidRPr="001732C3">
        <w:rPr>
          <w:rFonts w:ascii="Times New Roman" w:hAnsi="Times New Roman" w:cs="Times New Roman"/>
          <w:sz w:val="20"/>
          <w:szCs w:val="20"/>
        </w:rPr>
        <w:t xml:space="preserve"> within </w:t>
      </w:r>
      <w:r w:rsidR="00795575" w:rsidRPr="001732C3">
        <w:rPr>
          <w:rFonts w:ascii="Times New Roman" w:hAnsi="Times New Roman" w:cs="Times New Roman"/>
          <w:sz w:val="20"/>
          <w:szCs w:val="20"/>
        </w:rPr>
        <w:t>a</w:t>
      </w:r>
      <w:r w:rsidR="00C72F46" w:rsidRPr="001732C3">
        <w:rPr>
          <w:rFonts w:ascii="Times New Roman" w:hAnsi="Times New Roman" w:cs="Times New Roman"/>
          <w:sz w:val="20"/>
          <w:szCs w:val="20"/>
        </w:rPr>
        <w:t xml:space="preserve"> process</w:t>
      </w:r>
      <w:r w:rsidR="008D4CF3" w:rsidRPr="001732C3">
        <w:rPr>
          <w:rFonts w:ascii="Times New Roman" w:hAnsi="Times New Roman" w:cs="Times New Roman"/>
          <w:sz w:val="20"/>
          <w:szCs w:val="20"/>
        </w:rPr>
        <w:t>, such as</w:t>
      </w:r>
      <w:r w:rsidR="004C496D" w:rsidRPr="001732C3">
        <w:rPr>
          <w:rFonts w:ascii="Times New Roman" w:hAnsi="Times New Roman" w:cs="Times New Roman"/>
          <w:sz w:val="20"/>
          <w:szCs w:val="20"/>
        </w:rPr>
        <w:t xml:space="preserve"> a</w:t>
      </w:r>
      <w:r w:rsidR="008D4CF3" w:rsidRPr="001732C3">
        <w:rPr>
          <w:rFonts w:ascii="Times New Roman" w:hAnsi="Times New Roman" w:cs="Times New Roman"/>
          <w:sz w:val="20"/>
          <w:szCs w:val="20"/>
        </w:rPr>
        <w:t xml:space="preserve"> customer </w:t>
      </w:r>
      <w:r w:rsidR="004C496D" w:rsidRPr="001732C3">
        <w:rPr>
          <w:rFonts w:ascii="Times New Roman" w:hAnsi="Times New Roman" w:cs="Times New Roman"/>
          <w:sz w:val="20"/>
          <w:szCs w:val="20"/>
        </w:rPr>
        <w:t xml:space="preserve">modifying their online shopping cart, or the checkout subprocess </w:t>
      </w:r>
      <w:r w:rsidR="00A13A7D" w:rsidRPr="001732C3">
        <w:rPr>
          <w:rFonts w:ascii="Times New Roman" w:hAnsi="Times New Roman" w:cs="Times New Roman"/>
          <w:sz w:val="20"/>
          <w:szCs w:val="20"/>
        </w:rPr>
        <w:t xml:space="preserve">consisting </w:t>
      </w:r>
      <w:r w:rsidR="00A8716E" w:rsidRPr="001732C3">
        <w:rPr>
          <w:rFonts w:ascii="Times New Roman" w:hAnsi="Times New Roman" w:cs="Times New Roman"/>
          <w:sz w:val="20"/>
          <w:szCs w:val="20"/>
        </w:rPr>
        <w:t>of</w:t>
      </w:r>
      <w:r w:rsidR="00275D02" w:rsidRPr="001732C3">
        <w:rPr>
          <w:rFonts w:ascii="Times New Roman" w:hAnsi="Times New Roman" w:cs="Times New Roman"/>
          <w:sz w:val="20"/>
          <w:szCs w:val="20"/>
        </w:rPr>
        <w:t xml:space="preserve"> </w:t>
      </w:r>
      <w:r w:rsidR="004C496D" w:rsidRPr="001732C3">
        <w:rPr>
          <w:rFonts w:ascii="Times New Roman" w:hAnsi="Times New Roman" w:cs="Times New Roman"/>
          <w:sz w:val="20"/>
          <w:szCs w:val="20"/>
        </w:rPr>
        <w:t>authentication</w:t>
      </w:r>
      <w:r w:rsidR="00A82F39" w:rsidRPr="001732C3">
        <w:rPr>
          <w:rFonts w:ascii="Times New Roman" w:hAnsi="Times New Roman" w:cs="Times New Roman"/>
          <w:sz w:val="20"/>
          <w:szCs w:val="20"/>
        </w:rPr>
        <w:t>, payment, and inventory</w:t>
      </w:r>
      <w:r w:rsidR="004C496D" w:rsidRPr="001732C3">
        <w:rPr>
          <w:rFonts w:ascii="Times New Roman" w:hAnsi="Times New Roman" w:cs="Times New Roman"/>
          <w:sz w:val="20"/>
          <w:szCs w:val="20"/>
        </w:rPr>
        <w:t xml:space="preserve"> </w:t>
      </w:r>
      <w:r w:rsidR="00A8716E" w:rsidRPr="001732C3">
        <w:rPr>
          <w:rFonts w:ascii="Times New Roman" w:hAnsi="Times New Roman" w:cs="Times New Roman"/>
          <w:sz w:val="20"/>
          <w:szCs w:val="20"/>
        </w:rPr>
        <w:t>transactions</w:t>
      </w:r>
      <w:r w:rsidR="004C496D" w:rsidRPr="001732C3">
        <w:rPr>
          <w:rFonts w:ascii="Times New Roman" w:hAnsi="Times New Roman" w:cs="Times New Roman"/>
          <w:sz w:val="20"/>
          <w:szCs w:val="20"/>
        </w:rPr>
        <w:t>.</w:t>
      </w:r>
    </w:p>
    <w:p w14:paraId="1ADBFF67" w14:textId="0F2FDD96" w:rsidR="00945415" w:rsidRPr="001732C3" w:rsidRDefault="004C496D" w:rsidP="00953A31">
      <w:pPr>
        <w:rPr>
          <w:rFonts w:ascii="Times New Roman" w:hAnsi="Times New Roman" w:cs="Times New Roman"/>
          <w:sz w:val="20"/>
          <w:szCs w:val="20"/>
        </w:rPr>
      </w:pPr>
      <w:r w:rsidRPr="001732C3">
        <w:rPr>
          <w:rFonts w:ascii="Times New Roman" w:hAnsi="Times New Roman" w:cs="Times New Roman"/>
          <w:sz w:val="20"/>
          <w:szCs w:val="20"/>
        </w:rPr>
        <w:t xml:space="preserve">In this manner, </w:t>
      </w:r>
      <w:r w:rsidR="00556942" w:rsidRPr="001732C3">
        <w:rPr>
          <w:rFonts w:ascii="Times New Roman" w:hAnsi="Times New Roman" w:cs="Times New Roman"/>
          <w:sz w:val="20"/>
          <w:szCs w:val="20"/>
        </w:rPr>
        <w:t xml:space="preserve">the graphical data is expected to contain regular structure, </w:t>
      </w:r>
      <w:r w:rsidRPr="001732C3">
        <w:rPr>
          <w:rFonts w:ascii="Times New Roman" w:hAnsi="Times New Roman" w:cs="Times New Roman"/>
          <w:sz w:val="20"/>
          <w:szCs w:val="20"/>
        </w:rPr>
        <w:t xml:space="preserve">beyond the static graphical </w:t>
      </w:r>
      <w:del w:id="205" w:author="Larry Holder" w:date="2018-03-31T09:08:00Z">
        <w:r w:rsidRPr="001732C3" w:rsidDel="006B729A">
          <w:rPr>
            <w:rFonts w:ascii="Times New Roman" w:hAnsi="Times New Roman" w:cs="Times New Roman"/>
            <w:sz w:val="20"/>
            <w:szCs w:val="20"/>
          </w:rPr>
          <w:delText xml:space="preserve">anomaly-detection </w:delText>
        </w:r>
      </w:del>
      <w:r w:rsidRPr="001732C3">
        <w:rPr>
          <w:rFonts w:ascii="Times New Roman" w:hAnsi="Times New Roman" w:cs="Times New Roman"/>
          <w:sz w:val="20"/>
          <w:szCs w:val="20"/>
        </w:rPr>
        <w:t>setting</w:t>
      </w:r>
      <w:r w:rsidR="001F52DC" w:rsidRPr="001732C3">
        <w:rPr>
          <w:rFonts w:ascii="Times New Roman" w:hAnsi="Times New Roman" w:cs="Times New Roman"/>
          <w:sz w:val="20"/>
          <w:szCs w:val="20"/>
        </w:rPr>
        <w:t xml:space="preserve"> </w:t>
      </w:r>
      <w:del w:id="206" w:author="Larry Holder" w:date="2018-03-31T09:08:00Z">
        <w:r w:rsidR="001F52DC" w:rsidRPr="001732C3" w:rsidDel="006B729A">
          <w:rPr>
            <w:rFonts w:ascii="Times New Roman" w:hAnsi="Times New Roman" w:cs="Times New Roman"/>
            <w:sz w:val="20"/>
            <w:szCs w:val="20"/>
          </w:rPr>
          <w:delText>of the original email graph</w:delText>
        </w:r>
      </w:del>
      <w:ins w:id="207" w:author="Larry Holder" w:date="2018-03-31T09:08:00Z">
        <w:r w:rsidR="006B729A">
          <w:rPr>
            <w:rFonts w:ascii="Times New Roman" w:hAnsi="Times New Roman" w:cs="Times New Roman"/>
            <w:sz w:val="20"/>
            <w:szCs w:val="20"/>
          </w:rPr>
          <w:t xml:space="preserve">depicted </w:t>
        </w:r>
      </w:ins>
      <w:ins w:id="208" w:author="Larry Holder" w:date="2018-03-31T09:44:00Z">
        <w:r w:rsidR="000D78A8">
          <w:rPr>
            <w:rFonts w:ascii="Times New Roman" w:hAnsi="Times New Roman" w:cs="Times New Roman"/>
            <w:sz w:val="20"/>
            <w:szCs w:val="20"/>
          </w:rPr>
          <w:t>in figure</w:t>
        </w:r>
      </w:ins>
      <w:ins w:id="209" w:author="Larry Holder" w:date="2018-03-31T09:08:00Z">
        <w:r w:rsidR="006B729A">
          <w:rPr>
            <w:rFonts w:ascii="Times New Roman" w:hAnsi="Times New Roman" w:cs="Times New Roman"/>
            <w:sz w:val="20"/>
            <w:szCs w:val="20"/>
          </w:rPr>
          <w:t xml:space="preserve"> 2.3</w:t>
        </w:r>
      </w:ins>
      <w:r w:rsidR="00F42D5C" w:rsidRPr="001732C3">
        <w:rPr>
          <w:rFonts w:ascii="Times New Roman" w:hAnsi="Times New Roman" w:cs="Times New Roman"/>
          <w:sz w:val="20"/>
          <w:szCs w:val="20"/>
        </w:rPr>
        <w:t>.</w:t>
      </w:r>
      <w:r w:rsidR="00B77A1C" w:rsidRPr="001732C3">
        <w:rPr>
          <w:rFonts w:ascii="Times New Roman" w:hAnsi="Times New Roman" w:cs="Times New Roman"/>
          <w:sz w:val="20"/>
          <w:szCs w:val="20"/>
        </w:rPr>
        <w:t xml:space="preserve"> Rather than evaluating the dataset </w:t>
      </w:r>
      <w:r w:rsidR="00B77A1C" w:rsidRPr="001732C3">
        <w:rPr>
          <w:rFonts w:ascii="Times New Roman" w:hAnsi="Times New Roman" w:cs="Times New Roman"/>
          <w:i/>
          <w:sz w:val="20"/>
          <w:szCs w:val="20"/>
        </w:rPr>
        <w:t xml:space="preserve">D </w:t>
      </w:r>
      <w:r w:rsidR="00B77A1C" w:rsidRPr="001732C3">
        <w:rPr>
          <w:rFonts w:ascii="Times New Roman" w:hAnsi="Times New Roman" w:cs="Times New Roman"/>
          <w:sz w:val="20"/>
          <w:szCs w:val="20"/>
        </w:rPr>
        <w:t>as simply a distribution of edges</w:t>
      </w:r>
      <w:r w:rsidR="005B45D0" w:rsidRPr="001732C3">
        <w:rPr>
          <w:rFonts w:ascii="Times New Roman" w:hAnsi="Times New Roman" w:cs="Times New Roman"/>
          <w:sz w:val="20"/>
          <w:szCs w:val="20"/>
        </w:rPr>
        <w:t xml:space="preserve"> and vertices</w:t>
      </w:r>
      <w:r w:rsidR="007C7AA9" w:rsidRPr="001732C3">
        <w:rPr>
          <w:rFonts w:ascii="Times New Roman" w:hAnsi="Times New Roman" w:cs="Times New Roman"/>
          <w:sz w:val="20"/>
          <w:szCs w:val="20"/>
        </w:rPr>
        <w:t xml:space="preserve"> and their local properties</w:t>
      </w:r>
      <w:r w:rsidR="00B77A1C" w:rsidRPr="001732C3">
        <w:rPr>
          <w:rFonts w:ascii="Times New Roman" w:hAnsi="Times New Roman" w:cs="Times New Roman"/>
          <w:sz w:val="20"/>
          <w:szCs w:val="20"/>
        </w:rPr>
        <w:t xml:space="preserve">, </w:t>
      </w:r>
      <w:r w:rsidR="00096EF6" w:rsidRPr="001732C3">
        <w:rPr>
          <w:rFonts w:ascii="Times New Roman" w:hAnsi="Times New Roman" w:cs="Times New Roman"/>
          <w:sz w:val="20"/>
          <w:szCs w:val="20"/>
        </w:rPr>
        <w:t>it is</w:t>
      </w:r>
      <w:r w:rsidR="00B77A1C" w:rsidRPr="001732C3">
        <w:rPr>
          <w:rFonts w:ascii="Times New Roman" w:hAnsi="Times New Roman" w:cs="Times New Roman"/>
          <w:sz w:val="20"/>
          <w:szCs w:val="20"/>
        </w:rPr>
        <w:t xml:space="preserve"> assume</w:t>
      </w:r>
      <w:r w:rsidR="00096EF6" w:rsidRPr="001732C3">
        <w:rPr>
          <w:rFonts w:ascii="Times New Roman" w:hAnsi="Times New Roman" w:cs="Times New Roman"/>
          <w:sz w:val="20"/>
          <w:szCs w:val="20"/>
        </w:rPr>
        <w:t>d</w:t>
      </w:r>
      <w:r w:rsidR="00B77A1C" w:rsidRPr="001732C3">
        <w:rPr>
          <w:rFonts w:ascii="Times New Roman" w:hAnsi="Times New Roman" w:cs="Times New Roman"/>
          <w:sz w:val="20"/>
          <w:szCs w:val="20"/>
        </w:rPr>
        <w:t xml:space="preserve"> that </w:t>
      </w:r>
      <w:r w:rsidR="00096EF6" w:rsidRPr="001732C3">
        <w:rPr>
          <w:rFonts w:ascii="Times New Roman" w:hAnsi="Times New Roman" w:cs="Times New Roman"/>
          <w:i/>
          <w:sz w:val="20"/>
          <w:szCs w:val="20"/>
        </w:rPr>
        <w:t>D</w:t>
      </w:r>
      <w:r w:rsidR="00B77A1C" w:rsidRPr="001732C3">
        <w:rPr>
          <w:rFonts w:ascii="Times New Roman" w:hAnsi="Times New Roman" w:cs="Times New Roman"/>
          <w:sz w:val="20"/>
          <w:szCs w:val="20"/>
        </w:rPr>
        <w:t xml:space="preserve"> </w:t>
      </w:r>
      <w:r w:rsidR="00096EF6" w:rsidRPr="001732C3">
        <w:rPr>
          <w:rFonts w:ascii="Times New Roman" w:hAnsi="Times New Roman" w:cs="Times New Roman"/>
          <w:sz w:val="20"/>
          <w:szCs w:val="20"/>
        </w:rPr>
        <w:t>describes</w:t>
      </w:r>
      <w:r w:rsidR="00B77A1C" w:rsidRPr="001732C3">
        <w:rPr>
          <w:rFonts w:ascii="Times New Roman" w:hAnsi="Times New Roman" w:cs="Times New Roman"/>
          <w:sz w:val="20"/>
          <w:szCs w:val="20"/>
        </w:rPr>
        <w:t xml:space="preserve"> a distribution of</w:t>
      </w:r>
      <w:del w:id="210" w:author="jesse" w:date="2018-04-02T15:48:00Z">
        <w:r w:rsidR="006576F5" w:rsidRPr="001732C3" w:rsidDel="00F34D0A">
          <w:rPr>
            <w:rFonts w:ascii="Times New Roman" w:hAnsi="Times New Roman" w:cs="Times New Roman"/>
            <w:sz w:val="20"/>
            <w:szCs w:val="20"/>
          </w:rPr>
          <w:delText xml:space="preserve"> </w:delText>
        </w:r>
        <w:r w:rsidR="00E14B0B" w:rsidRPr="001732C3" w:rsidDel="00F34D0A">
          <w:rPr>
            <w:rFonts w:ascii="Times New Roman" w:hAnsi="Times New Roman" w:cs="Times New Roman"/>
            <w:sz w:val="20"/>
            <w:szCs w:val="20"/>
          </w:rPr>
          <w:delText>overlapping</w:delText>
        </w:r>
      </w:del>
      <w:r w:rsidR="00E14B0B" w:rsidRPr="001732C3">
        <w:rPr>
          <w:rFonts w:ascii="Times New Roman" w:hAnsi="Times New Roman" w:cs="Times New Roman"/>
          <w:sz w:val="20"/>
          <w:szCs w:val="20"/>
        </w:rPr>
        <w:t xml:space="preserve"> </w:t>
      </w:r>
      <w:r w:rsidR="00B77A1C" w:rsidRPr="001732C3">
        <w:rPr>
          <w:rFonts w:ascii="Times New Roman" w:hAnsi="Times New Roman" w:cs="Times New Roman"/>
          <w:sz w:val="20"/>
          <w:szCs w:val="20"/>
        </w:rPr>
        <w:t>substructures</w:t>
      </w:r>
      <w:r w:rsidR="002B075A" w:rsidRPr="001732C3">
        <w:rPr>
          <w:rFonts w:ascii="Times New Roman" w:hAnsi="Times New Roman" w:cs="Times New Roman"/>
          <w:sz w:val="20"/>
          <w:szCs w:val="20"/>
        </w:rPr>
        <w:t xml:space="preserve">, which are </w:t>
      </w:r>
      <w:ins w:id="211" w:author="jesse" w:date="2018-04-02T15:48:00Z">
        <w:r w:rsidR="00EB3DE1">
          <w:rPr>
            <w:rFonts w:ascii="Times New Roman" w:hAnsi="Times New Roman" w:cs="Times New Roman"/>
            <w:sz w:val="20"/>
            <w:szCs w:val="20"/>
          </w:rPr>
          <w:t xml:space="preserve">overlapping </w:t>
        </w:r>
      </w:ins>
      <w:r w:rsidR="002B075A" w:rsidRPr="001732C3">
        <w:rPr>
          <w:rFonts w:ascii="Times New Roman" w:hAnsi="Times New Roman" w:cs="Times New Roman"/>
          <w:sz w:val="20"/>
          <w:szCs w:val="20"/>
        </w:rPr>
        <w:t>subsets of vertices and edges</w:t>
      </w:r>
      <w:r w:rsidR="00B77A1C" w:rsidRPr="001732C3">
        <w:rPr>
          <w:rFonts w:ascii="Times New Roman" w:hAnsi="Times New Roman" w:cs="Times New Roman"/>
          <w:sz w:val="20"/>
          <w:szCs w:val="20"/>
        </w:rPr>
        <w:t>.</w:t>
      </w:r>
      <w:r w:rsidR="00F42D5C" w:rsidRPr="001732C3">
        <w:rPr>
          <w:rFonts w:ascii="Times New Roman" w:hAnsi="Times New Roman" w:cs="Times New Roman"/>
          <w:sz w:val="20"/>
          <w:szCs w:val="20"/>
        </w:rPr>
        <w:t xml:space="preserve"> This property</w:t>
      </w:r>
      <w:r w:rsidRPr="001732C3">
        <w:rPr>
          <w:rFonts w:ascii="Times New Roman" w:hAnsi="Times New Roman" w:cs="Times New Roman"/>
          <w:sz w:val="20"/>
          <w:szCs w:val="20"/>
        </w:rPr>
        <w:t xml:space="preserve"> can be </w:t>
      </w:r>
      <w:r w:rsidR="007B494A" w:rsidRPr="001732C3">
        <w:rPr>
          <w:rFonts w:ascii="Times New Roman" w:hAnsi="Times New Roman" w:cs="Times New Roman"/>
          <w:sz w:val="20"/>
          <w:szCs w:val="20"/>
        </w:rPr>
        <w:t>exploited to</w:t>
      </w:r>
      <w:r w:rsidRPr="001732C3">
        <w:rPr>
          <w:rFonts w:ascii="Times New Roman" w:hAnsi="Times New Roman" w:cs="Times New Roman"/>
          <w:sz w:val="20"/>
          <w:szCs w:val="20"/>
        </w:rPr>
        <w:t xml:space="preserve"> </w:t>
      </w:r>
      <w:r w:rsidR="003D0933" w:rsidRPr="001732C3">
        <w:rPr>
          <w:rFonts w:ascii="Times New Roman" w:hAnsi="Times New Roman" w:cs="Times New Roman"/>
          <w:sz w:val="20"/>
          <w:szCs w:val="20"/>
        </w:rPr>
        <w:t>learn</w:t>
      </w:r>
      <w:r w:rsidR="001B34A9" w:rsidRPr="001732C3">
        <w:rPr>
          <w:rFonts w:ascii="Times New Roman" w:hAnsi="Times New Roman" w:cs="Times New Roman"/>
          <w:sz w:val="20"/>
          <w:szCs w:val="20"/>
        </w:rPr>
        <w:t xml:space="preserve"> more</w:t>
      </w:r>
      <w:r w:rsidR="003D0933" w:rsidRPr="001732C3">
        <w:rPr>
          <w:rFonts w:ascii="Times New Roman" w:hAnsi="Times New Roman" w:cs="Times New Roman"/>
          <w:sz w:val="20"/>
          <w:szCs w:val="20"/>
        </w:rPr>
        <w:t xml:space="preserve"> </w:t>
      </w:r>
      <w:r w:rsidR="00315F66" w:rsidRPr="001732C3">
        <w:rPr>
          <w:rFonts w:ascii="Times New Roman" w:hAnsi="Times New Roman" w:cs="Times New Roman"/>
          <w:sz w:val="20"/>
          <w:szCs w:val="20"/>
        </w:rPr>
        <w:t xml:space="preserve">complex </w:t>
      </w:r>
      <w:r w:rsidR="003D0933" w:rsidRPr="001732C3">
        <w:rPr>
          <w:rFonts w:ascii="Times New Roman" w:hAnsi="Times New Roman" w:cs="Times New Roman"/>
          <w:sz w:val="20"/>
          <w:szCs w:val="20"/>
        </w:rPr>
        <w:t>patterns of the underlying process</w:t>
      </w:r>
      <w:r w:rsidR="002D55B4" w:rsidRPr="001732C3">
        <w:rPr>
          <w:rFonts w:ascii="Times New Roman" w:hAnsi="Times New Roman" w:cs="Times New Roman"/>
          <w:sz w:val="20"/>
          <w:szCs w:val="20"/>
        </w:rPr>
        <w:t xml:space="preserve"> than first-order models </w:t>
      </w:r>
      <w:r w:rsidR="004451D1" w:rsidRPr="001732C3">
        <w:rPr>
          <w:rFonts w:ascii="Times New Roman" w:hAnsi="Times New Roman" w:cs="Times New Roman"/>
          <w:sz w:val="20"/>
          <w:szCs w:val="20"/>
        </w:rPr>
        <w:t>and</w:t>
      </w:r>
      <w:r w:rsidR="002D55B4" w:rsidRPr="001732C3">
        <w:rPr>
          <w:rFonts w:ascii="Times New Roman" w:hAnsi="Times New Roman" w:cs="Times New Roman"/>
          <w:sz w:val="20"/>
          <w:szCs w:val="20"/>
        </w:rPr>
        <w:t xml:space="preserve"> </w:t>
      </w:r>
      <w:r w:rsidR="004451D1" w:rsidRPr="001732C3">
        <w:rPr>
          <w:rFonts w:ascii="Times New Roman" w:hAnsi="Times New Roman" w:cs="Times New Roman"/>
          <w:sz w:val="20"/>
          <w:szCs w:val="20"/>
        </w:rPr>
        <w:t xml:space="preserve">other </w:t>
      </w:r>
      <w:r w:rsidR="002D55B4" w:rsidRPr="001732C3">
        <w:rPr>
          <w:rFonts w:ascii="Times New Roman" w:hAnsi="Times New Roman" w:cs="Times New Roman"/>
          <w:sz w:val="20"/>
          <w:szCs w:val="20"/>
        </w:rPr>
        <w:t xml:space="preserve">network scientific </w:t>
      </w:r>
      <w:r w:rsidR="002D55B4" w:rsidRPr="001732C3">
        <w:rPr>
          <w:rFonts w:ascii="Times New Roman" w:hAnsi="Times New Roman" w:cs="Times New Roman"/>
          <w:sz w:val="20"/>
          <w:szCs w:val="20"/>
        </w:rPr>
        <w:lastRenderedPageBreak/>
        <w:t>approaches</w:t>
      </w:r>
      <w:r w:rsidR="003A5762" w:rsidRPr="001732C3">
        <w:rPr>
          <w:rFonts w:ascii="Times New Roman" w:hAnsi="Times New Roman" w:cs="Times New Roman"/>
          <w:sz w:val="20"/>
          <w:szCs w:val="20"/>
        </w:rPr>
        <w:t xml:space="preserve"> based on local vertex properties</w:t>
      </w:r>
      <w:r w:rsidR="003D0933" w:rsidRPr="001732C3">
        <w:rPr>
          <w:rFonts w:ascii="Times New Roman" w:hAnsi="Times New Roman" w:cs="Times New Roman"/>
          <w:sz w:val="20"/>
          <w:szCs w:val="20"/>
        </w:rPr>
        <w:t>.</w:t>
      </w:r>
      <w:r w:rsidR="002D55B4" w:rsidRPr="001732C3">
        <w:rPr>
          <w:rFonts w:ascii="Times New Roman" w:hAnsi="Times New Roman" w:cs="Times New Roman"/>
          <w:sz w:val="20"/>
          <w:szCs w:val="20"/>
        </w:rPr>
        <w:t xml:space="preserve"> </w:t>
      </w:r>
      <w:r w:rsidR="002B79CF" w:rsidRPr="001732C3">
        <w:rPr>
          <w:rFonts w:ascii="Times New Roman" w:hAnsi="Times New Roman" w:cs="Times New Roman"/>
          <w:sz w:val="20"/>
          <w:szCs w:val="20"/>
        </w:rPr>
        <w:t>T</w:t>
      </w:r>
      <w:r w:rsidR="002D55B4" w:rsidRPr="001732C3">
        <w:rPr>
          <w:rFonts w:ascii="Times New Roman" w:hAnsi="Times New Roman" w:cs="Times New Roman"/>
          <w:sz w:val="20"/>
          <w:szCs w:val="20"/>
        </w:rPr>
        <w:t xml:space="preserve">he remaining question is how to </w:t>
      </w:r>
      <w:r w:rsidR="00E65F04" w:rsidRPr="001732C3">
        <w:rPr>
          <w:rFonts w:ascii="Times New Roman" w:hAnsi="Times New Roman" w:cs="Times New Roman"/>
          <w:sz w:val="20"/>
          <w:szCs w:val="20"/>
        </w:rPr>
        <w:t xml:space="preserve">efficiently </w:t>
      </w:r>
      <w:r w:rsidR="002D55B4" w:rsidRPr="001732C3">
        <w:rPr>
          <w:rFonts w:ascii="Times New Roman" w:hAnsi="Times New Roman" w:cs="Times New Roman"/>
          <w:sz w:val="20"/>
          <w:szCs w:val="20"/>
        </w:rPr>
        <w:t>d</w:t>
      </w:r>
      <w:r w:rsidR="00C0314D" w:rsidRPr="001732C3">
        <w:rPr>
          <w:rFonts w:ascii="Times New Roman" w:hAnsi="Times New Roman" w:cs="Times New Roman"/>
          <w:sz w:val="20"/>
          <w:szCs w:val="20"/>
        </w:rPr>
        <w:t>iscover</w:t>
      </w:r>
      <w:r w:rsidR="002D55B4" w:rsidRPr="001732C3">
        <w:rPr>
          <w:rFonts w:ascii="Times New Roman" w:hAnsi="Times New Roman" w:cs="Times New Roman"/>
          <w:sz w:val="20"/>
          <w:szCs w:val="20"/>
        </w:rPr>
        <w:t xml:space="preserve"> these patterns</w:t>
      </w:r>
      <w:r w:rsidR="00DD0DDC" w:rsidRPr="001732C3">
        <w:rPr>
          <w:rFonts w:ascii="Times New Roman" w:hAnsi="Times New Roman" w:cs="Times New Roman"/>
          <w:sz w:val="20"/>
          <w:szCs w:val="20"/>
        </w:rPr>
        <w:t>, which is developed in the following sections</w:t>
      </w:r>
      <w:r w:rsidR="002D55B4" w:rsidRPr="001732C3">
        <w:rPr>
          <w:rFonts w:ascii="Times New Roman" w:hAnsi="Times New Roman" w:cs="Times New Roman"/>
          <w:sz w:val="20"/>
          <w:szCs w:val="20"/>
        </w:rPr>
        <w:t>.</w:t>
      </w:r>
    </w:p>
    <w:p w14:paraId="40C5E0DC" w14:textId="7D802F12" w:rsidR="002332D0" w:rsidRPr="001732C3" w:rsidRDefault="009C6B75" w:rsidP="009824DE">
      <w:pPr>
        <w:outlineLvl w:val="0"/>
        <w:rPr>
          <w:rFonts w:ascii="Times New Roman" w:hAnsi="Times New Roman" w:cs="Times New Roman"/>
          <w:b/>
          <w:sz w:val="20"/>
          <w:szCs w:val="20"/>
        </w:rPr>
      </w:pPr>
      <w:ins w:id="212" w:author="jesse" w:date="2018-04-02T09:14:00Z">
        <w:r>
          <w:rPr>
            <w:rFonts w:ascii="Times New Roman" w:hAnsi="Times New Roman" w:cs="Times New Roman"/>
            <w:b/>
            <w:sz w:val="20"/>
            <w:szCs w:val="20"/>
          </w:rPr>
          <w:t xml:space="preserve">2.3 </w:t>
        </w:r>
      </w:ins>
      <w:r w:rsidR="004160DA" w:rsidRPr="001732C3">
        <w:rPr>
          <w:rFonts w:ascii="Times New Roman" w:hAnsi="Times New Roman" w:cs="Times New Roman"/>
          <w:b/>
          <w:sz w:val="20"/>
          <w:szCs w:val="20"/>
        </w:rPr>
        <w:t xml:space="preserve">The </w:t>
      </w:r>
      <w:r w:rsidR="00D00263" w:rsidRPr="001732C3">
        <w:rPr>
          <w:rFonts w:ascii="Times New Roman" w:hAnsi="Times New Roman" w:cs="Times New Roman"/>
          <w:b/>
          <w:sz w:val="20"/>
          <w:szCs w:val="20"/>
        </w:rPr>
        <w:t>Applicability</w:t>
      </w:r>
      <w:r w:rsidR="004160DA" w:rsidRPr="001732C3">
        <w:rPr>
          <w:rFonts w:ascii="Times New Roman" w:hAnsi="Times New Roman" w:cs="Times New Roman"/>
          <w:b/>
          <w:sz w:val="20"/>
          <w:szCs w:val="20"/>
        </w:rPr>
        <w:t xml:space="preserve"> of Graph Compression Algorithms</w:t>
      </w:r>
    </w:p>
    <w:p w14:paraId="5B426A41" w14:textId="012BAD44"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Th</w:t>
      </w:r>
      <w:r w:rsidR="00CB4B25" w:rsidRPr="001732C3">
        <w:rPr>
          <w:rFonts w:ascii="Times New Roman" w:hAnsi="Times New Roman" w:cs="Times New Roman"/>
          <w:sz w:val="20"/>
          <w:szCs w:val="20"/>
        </w:rPr>
        <w:t>e purpose of this section is to i</w:t>
      </w:r>
      <w:r w:rsidR="007109B2" w:rsidRPr="001732C3">
        <w:rPr>
          <w:rFonts w:ascii="Times New Roman" w:hAnsi="Times New Roman" w:cs="Times New Roman"/>
          <w:sz w:val="20"/>
          <w:szCs w:val="20"/>
        </w:rPr>
        <w:t>ntroduce</w:t>
      </w:r>
      <w:r w:rsidR="00CB4B25" w:rsidRPr="001732C3">
        <w:rPr>
          <w:rFonts w:ascii="Times New Roman" w:hAnsi="Times New Roman" w:cs="Times New Roman"/>
          <w:sz w:val="20"/>
          <w:szCs w:val="20"/>
        </w:rPr>
        <w:t xml:space="preserve"> the </w:t>
      </w:r>
      <w:r w:rsidR="00C43B1C" w:rsidRPr="001732C3">
        <w:rPr>
          <w:rFonts w:ascii="Times New Roman" w:hAnsi="Times New Roman" w:cs="Times New Roman"/>
          <w:sz w:val="20"/>
          <w:szCs w:val="20"/>
        </w:rPr>
        <w:t>context</w:t>
      </w:r>
      <w:r w:rsidR="00CB4B25" w:rsidRPr="001732C3">
        <w:rPr>
          <w:rFonts w:ascii="Times New Roman" w:hAnsi="Times New Roman" w:cs="Times New Roman"/>
          <w:sz w:val="20"/>
          <w:szCs w:val="20"/>
        </w:rPr>
        <w:t xml:space="preserve"> for graph compression algorithms, and to</w:t>
      </w:r>
      <w:r w:rsidRPr="001732C3">
        <w:rPr>
          <w:rFonts w:ascii="Times New Roman" w:hAnsi="Times New Roman" w:cs="Times New Roman"/>
          <w:sz w:val="20"/>
          <w:szCs w:val="20"/>
        </w:rPr>
        <w:t xml:space="preserve"> define the problem of compressing a dataset of graphical traces</w:t>
      </w:r>
      <w:r w:rsidR="00CB4B25" w:rsidRPr="001732C3">
        <w:rPr>
          <w:rFonts w:ascii="Times New Roman" w:hAnsi="Times New Roman" w:cs="Times New Roman"/>
          <w:sz w:val="20"/>
          <w:szCs w:val="20"/>
        </w:rPr>
        <w:t xml:space="preserve"> </w:t>
      </w:r>
      <w:r w:rsidRPr="001732C3">
        <w:rPr>
          <w:rFonts w:ascii="Times New Roman" w:hAnsi="Times New Roman" w:cs="Times New Roman"/>
          <w:sz w:val="20"/>
          <w:szCs w:val="20"/>
        </w:rPr>
        <w:t>assumed to have been generated from some underlying graphical process model</w:t>
      </w:r>
      <w:del w:id="213" w:author="Larry Holder" w:date="2018-03-31T09:09:00Z">
        <w:r w:rsidRPr="001732C3" w:rsidDel="002A65C5">
          <w:rPr>
            <w:rFonts w:ascii="Times New Roman" w:hAnsi="Times New Roman" w:cs="Times New Roman"/>
            <w:sz w:val="20"/>
            <w:szCs w:val="20"/>
          </w:rPr>
          <w:delText>,</w:delText>
        </w:r>
      </w:del>
      <w:r w:rsidRPr="001732C3">
        <w:rPr>
          <w:rFonts w:ascii="Times New Roman" w:hAnsi="Times New Roman" w:cs="Times New Roman"/>
          <w:sz w:val="20"/>
          <w:szCs w:val="20"/>
        </w:rPr>
        <w:t xml:space="preserve"> </w:t>
      </w:r>
      <w:r w:rsidRPr="001732C3">
        <w:rPr>
          <w:rFonts w:ascii="Times New Roman" w:hAnsi="Times New Roman" w:cs="Times New Roman"/>
          <w:i/>
          <w:sz w:val="20"/>
          <w:szCs w:val="20"/>
        </w:rPr>
        <w:t>M</w:t>
      </w:r>
      <w:r w:rsidRPr="001732C3">
        <w:rPr>
          <w:rFonts w:ascii="Times New Roman" w:hAnsi="Times New Roman" w:cs="Times New Roman"/>
          <w:sz w:val="20"/>
          <w:szCs w:val="20"/>
        </w:rPr>
        <w:t>. The ability to in</w:t>
      </w:r>
      <w:r w:rsidR="00C81383" w:rsidRPr="001732C3">
        <w:rPr>
          <w:rFonts w:ascii="Times New Roman" w:hAnsi="Times New Roman" w:cs="Times New Roman"/>
          <w:sz w:val="20"/>
          <w:szCs w:val="20"/>
        </w:rPr>
        <w:t>fer</w:t>
      </w:r>
      <w:r w:rsidRPr="001732C3">
        <w:rPr>
          <w:rFonts w:ascii="Times New Roman" w:hAnsi="Times New Roman" w:cs="Times New Roman"/>
          <w:sz w:val="20"/>
          <w:szCs w:val="20"/>
        </w:rPr>
        <w:t xml:space="preserve"> the graphical structure of a process from trace data may seem</w:t>
      </w:r>
      <w:r w:rsidR="00FC0623" w:rsidRPr="001732C3">
        <w:rPr>
          <w:rFonts w:ascii="Times New Roman" w:hAnsi="Times New Roman" w:cs="Times New Roman"/>
          <w:sz w:val="20"/>
          <w:szCs w:val="20"/>
        </w:rPr>
        <w:t xml:space="preserve"> to </w:t>
      </w:r>
      <w:r w:rsidR="00A80676" w:rsidRPr="001732C3">
        <w:rPr>
          <w:rFonts w:ascii="Times New Roman" w:hAnsi="Times New Roman" w:cs="Times New Roman"/>
          <w:sz w:val="20"/>
          <w:szCs w:val="20"/>
        </w:rPr>
        <w:t>possess</w:t>
      </w:r>
      <w:r w:rsidRPr="001732C3">
        <w:rPr>
          <w:rFonts w:ascii="Times New Roman" w:hAnsi="Times New Roman" w:cs="Times New Roman"/>
          <w:sz w:val="20"/>
          <w:szCs w:val="20"/>
        </w:rPr>
        <w:t xml:space="preserve"> limited application outside of process mining, business process management, or similar operations fields. However, the in</w:t>
      </w:r>
      <w:r w:rsidR="00C52538" w:rsidRPr="001732C3">
        <w:rPr>
          <w:rFonts w:ascii="Times New Roman" w:hAnsi="Times New Roman" w:cs="Times New Roman"/>
          <w:sz w:val="20"/>
          <w:szCs w:val="20"/>
        </w:rPr>
        <w:t>duction</w:t>
      </w:r>
      <w:r w:rsidRPr="001732C3">
        <w:rPr>
          <w:rFonts w:ascii="Times New Roman" w:hAnsi="Times New Roman" w:cs="Times New Roman"/>
          <w:sz w:val="20"/>
          <w:szCs w:val="20"/>
        </w:rPr>
        <w:t xml:space="preserve"> of graphical structure from data encompasses many classical formal problems spanning machine learning, planning, and artificial intelligence, as will be discussed.</w:t>
      </w:r>
    </w:p>
    <w:p w14:paraId="1DF31795" w14:textId="022C930D"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Consider a planning problem of a robot navigating</w:t>
      </w:r>
      <w:r w:rsidR="00920CE2" w:rsidRPr="001732C3">
        <w:rPr>
          <w:rFonts w:ascii="Times New Roman" w:hAnsi="Times New Roman" w:cs="Times New Roman"/>
          <w:sz w:val="20"/>
          <w:szCs w:val="20"/>
        </w:rPr>
        <w:t xml:space="preserve"> a </w:t>
      </w:r>
      <w:r w:rsidRPr="001732C3">
        <w:rPr>
          <w:rFonts w:ascii="Times New Roman" w:hAnsi="Times New Roman" w:cs="Times New Roman"/>
          <w:sz w:val="20"/>
          <w:szCs w:val="20"/>
        </w:rPr>
        <w:t xml:space="preserve">two-dimensional </w:t>
      </w:r>
      <w:r w:rsidR="00920CE2" w:rsidRPr="001732C3">
        <w:rPr>
          <w:rFonts w:ascii="Times New Roman" w:hAnsi="Times New Roman" w:cs="Times New Roman"/>
          <w:sz w:val="20"/>
          <w:szCs w:val="20"/>
        </w:rPr>
        <w:t xml:space="preserve">discrete state </w:t>
      </w:r>
      <w:r w:rsidRPr="001732C3">
        <w:rPr>
          <w:rFonts w:ascii="Times New Roman" w:hAnsi="Times New Roman" w:cs="Times New Roman"/>
          <w:sz w:val="20"/>
          <w:szCs w:val="20"/>
        </w:rPr>
        <w:t>space</w:t>
      </w:r>
      <w:r w:rsidR="00920CE2" w:rsidRPr="001732C3">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x,y</m:t>
            </m:r>
          </m:sub>
        </m:sSub>
        <m:r>
          <w:rPr>
            <w:rFonts w:ascii="Cambria Math"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x×y</m:t>
            </m:r>
          </m:e>
        </m:d>
        <m:r>
          <w:rPr>
            <w:rFonts w:ascii="Cambria Math" w:eastAsiaTheme="minorEastAsia" w:hAnsi="Cambria Math" w:cs="Times New Roman"/>
            <w:sz w:val="20"/>
            <w:szCs w:val="20"/>
          </w:rPr>
          <m:t>,  x,y∈</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Z</m:t>
            </m:r>
          </m:e>
          <m:sup>
            <m:r>
              <w:rPr>
                <w:rFonts w:ascii="Cambria Math" w:eastAsiaTheme="minorEastAsia" w:hAnsi="Cambria Math" w:cs="Times New Roman"/>
                <w:sz w:val="20"/>
                <w:szCs w:val="20"/>
              </w:rPr>
              <m:t>+</m:t>
            </m:r>
          </m:sup>
        </m:sSup>
      </m:oMath>
      <w:r w:rsidR="00920CE2" w:rsidRPr="001732C3">
        <w:rPr>
          <w:rFonts w:ascii="Times New Roman" w:eastAsiaTheme="minorEastAsia" w:hAnsi="Times New Roman" w:cs="Times New Roman"/>
          <w:sz w:val="20"/>
          <w:szCs w:val="20"/>
        </w:rPr>
        <w:t xml:space="preserve"> </w:t>
      </w:r>
      <w:r w:rsidRPr="001732C3">
        <w:rPr>
          <w:rFonts w:ascii="Times New Roman" w:hAnsi="Times New Roman" w:cs="Times New Roman"/>
          <w:sz w:val="20"/>
          <w:szCs w:val="20"/>
        </w:rPr>
        <w:t xml:space="preserve">, using elementary reinforcement-learning formalisms. Assume the action set contains four discrete actions </w:t>
      </w:r>
      <m:oMath>
        <m:r>
          <w:rPr>
            <w:rFonts w:ascii="Cambria Math" w:hAnsi="Cambria Math" w:cs="Times New Roman"/>
            <w:sz w:val="20"/>
            <w:szCs w:val="20"/>
          </w:rPr>
          <m:t>a={left, down, right, up}</m:t>
        </m:r>
      </m:oMath>
      <w:r w:rsidRPr="001732C3">
        <w:rPr>
          <w:rFonts w:ascii="Times New Roman" w:hAnsi="Times New Roman" w:cs="Times New Roman"/>
          <w:sz w:val="20"/>
          <w:szCs w:val="20"/>
        </w:rPr>
        <w:t>, the environment is known, the transition model</w:t>
      </w:r>
      <w:r w:rsidR="006F6C77" w:rsidRPr="001732C3">
        <w:rPr>
          <w:rFonts w:ascii="Times New Roman" w:hAnsi="Times New Roman" w:cs="Times New Roman"/>
          <w:sz w:val="20"/>
          <w:szCs w:val="20"/>
        </w:rPr>
        <w:t xml:space="preserve"> </w:t>
      </w:r>
      <m:oMath>
        <m:r>
          <w:rPr>
            <w:rFonts w:ascii="Cambria Math" w:hAnsi="Cambria Math" w:cs="Times New Roman"/>
            <w:sz w:val="20"/>
            <w:szCs w:val="20"/>
          </w:rPr>
          <m:t>π(</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t-1</m:t>
            </m:r>
          </m:sub>
        </m:sSub>
        <m:r>
          <w:rPr>
            <w:rFonts w:ascii="Cambria Math" w:hAnsi="Cambria Math" w:cs="Times New Roman"/>
            <w:sz w:val="20"/>
            <w:szCs w:val="20"/>
          </w:rPr>
          <m:t>)</m:t>
        </m:r>
      </m:oMath>
      <w:r w:rsidRPr="001732C3">
        <w:rPr>
          <w:rFonts w:ascii="Times New Roman" w:hAnsi="Times New Roman" w:cs="Times New Roman"/>
          <w:sz w:val="20"/>
          <w:szCs w:val="20"/>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sized action sets. Many canonical solutions are rooted in Bellman equation formalisms or Monte Carlo methods, an overview of which is provided by </w:t>
      </w:r>
      <w:r w:rsidR="00CE274A" w:rsidRPr="001732C3">
        <w:rPr>
          <w:rFonts w:ascii="Times New Roman" w:hAnsi="Times New Roman" w:cs="Times New Roman"/>
          <w:sz w:val="20"/>
          <w:szCs w:val="20"/>
        </w:rPr>
        <w:t>(</w:t>
      </w:r>
      <w:r w:rsidRPr="001732C3">
        <w:rPr>
          <w:rFonts w:ascii="Times New Roman" w:hAnsi="Times New Roman" w:cs="Times New Roman"/>
          <w:sz w:val="20"/>
          <w:szCs w:val="20"/>
        </w:rPr>
        <w:t xml:space="preserve">Sutton and </w:t>
      </w:r>
      <w:proofErr w:type="spellStart"/>
      <w:r w:rsidRPr="001732C3">
        <w:rPr>
          <w:rFonts w:ascii="Times New Roman" w:hAnsi="Times New Roman" w:cs="Times New Roman"/>
          <w:sz w:val="20"/>
          <w:szCs w:val="20"/>
        </w:rPr>
        <w:t>Barto</w:t>
      </w:r>
      <w:proofErr w:type="spellEnd"/>
      <w:r w:rsidR="00CE274A" w:rsidRPr="001732C3">
        <w:rPr>
          <w:rFonts w:ascii="Times New Roman" w:hAnsi="Times New Roman" w:cs="Times New Roman"/>
          <w:sz w:val="20"/>
          <w:szCs w:val="20"/>
        </w:rPr>
        <w:t xml:space="preserve">, </w:t>
      </w:r>
      <w:r w:rsidRPr="001732C3">
        <w:rPr>
          <w:rFonts w:ascii="Times New Roman" w:hAnsi="Times New Roman" w:cs="Times New Roman"/>
          <w:sz w:val="20"/>
          <w:szCs w:val="20"/>
        </w:rPr>
        <w:t>1998).</w:t>
      </w:r>
    </w:p>
    <w:p w14:paraId="11DC6C0C" w14:textId="155B367C"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Now instead consider that the rewards and system dynamics are determined by </w:t>
      </w:r>
      <w:r w:rsidRPr="001732C3">
        <w:rPr>
          <w:rFonts w:ascii="Times New Roman" w:hAnsi="Times New Roman" w:cs="Times New Roman"/>
          <w:i/>
          <w:sz w:val="20"/>
          <w:szCs w:val="20"/>
        </w:rPr>
        <w:t>k</w:t>
      </w:r>
      <w:r w:rsidRPr="001732C3">
        <w:rPr>
          <w:rFonts w:ascii="Times New Roman" w:hAnsi="Times New Roman" w:cs="Times New Roman"/>
          <w:sz w:val="20"/>
          <w:szCs w:val="20"/>
        </w:rPr>
        <w:t xml:space="preserve">-step bounded dynamics, where the robot achieves goals only by executing specific partially-ordered sequences of actions of length </w:t>
      </w:r>
      <w:proofErr w:type="spellStart"/>
      <w:r w:rsidRPr="001732C3">
        <w:rPr>
          <w:rFonts w:ascii="Times New Roman" w:hAnsi="Times New Roman" w:cs="Times New Roman"/>
          <w:i/>
          <w:sz w:val="20"/>
          <w:szCs w:val="20"/>
        </w:rPr>
        <w:t>i</w:t>
      </w:r>
      <w:proofErr w:type="spellEnd"/>
      <w:r w:rsidRPr="001732C3">
        <w:rPr>
          <w:rFonts w:ascii="Times New Roman" w:hAnsi="Times New Roman" w:cs="Times New Roman"/>
          <w:sz w:val="20"/>
          <w:szCs w:val="20"/>
        </w:rPr>
        <w:t xml:space="preserve">, for </w:t>
      </w:r>
      <m:oMath>
        <m:r>
          <w:rPr>
            <w:rFonts w:ascii="Cambria Math" w:hAnsi="Cambria Math" w:cs="Times New Roman"/>
            <w:sz w:val="20"/>
            <w:szCs w:val="20"/>
          </w:rPr>
          <m:t>i≤k</m:t>
        </m:r>
      </m:oMath>
      <w:r w:rsidRPr="001732C3">
        <w:rPr>
          <w:rFonts w:ascii="Times New Roman" w:hAnsi="Times New Roman" w:cs="Times New Roman"/>
          <w:sz w:val="20"/>
          <w:szCs w:val="20"/>
        </w:rPr>
        <w:t xml:space="preserve">. For example, </w:t>
      </w:r>
      <m:oMath>
        <m:r>
          <w:rPr>
            <w:rFonts w:ascii="Cambria Math" w:hAnsi="Cambria Math" w:cs="Times New Roman"/>
            <w:sz w:val="20"/>
            <w:szCs w:val="20"/>
          </w:rPr>
          <m:t>(up,up,down)</m:t>
        </m:r>
      </m:oMath>
      <w:r w:rsidRPr="001732C3">
        <w:rPr>
          <w:rFonts w:ascii="Times New Roman" w:hAnsi="Times New Roman" w:cs="Times New Roman"/>
          <w:sz w:val="20"/>
          <w:szCs w:val="20"/>
        </w:rPr>
        <w:t xml:space="preserve"> or  </w:t>
      </w:r>
      <m:oMath>
        <m:d>
          <m:dPr>
            <m:ctrlPr>
              <w:rPr>
                <w:rFonts w:ascii="Cambria Math" w:hAnsi="Cambria Math" w:cs="Times New Roman"/>
                <w:i/>
                <w:sz w:val="20"/>
                <w:szCs w:val="20"/>
              </w:rPr>
            </m:ctrlPr>
          </m:dPr>
          <m:e>
            <m:r>
              <w:rPr>
                <w:rFonts w:ascii="Cambria Math" w:hAnsi="Cambria Math" w:cs="Times New Roman"/>
                <w:sz w:val="20"/>
                <w:szCs w:val="20"/>
              </w:rPr>
              <m:t>up,right,down,left</m:t>
            </m:r>
          </m:e>
        </m:d>
      </m:oMath>
      <w:r w:rsidRPr="001732C3">
        <w:rPr>
          <w:rFonts w:ascii="Times New Roman" w:eastAsiaTheme="minorEastAsia" w:hAnsi="Times New Roman" w:cs="Times New Roman"/>
          <w:sz w:val="20"/>
          <w:szCs w:val="20"/>
        </w:rPr>
        <w:t>; additionally</w:t>
      </w:r>
      <w:r w:rsidR="00396A41"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these action structures may be interspersed with actions for unrelated</w:t>
      </w:r>
      <w:r w:rsidR="00B05513" w:rsidRPr="001732C3">
        <w:rPr>
          <w:rFonts w:ascii="Times New Roman" w:eastAsiaTheme="minorEastAsia" w:hAnsi="Times New Roman" w:cs="Times New Roman"/>
          <w:sz w:val="20"/>
          <w:szCs w:val="20"/>
        </w:rPr>
        <w:t xml:space="preserve"> concurrent</w:t>
      </w:r>
      <w:r w:rsidRPr="001732C3">
        <w:rPr>
          <w:rFonts w:ascii="Times New Roman" w:eastAsiaTheme="minorEastAsia" w:hAnsi="Times New Roman" w:cs="Times New Roman"/>
          <w:sz w:val="20"/>
          <w:szCs w:val="20"/>
        </w:rPr>
        <w:t xml:space="preserve"> tasks</w:t>
      </w:r>
      <w:r w:rsidRPr="001732C3">
        <w:rPr>
          <w:rFonts w:ascii="Times New Roman" w:hAnsi="Times New Roman" w:cs="Times New Roman"/>
          <w:sz w:val="20"/>
          <w:szCs w:val="20"/>
        </w:rPr>
        <w:t>.</w:t>
      </w:r>
      <w:r w:rsidR="00E331BF" w:rsidRPr="001732C3">
        <w:rPr>
          <w:rFonts w:ascii="Times New Roman" w:hAnsi="Times New Roman" w:cs="Times New Roman"/>
          <w:sz w:val="20"/>
          <w:szCs w:val="20"/>
        </w:rPr>
        <w:t xml:space="preserve"> Moreover, tasks may execute in parallel</w:t>
      </w:r>
      <w:r w:rsidR="00954220" w:rsidRPr="001732C3">
        <w:rPr>
          <w:rFonts w:ascii="Times New Roman" w:hAnsi="Times New Roman" w:cs="Times New Roman"/>
          <w:sz w:val="20"/>
          <w:szCs w:val="20"/>
        </w:rPr>
        <w:t>, but thei</w:t>
      </w:r>
      <w:r w:rsidR="006C425D" w:rsidRPr="001732C3">
        <w:rPr>
          <w:rFonts w:ascii="Times New Roman" w:hAnsi="Times New Roman" w:cs="Times New Roman"/>
          <w:sz w:val="20"/>
          <w:szCs w:val="20"/>
        </w:rPr>
        <w:t xml:space="preserve">r independent pathways cannot always be separated without </w:t>
      </w:r>
      <w:r w:rsidR="00902BA9" w:rsidRPr="001732C3">
        <w:rPr>
          <w:rFonts w:ascii="Times New Roman" w:hAnsi="Times New Roman" w:cs="Times New Roman"/>
          <w:sz w:val="20"/>
          <w:szCs w:val="20"/>
        </w:rPr>
        <w:t xml:space="preserve">prior </w:t>
      </w:r>
      <w:r w:rsidR="006C425D" w:rsidRPr="001732C3">
        <w:rPr>
          <w:rFonts w:ascii="Times New Roman" w:hAnsi="Times New Roman" w:cs="Times New Roman"/>
          <w:sz w:val="20"/>
          <w:szCs w:val="20"/>
        </w:rPr>
        <w:t>knowledge of the underlying process</w:t>
      </w:r>
      <w:r w:rsidR="00E331BF" w:rsidRPr="001732C3">
        <w:rPr>
          <w:rFonts w:ascii="Times New Roman" w:hAnsi="Times New Roman" w:cs="Times New Roman"/>
          <w:sz w:val="20"/>
          <w:szCs w:val="20"/>
        </w:rPr>
        <w:t>.</w:t>
      </w:r>
      <w:r w:rsidRPr="001732C3">
        <w:rPr>
          <w:rFonts w:ascii="Times New Roman" w:hAnsi="Times New Roman" w:cs="Times New Roman"/>
          <w:sz w:val="20"/>
          <w:szCs w:val="20"/>
        </w:rPr>
        <w:t xml:space="preserve"> These representations mimic real-life tasks, where actions possess long-range interdependencies, and tasks recursively decompose to subsets of actions, or “subtasks”, which do not necessarily entail one another despite their </w:t>
      </w:r>
      <w:r w:rsidR="003C2B2B" w:rsidRPr="001732C3">
        <w:rPr>
          <w:rFonts w:ascii="Times New Roman" w:hAnsi="Times New Roman" w:cs="Times New Roman"/>
          <w:sz w:val="20"/>
          <w:szCs w:val="20"/>
        </w:rPr>
        <w:t xml:space="preserve">sequential </w:t>
      </w:r>
      <w:r w:rsidRPr="001732C3">
        <w:rPr>
          <w:rFonts w:ascii="Times New Roman" w:hAnsi="Times New Roman" w:cs="Times New Roman"/>
          <w:sz w:val="20"/>
          <w:szCs w:val="20"/>
        </w:rPr>
        <w:t xml:space="preserve">adjacency. Moreover, such tasks often can only be described graphically, by process model formalisms such as Petri Nets </w:t>
      </w:r>
      <w:r w:rsidR="004143F4" w:rsidRPr="001732C3">
        <w:rPr>
          <w:rFonts w:ascii="Times New Roman" w:hAnsi="Times New Roman" w:cs="Times New Roman"/>
          <w:sz w:val="20"/>
          <w:szCs w:val="20"/>
        </w:rPr>
        <w:t>(</w:t>
      </w:r>
      <w:r w:rsidRPr="001732C3">
        <w:rPr>
          <w:rFonts w:ascii="Times New Roman" w:hAnsi="Times New Roman" w:cs="Times New Roman"/>
          <w:sz w:val="20"/>
          <w:szCs w:val="20"/>
        </w:rPr>
        <w:t>Peterson, 1981</w:t>
      </w:r>
      <w:r w:rsidR="004143F4" w:rsidRPr="001732C3">
        <w:rPr>
          <w:rFonts w:ascii="Times New Roman" w:hAnsi="Times New Roman" w:cs="Times New Roman"/>
          <w:sz w:val="20"/>
          <w:szCs w:val="20"/>
        </w:rPr>
        <w:t>)</w:t>
      </w:r>
      <w:r w:rsidRPr="001732C3">
        <w:rPr>
          <w:rFonts w:ascii="Times New Roman" w:hAnsi="Times New Roman" w:cs="Times New Roman"/>
          <w:sz w:val="20"/>
          <w:szCs w:val="20"/>
        </w:rPr>
        <w:t>.</w:t>
      </w:r>
    </w:p>
    <w:p w14:paraId="5029D5AF" w14:textId="65E2BE0D"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These structured environments violate the clean, Markovian one-step sequential dynamics required by many classical </w:t>
      </w:r>
      <w:proofErr w:type="gramStart"/>
      <w:r w:rsidRPr="001732C3">
        <w:rPr>
          <w:rFonts w:ascii="Times New Roman" w:hAnsi="Times New Roman" w:cs="Times New Roman"/>
          <w:sz w:val="20"/>
          <w:szCs w:val="20"/>
        </w:rPr>
        <w:t>reinforcement</w:t>
      </w:r>
      <w:proofErr w:type="gramEnd"/>
      <w:r w:rsidRPr="001732C3">
        <w:rPr>
          <w:rFonts w:ascii="Times New Roman" w:hAnsi="Times New Roman" w:cs="Times New Roman"/>
          <w:sz w:val="20"/>
          <w:szCs w:val="20"/>
        </w:rPr>
        <w:t xml:space="preserve"> learning formulations, and result in exponential search complexity. For instance, the long-range activity set of action sequences in the above example</w:t>
      </w:r>
      <w:r w:rsidR="00FD469A" w:rsidRPr="001732C3">
        <w:rPr>
          <w:rFonts w:ascii="Times New Roman" w:hAnsi="Times New Roman" w:cs="Times New Roman"/>
          <w:sz w:val="20"/>
          <w:szCs w:val="20"/>
        </w:rPr>
        <w:t>, even excluding parallelism,</w:t>
      </w:r>
      <w:r w:rsidRPr="001732C3">
        <w:rPr>
          <w:rFonts w:ascii="Times New Roman" w:hAnsi="Times New Roman" w:cs="Times New Roman"/>
          <w:sz w:val="20"/>
          <w:szCs w:val="20"/>
        </w:rPr>
        <w:t xml:space="preserve"> is exponential in the number of activities, </w:t>
      </w:r>
      <m:oMath>
        <m:r>
          <w:rPr>
            <w:rFonts w:ascii="Cambria Math" w:hAnsi="Cambria Math" w:cs="Times New Roman"/>
            <w:sz w:val="20"/>
            <w:szCs w:val="20"/>
          </w:rPr>
          <m:t>|a|=4</m:t>
        </m:r>
      </m:oMath>
      <w:r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and the </w:t>
      </w:r>
      <w:proofErr w:type="gramStart"/>
      <w:r w:rsidRPr="001732C3">
        <w:rPr>
          <w:rFonts w:ascii="Times New Roman" w:hAnsi="Times New Roman" w:cs="Times New Roman"/>
          <w:sz w:val="20"/>
          <w:szCs w:val="20"/>
        </w:rPr>
        <w:t>bound on</w:t>
      </w:r>
      <w:proofErr w:type="gramEnd"/>
      <w:r w:rsidRPr="001732C3">
        <w:rPr>
          <w:rFonts w:ascii="Times New Roman" w:hAnsi="Times New Roman" w:cs="Times New Roman"/>
          <w:sz w:val="20"/>
          <w:szCs w:val="20"/>
        </w:rPr>
        <w:t xml:space="preserve"> sequence lengths</w:t>
      </w:r>
      <w:del w:id="214" w:author="Larry Holder" w:date="2018-03-31T09:12:00Z">
        <w:r w:rsidRPr="001732C3" w:rsidDel="002A65C5">
          <w:rPr>
            <w:rFonts w:ascii="Times New Roman" w:hAnsi="Times New Roman" w:cs="Times New Roman"/>
            <w:sz w:val="20"/>
            <w:szCs w:val="20"/>
          </w:rPr>
          <w:delText>,</w:delText>
        </w:r>
      </w:del>
      <w:r w:rsidR="00FD469A" w:rsidRPr="001732C3">
        <w:rPr>
          <w:rFonts w:ascii="Times New Roman" w:hAnsi="Times New Roman" w:cs="Times New Roman"/>
          <w:sz w:val="20"/>
          <w:szCs w:val="20"/>
        </w:rPr>
        <w:t xml:space="preserve"> </w:t>
      </w:r>
      <w:r w:rsidR="00FD469A" w:rsidRPr="00654AC1">
        <w:rPr>
          <w:rFonts w:ascii="Times New Roman" w:hAnsi="Times New Roman" w:cs="Times New Roman"/>
          <w:i/>
          <w:sz w:val="20"/>
          <w:szCs w:val="20"/>
          <w:rPrChange w:id="215" w:author="jesse" w:date="2018-04-02T09:43:00Z">
            <w:rPr>
              <w:rFonts w:ascii="Times New Roman" w:hAnsi="Times New Roman" w:cs="Times New Roman"/>
              <w:sz w:val="20"/>
              <w:szCs w:val="20"/>
            </w:rPr>
          </w:rPrChange>
        </w:rPr>
        <w:t>k</w:t>
      </w:r>
      <w:r w:rsidR="00FD469A" w:rsidRPr="001732C3">
        <w:rPr>
          <w:rFonts w:ascii="Times New Roman" w:hAnsi="Times New Roman" w:cs="Times New Roman"/>
          <w:sz w:val="20"/>
          <w:szCs w:val="20"/>
        </w:rPr>
        <w:t>,</w:t>
      </w:r>
      <w:r w:rsidRPr="001732C3">
        <w:rPr>
          <w:rFonts w:ascii="Times New Roman" w:hAnsi="Times New Roman" w:cs="Times New Roman"/>
          <w:sz w:val="20"/>
          <w:szCs w:val="20"/>
        </w:rPr>
        <w:t xml:space="preserve"> </w:t>
      </w:r>
      <w:r w:rsidR="00FD469A" w:rsidRPr="001732C3">
        <w:rPr>
          <w:rFonts w:ascii="Times New Roman" w:hAnsi="Times New Roman" w:cs="Times New Roman"/>
          <w:sz w:val="20"/>
          <w:szCs w:val="20"/>
        </w:rPr>
        <w:t>resulting in</w:t>
      </w:r>
      <w:r w:rsidRPr="001732C3">
        <w:rPr>
          <w:rFonts w:ascii="Times New Roman" w:hAnsi="Times New Roman" w:cs="Times New Roman"/>
          <w:sz w:val="20"/>
          <w:szCs w:val="20"/>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4</m:t>
            </m:r>
          </m:e>
          <m:sup>
            <m:r>
              <w:rPr>
                <w:rFonts w:ascii="Cambria Math" w:hAnsi="Cambria Math" w:cs="Times New Roman"/>
                <w:sz w:val="20"/>
                <w:szCs w:val="20"/>
              </w:rPr>
              <m:t>k</m:t>
            </m:r>
          </m:sup>
        </m:sSup>
      </m:oMath>
      <w:del w:id="216" w:author="Larry Holder" w:date="2018-03-31T09:13:00Z">
        <w:r w:rsidRPr="001732C3" w:rsidDel="002A65C5">
          <w:rPr>
            <w:rFonts w:ascii="Times New Roman" w:hAnsi="Times New Roman" w:cs="Times New Roman"/>
            <w:sz w:val="20"/>
            <w:szCs w:val="20"/>
          </w:rPr>
          <w:delText>.</w:delText>
        </w:r>
      </w:del>
      <w:ins w:id="217" w:author="Larry Holder" w:date="2018-03-31T09:13:00Z">
        <w:r w:rsidR="002A65C5">
          <w:rPr>
            <w:rFonts w:ascii="Times New Roman" w:hAnsi="Times New Roman" w:cs="Times New Roman"/>
            <w:sz w:val="20"/>
            <w:szCs w:val="20"/>
          </w:rPr>
          <w:t xml:space="preserve"> possible sequences.</w:t>
        </w:r>
      </w:ins>
      <w:r w:rsidRPr="001732C3">
        <w:rPr>
          <w:rFonts w:ascii="Times New Roman" w:hAnsi="Times New Roman" w:cs="Times New Roman"/>
          <w:sz w:val="20"/>
          <w:szCs w:val="20"/>
        </w:rPr>
        <w:t xml:space="preserve"> This is an intractable space even for this modest activity set, and without any assumptions about the complexity of the action space, which is inherently non-sequential.</w:t>
      </w:r>
    </w:p>
    <w:p w14:paraId="6FF785CB" w14:textId="156C09F8"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These problems are the domain of classical planning problems, such as the block world domain of </w:t>
      </w:r>
      <w:r w:rsidR="007B2A99" w:rsidRPr="001732C3">
        <w:rPr>
          <w:rFonts w:ascii="Times New Roman" w:hAnsi="Times New Roman" w:cs="Times New Roman"/>
          <w:sz w:val="20"/>
          <w:szCs w:val="20"/>
        </w:rPr>
        <w:t>(</w:t>
      </w:r>
      <w:r w:rsidRPr="001732C3">
        <w:rPr>
          <w:rFonts w:ascii="Times New Roman" w:hAnsi="Times New Roman" w:cs="Times New Roman"/>
          <w:sz w:val="20"/>
          <w:szCs w:val="20"/>
        </w:rPr>
        <w:t>Nilsson, 1980</w:t>
      </w:r>
      <w:r w:rsidR="007B2A99" w:rsidRPr="001732C3">
        <w:rPr>
          <w:rFonts w:ascii="Times New Roman" w:hAnsi="Times New Roman" w:cs="Times New Roman"/>
          <w:sz w:val="20"/>
          <w:szCs w:val="20"/>
        </w:rPr>
        <w:t>)</w:t>
      </w:r>
      <w:r w:rsidRPr="001732C3">
        <w:rPr>
          <w:rFonts w:ascii="Times New Roman" w:hAnsi="Times New Roman" w:cs="Times New Roman"/>
          <w:sz w:val="20"/>
          <w:szCs w:val="20"/>
        </w:rPr>
        <w:t>, for which a complexity analysis is provided by (Gupta et al</w:t>
      </w:r>
      <w:r w:rsidR="00490E81" w:rsidRPr="001732C3">
        <w:rPr>
          <w:rFonts w:ascii="Times New Roman" w:hAnsi="Times New Roman" w:cs="Times New Roman"/>
          <w:sz w:val="20"/>
          <w:szCs w:val="20"/>
        </w:rPr>
        <w:t>.</w:t>
      </w:r>
      <w:r w:rsidRPr="001732C3">
        <w:rPr>
          <w:rFonts w:ascii="Times New Roman" w:hAnsi="Times New Roman" w:cs="Times New Roman"/>
          <w:sz w:val="20"/>
          <w:szCs w:val="20"/>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1732C3">
        <w:rPr>
          <w:rFonts w:ascii="Times New Roman" w:hAnsi="Times New Roman" w:cs="Times New Roman"/>
          <w:sz w:val="20"/>
          <w:szCs w:val="20"/>
        </w:rPr>
        <w:t xml:space="preserve"> or cleverly engineered state spaces</w:t>
      </w:r>
      <w:r w:rsidRPr="001732C3">
        <w:rPr>
          <w:rFonts w:ascii="Times New Roman" w:hAnsi="Times New Roman" w:cs="Times New Roman"/>
          <w:sz w:val="20"/>
          <w:szCs w:val="20"/>
        </w:rPr>
        <w:t xml:space="preserve">. Current approaches often implement </w:t>
      </w:r>
      <w:del w:id="218" w:author="Larry Holder" w:date="2018-03-31T09:14:00Z">
        <w:r w:rsidRPr="001732C3" w:rsidDel="002A65C5">
          <w:rPr>
            <w:rFonts w:ascii="Times New Roman" w:hAnsi="Times New Roman" w:cs="Times New Roman"/>
            <w:sz w:val="20"/>
            <w:szCs w:val="20"/>
          </w:rPr>
          <w:delText xml:space="preserve">approaches </w:delText>
        </w:r>
      </w:del>
      <w:ins w:id="219" w:author="Larry Holder" w:date="2018-03-31T09:14:00Z">
        <w:r w:rsidR="002A65C5">
          <w:rPr>
            <w:rFonts w:ascii="Times New Roman" w:hAnsi="Times New Roman" w:cs="Times New Roman"/>
            <w:sz w:val="20"/>
            <w:szCs w:val="20"/>
          </w:rPr>
          <w:t>techniques</w:t>
        </w:r>
        <w:r w:rsidR="002A65C5" w:rsidRPr="001732C3">
          <w:rPr>
            <w:rFonts w:ascii="Times New Roman" w:hAnsi="Times New Roman" w:cs="Times New Roman"/>
            <w:sz w:val="20"/>
            <w:szCs w:val="20"/>
          </w:rPr>
          <w:t xml:space="preserve"> </w:t>
        </w:r>
      </w:ins>
      <w:r w:rsidRPr="001732C3">
        <w:rPr>
          <w:rFonts w:ascii="Times New Roman" w:hAnsi="Times New Roman" w:cs="Times New Roman"/>
          <w:sz w:val="20"/>
          <w:szCs w:val="20"/>
        </w:rPr>
        <w:t xml:space="preserve">such as Monte Carlo Tree Search </w:t>
      </w:r>
      <w:r w:rsidR="009D40C7" w:rsidRPr="001732C3">
        <w:rPr>
          <w:rFonts w:ascii="Times New Roman" w:hAnsi="Times New Roman" w:cs="Times New Roman"/>
          <w:sz w:val="20"/>
          <w:szCs w:val="20"/>
        </w:rPr>
        <w:t>(</w:t>
      </w:r>
      <w:r w:rsidRPr="001732C3">
        <w:rPr>
          <w:rFonts w:ascii="Times New Roman" w:hAnsi="Times New Roman" w:cs="Times New Roman"/>
          <w:sz w:val="20"/>
          <w:szCs w:val="20"/>
        </w:rPr>
        <w:t>Brown et al., 2012</w:t>
      </w:r>
      <w:r w:rsidR="009D40C7" w:rsidRPr="001732C3">
        <w:rPr>
          <w:rFonts w:ascii="Times New Roman" w:hAnsi="Times New Roman" w:cs="Times New Roman"/>
          <w:sz w:val="20"/>
          <w:szCs w:val="20"/>
        </w:rPr>
        <w:t>)</w:t>
      </w:r>
      <w:r w:rsidRPr="001732C3">
        <w:rPr>
          <w:rFonts w:ascii="Times New Roman" w:hAnsi="Times New Roman" w:cs="Times New Roman"/>
          <w:sz w:val="20"/>
          <w:szCs w:val="20"/>
        </w:rPr>
        <w:t>, which still entail intensive search behavior before upper confidence bounds on action-value estimates yield satisfactory performance.</w:t>
      </w:r>
    </w:p>
    <w:p w14:paraId="05D4BA2E" w14:textId="79E13DFF"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Graph compression addresses these problems heuristically by extracting the subgraphs characterizing advantageous behavior. </w:t>
      </w:r>
      <w:r w:rsidR="00A1244B" w:rsidRPr="001732C3">
        <w:rPr>
          <w:rFonts w:ascii="Times New Roman" w:hAnsi="Times New Roman" w:cs="Times New Roman"/>
          <w:sz w:val="20"/>
          <w:szCs w:val="20"/>
        </w:rPr>
        <w:t>Intuitively, a</w:t>
      </w:r>
      <w:r w:rsidR="00870202" w:rsidRPr="001732C3">
        <w:rPr>
          <w:rFonts w:ascii="Times New Roman" w:hAnsi="Times New Roman" w:cs="Times New Roman"/>
          <w:sz w:val="20"/>
          <w:szCs w:val="20"/>
        </w:rPr>
        <w:t xml:space="preserve"> highly-compressing graphical pattern</w:t>
      </w:r>
      <w:r w:rsidR="00A1244B" w:rsidRPr="001732C3">
        <w:rPr>
          <w:rFonts w:ascii="Times New Roman" w:hAnsi="Times New Roman" w:cs="Times New Roman"/>
          <w:sz w:val="20"/>
          <w:szCs w:val="20"/>
        </w:rPr>
        <w:t xml:space="preserve"> discovered by compression</w:t>
      </w:r>
      <w:r w:rsidR="00870202" w:rsidRPr="001732C3">
        <w:rPr>
          <w:rFonts w:ascii="Times New Roman" w:hAnsi="Times New Roman" w:cs="Times New Roman"/>
          <w:sz w:val="20"/>
          <w:szCs w:val="20"/>
        </w:rPr>
        <w:t xml:space="preserve"> is </w:t>
      </w:r>
      <w:r w:rsidR="00A1244B" w:rsidRPr="001732C3">
        <w:rPr>
          <w:rFonts w:ascii="Times New Roman" w:hAnsi="Times New Roman" w:cs="Times New Roman"/>
          <w:sz w:val="20"/>
          <w:szCs w:val="20"/>
        </w:rPr>
        <w:t xml:space="preserve">also a task-meaningful pattern. </w:t>
      </w:r>
      <w:r w:rsidRPr="001732C3">
        <w:rPr>
          <w:rFonts w:ascii="Times New Roman" w:hAnsi="Times New Roman" w:cs="Times New Roman"/>
          <w:sz w:val="20"/>
          <w:szCs w:val="20"/>
        </w:rPr>
        <w:t>For instance, in a highly complex combinatorial space such as chess, sub-graphs of useful actions c</w:t>
      </w:r>
      <w:r w:rsidR="004F1B58" w:rsidRPr="001732C3">
        <w:rPr>
          <w:rFonts w:ascii="Times New Roman" w:hAnsi="Times New Roman" w:cs="Times New Roman"/>
          <w:sz w:val="20"/>
          <w:szCs w:val="20"/>
        </w:rPr>
        <w:t>ould</w:t>
      </w:r>
      <w:r w:rsidRPr="001732C3">
        <w:rPr>
          <w:rFonts w:ascii="Times New Roman" w:hAnsi="Times New Roman" w:cs="Times New Roman"/>
          <w:sz w:val="20"/>
          <w:szCs w:val="20"/>
        </w:rPr>
        <w:t xml:space="preserve"> be learned via </w:t>
      </w:r>
      <w:r w:rsidR="00EA48F1" w:rsidRPr="001732C3">
        <w:rPr>
          <w:rFonts w:ascii="Times New Roman" w:hAnsi="Times New Roman" w:cs="Times New Roman"/>
          <w:sz w:val="20"/>
          <w:szCs w:val="20"/>
        </w:rPr>
        <w:t xml:space="preserve">long sequences of </w:t>
      </w:r>
      <w:r w:rsidRPr="001732C3">
        <w:rPr>
          <w:rFonts w:ascii="Times New Roman" w:hAnsi="Times New Roman" w:cs="Times New Roman"/>
          <w:sz w:val="20"/>
          <w:szCs w:val="20"/>
        </w:rPr>
        <w:t xml:space="preserve">user </w:t>
      </w:r>
      <w:r w:rsidR="00EA48F1" w:rsidRPr="001732C3">
        <w:rPr>
          <w:rFonts w:ascii="Times New Roman" w:hAnsi="Times New Roman" w:cs="Times New Roman"/>
          <w:sz w:val="20"/>
          <w:szCs w:val="20"/>
        </w:rPr>
        <w:t>actions</w:t>
      </w:r>
      <w:r w:rsidRPr="001732C3">
        <w:rPr>
          <w:rFonts w:ascii="Times New Roman" w:hAnsi="Times New Roman" w:cs="Times New Roman"/>
          <w:sz w:val="20"/>
          <w:szCs w:val="20"/>
        </w:rPr>
        <w:t>. Likewise, non-adversarial everyday</w:t>
      </w:r>
      <w:r w:rsidR="00A1244B" w:rsidRPr="001732C3">
        <w:rPr>
          <w:rFonts w:ascii="Times New Roman" w:hAnsi="Times New Roman" w:cs="Times New Roman"/>
          <w:sz w:val="20"/>
          <w:szCs w:val="20"/>
        </w:rPr>
        <w:t xml:space="preserve"> discrete</w:t>
      </w:r>
      <w:r w:rsidRPr="001732C3">
        <w:rPr>
          <w:rFonts w:ascii="Times New Roman" w:hAnsi="Times New Roman" w:cs="Times New Roman"/>
          <w:sz w:val="20"/>
          <w:szCs w:val="20"/>
        </w:rPr>
        <w:t xml:space="preserve"> tasks such as performing home chores or driving may be learned from examples characterizing the underlying graphical model of the task. Given large amounts of such user data for this and similar planning problems, repeated subgraphs can be extracted </w:t>
      </w:r>
      <w:r w:rsidRPr="001732C3">
        <w:rPr>
          <w:rFonts w:ascii="Times New Roman" w:hAnsi="Times New Roman" w:cs="Times New Roman"/>
          <w:sz w:val="20"/>
          <w:szCs w:val="20"/>
        </w:rPr>
        <w:lastRenderedPageBreak/>
        <w:t xml:space="preserve">and </w:t>
      </w:r>
      <w:r w:rsidR="00176321" w:rsidRPr="001732C3">
        <w:rPr>
          <w:rFonts w:ascii="Times New Roman" w:hAnsi="Times New Roman" w:cs="Times New Roman"/>
          <w:sz w:val="20"/>
          <w:szCs w:val="20"/>
        </w:rPr>
        <w:t>can</w:t>
      </w:r>
      <w:r w:rsidRPr="001732C3">
        <w:rPr>
          <w:rFonts w:ascii="Times New Roman" w:hAnsi="Times New Roman" w:cs="Times New Roman"/>
          <w:sz w:val="20"/>
          <w:szCs w:val="20"/>
        </w:rPr>
        <w:t xml:space="preserve"> bootstrap learning algorithms to bias their activities toward advantageous structural features. Conversely, the extracted information can be used for tasks such as anomaly detection.</w:t>
      </w:r>
    </w:p>
    <w:p w14:paraId="4CF72CE2" w14:textId="4251274E"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Thus, many pr</w:t>
      </w:r>
      <w:r w:rsidR="00C34A94" w:rsidRPr="001732C3">
        <w:rPr>
          <w:rFonts w:ascii="Times New Roman" w:hAnsi="Times New Roman" w:cs="Times New Roman"/>
          <w:sz w:val="20"/>
          <w:szCs w:val="20"/>
        </w:rPr>
        <w:t>ocess-oriented tasks</w:t>
      </w:r>
      <w:r w:rsidRPr="001732C3">
        <w:rPr>
          <w:rFonts w:ascii="Times New Roman" w:hAnsi="Times New Roman" w:cs="Times New Roman"/>
          <w:sz w:val="20"/>
          <w:szCs w:val="20"/>
        </w:rPr>
        <w:t xml:space="preserve"> can be solved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040D30" w:rsidRPr="001732C3">
        <w:rPr>
          <w:rFonts w:ascii="Times New Roman" w:hAnsi="Times New Roman" w:cs="Times New Roman"/>
          <w:sz w:val="20"/>
          <w:szCs w:val="20"/>
        </w:rPr>
        <w:t>bility to</w:t>
      </w:r>
      <w:r w:rsidRPr="001732C3">
        <w:rPr>
          <w:rFonts w:ascii="Times New Roman" w:hAnsi="Times New Roman" w:cs="Times New Roman"/>
          <w:sz w:val="20"/>
          <w:szCs w:val="20"/>
        </w:rPr>
        <w:t xml:space="preserve"> machine learning, planning, and artificial intelligence, and encompass general task-learning.</w:t>
      </w:r>
    </w:p>
    <w:p w14:paraId="4181C074" w14:textId="507C64A7" w:rsidR="00CB4B25" w:rsidRPr="001732C3" w:rsidRDefault="009C6B75" w:rsidP="009824DE">
      <w:pPr>
        <w:outlineLvl w:val="0"/>
        <w:rPr>
          <w:rFonts w:ascii="Times New Roman" w:hAnsi="Times New Roman" w:cs="Times New Roman"/>
          <w:b/>
          <w:sz w:val="20"/>
          <w:szCs w:val="20"/>
        </w:rPr>
      </w:pPr>
      <w:ins w:id="220" w:author="jesse" w:date="2018-04-02T09:15:00Z">
        <w:r>
          <w:rPr>
            <w:rFonts w:ascii="Times New Roman" w:hAnsi="Times New Roman" w:cs="Times New Roman"/>
            <w:b/>
            <w:sz w:val="20"/>
            <w:szCs w:val="20"/>
          </w:rPr>
          <w:t xml:space="preserve">2.4 </w:t>
        </w:r>
      </w:ins>
      <w:r w:rsidR="00CB4B25" w:rsidRPr="001732C3">
        <w:rPr>
          <w:rFonts w:ascii="Times New Roman" w:hAnsi="Times New Roman" w:cs="Times New Roman"/>
          <w:b/>
          <w:sz w:val="20"/>
          <w:szCs w:val="20"/>
        </w:rPr>
        <w:t>The Optimization Problem of Graphical Data Compression</w:t>
      </w:r>
    </w:p>
    <w:p w14:paraId="29C100A0" w14:textId="1F437934" w:rsidR="00CB4B25" w:rsidRPr="001732C3" w:rsidRDefault="00114E08" w:rsidP="00CB4B25">
      <w:pPr>
        <w:rPr>
          <w:rFonts w:ascii="Times New Roman" w:hAnsi="Times New Roman" w:cs="Times New Roman"/>
          <w:sz w:val="20"/>
          <w:szCs w:val="20"/>
        </w:rPr>
      </w:pPr>
      <w:r w:rsidRPr="001732C3">
        <w:rPr>
          <w:rFonts w:ascii="Times New Roman" w:hAnsi="Times New Roman" w:cs="Times New Roman"/>
          <w:sz w:val="20"/>
          <w:szCs w:val="20"/>
        </w:rPr>
        <w:t>The problem of graphical trace compression is</w:t>
      </w:r>
      <w:r w:rsidR="00CB4B25" w:rsidRPr="001732C3">
        <w:rPr>
          <w:rFonts w:ascii="Times New Roman" w:hAnsi="Times New Roman" w:cs="Times New Roman"/>
          <w:sz w:val="20"/>
          <w:szCs w:val="20"/>
        </w:rPr>
        <w:t xml:space="preserve"> to </w:t>
      </w:r>
      <w:r w:rsidR="00421457" w:rsidRPr="001732C3">
        <w:rPr>
          <w:rFonts w:ascii="Times New Roman" w:hAnsi="Times New Roman" w:cs="Times New Roman"/>
          <w:sz w:val="20"/>
          <w:szCs w:val="20"/>
        </w:rPr>
        <w:t xml:space="preserve">maximally </w:t>
      </w:r>
      <w:r w:rsidR="00CB4B25" w:rsidRPr="001732C3">
        <w:rPr>
          <w:rFonts w:ascii="Times New Roman" w:hAnsi="Times New Roman" w:cs="Times New Roman"/>
          <w:sz w:val="20"/>
          <w:szCs w:val="20"/>
        </w:rPr>
        <w:t xml:space="preserve">compress a set of graphical data representing directed, possibly-cyclic traces generated from an </w:t>
      </w:r>
      <w:r w:rsidR="00421457" w:rsidRPr="001732C3">
        <w:rPr>
          <w:rFonts w:ascii="Times New Roman" w:hAnsi="Times New Roman" w:cs="Times New Roman"/>
          <w:sz w:val="20"/>
          <w:szCs w:val="20"/>
        </w:rPr>
        <w:t xml:space="preserve">unknown </w:t>
      </w:r>
      <w:r w:rsidR="00CB4B25" w:rsidRPr="001732C3">
        <w:rPr>
          <w:rFonts w:ascii="Times New Roman" w:hAnsi="Times New Roman" w:cs="Times New Roman"/>
          <w:sz w:val="20"/>
          <w:szCs w:val="20"/>
        </w:rPr>
        <w:t>underlying graphical model</w:t>
      </w:r>
      <w:del w:id="221" w:author="Larry Holder" w:date="2018-03-31T09:18:00Z">
        <w:r w:rsidR="00CB4B25" w:rsidRPr="001732C3" w:rsidDel="00A54B5D">
          <w:rPr>
            <w:rFonts w:ascii="Times New Roman" w:hAnsi="Times New Roman" w:cs="Times New Roman"/>
            <w:sz w:val="20"/>
            <w:szCs w:val="20"/>
          </w:rPr>
          <w:delText>,</w:delText>
        </w:r>
      </w:del>
      <w:r w:rsidR="00CB4B25" w:rsidRPr="001732C3">
        <w:rPr>
          <w:rFonts w:ascii="Times New Roman" w:hAnsi="Times New Roman" w:cs="Times New Roman"/>
          <w:sz w:val="20"/>
          <w:szCs w:val="20"/>
        </w:rPr>
        <w:t xml:space="preserve"> </w:t>
      </w:r>
      <m:oMath>
        <m:r>
          <w:rPr>
            <w:rFonts w:ascii="Cambria Math" w:eastAsiaTheme="minorEastAsia" w:hAnsi="Cambria Math" w:cs="Times New Roman"/>
            <w:sz w:val="20"/>
            <w:szCs w:val="20"/>
          </w:rPr>
          <m:t>G</m:t>
        </m:r>
      </m:oMath>
      <w:r w:rsidR="00CB4B25" w:rsidRPr="001732C3">
        <w:rPr>
          <w:rFonts w:ascii="Times New Roman" w:hAnsi="Times New Roman" w:cs="Times New Roman"/>
          <w:sz w:val="20"/>
          <w:szCs w:val="20"/>
        </w:rPr>
        <w:t xml:space="preserve">. In the domain of process mining, these models typically have regular, compression-favorable structural properties, such as defined </w:t>
      </w:r>
      <w:r w:rsidR="00CB4B25" w:rsidRPr="001732C3">
        <w:rPr>
          <w:rFonts w:ascii="Times New Roman" w:hAnsi="Times New Roman" w:cs="Times New Roman"/>
          <w:i/>
          <w:sz w:val="20"/>
          <w:szCs w:val="20"/>
        </w:rPr>
        <w:t>begin/entry</w:t>
      </w:r>
      <w:r w:rsidR="00CB4B25" w:rsidRPr="001732C3">
        <w:rPr>
          <w:rFonts w:ascii="Times New Roman" w:hAnsi="Times New Roman" w:cs="Times New Roman"/>
          <w:sz w:val="20"/>
          <w:szCs w:val="20"/>
        </w:rPr>
        <w:t xml:space="preserve"> and </w:t>
      </w:r>
      <w:r w:rsidR="00CB4B25" w:rsidRPr="001732C3">
        <w:rPr>
          <w:rFonts w:ascii="Times New Roman" w:hAnsi="Times New Roman" w:cs="Times New Roman"/>
          <w:i/>
          <w:sz w:val="20"/>
          <w:szCs w:val="20"/>
        </w:rPr>
        <w:t>end/exit</w:t>
      </w:r>
      <w:r w:rsidR="00CB4B25" w:rsidRPr="001732C3">
        <w:rPr>
          <w:rFonts w:ascii="Times New Roman" w:hAnsi="Times New Roman" w:cs="Times New Roman"/>
          <w:sz w:val="20"/>
          <w:szCs w:val="20"/>
        </w:rPr>
        <w:t xml:space="preserve"> points for traces, modest overall average degree, few or zero cycles, and generally, if not always, behaving like directed, acyclic graphs (DAGs). </w:t>
      </w:r>
      <w:r w:rsidR="00CB4B25" w:rsidRPr="001732C3">
        <w:rPr>
          <w:rFonts w:ascii="Times New Roman" w:eastAsiaTheme="minorEastAsia" w:hAnsi="Times New Roman" w:cs="Times New Roman"/>
          <w:sz w:val="20"/>
          <w:szCs w:val="20"/>
        </w:rPr>
        <w:t xml:space="preserve">The field of process mining provides many algorithms for mining </w:t>
      </w:r>
      <m:oMath>
        <m:r>
          <w:rPr>
            <w:rFonts w:ascii="Cambria Math" w:eastAsiaTheme="minorEastAsia" w:hAnsi="Cambria Math" w:cs="Times New Roman"/>
            <w:sz w:val="20"/>
            <w:szCs w:val="20"/>
          </w:rPr>
          <m:t>G</m:t>
        </m:r>
      </m:oMath>
      <w:r w:rsidR="00CB4B25" w:rsidRPr="001732C3">
        <w:rPr>
          <w:rFonts w:ascii="Times New Roman" w:eastAsiaTheme="minorEastAsia" w:hAnsi="Times New Roman" w:cs="Times New Roman"/>
          <w:sz w:val="20"/>
          <w:szCs w:val="20"/>
        </w:rPr>
        <w:t xml:space="preserve"> from some input log </w:t>
      </w:r>
      <m:oMath>
        <m:r>
          <w:rPr>
            <w:rFonts w:ascii="Cambria Math" w:hAnsi="Cambria Math" w:cs="Times New Roman"/>
            <w:sz w:val="20"/>
            <w:szCs w:val="20"/>
          </w:rPr>
          <m:t>L</m:t>
        </m:r>
      </m:oMath>
      <w:r w:rsidR="00CB4B25" w:rsidRPr="001732C3">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00CB4B25" w:rsidRPr="001732C3">
        <w:rPr>
          <w:rFonts w:ascii="Times New Roman" w:eastAsiaTheme="minorEastAsia" w:hAnsi="Times New Roman" w:cs="Times New Roman"/>
          <w:sz w:val="20"/>
          <w:szCs w:val="20"/>
        </w:rPr>
        <w:t xml:space="preserve"> can then be used to convert a log of partially-ordered traces into a set of corresponding graphical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L,G</m:t>
            </m:r>
          </m:sub>
        </m:sSub>
      </m:oMath>
      <w:r w:rsidR="00CB4B25" w:rsidRPr="001732C3">
        <w:rPr>
          <w:rFonts w:ascii="Times New Roman" w:eastAsiaTheme="minorEastAsia" w:hAnsi="Times New Roman" w:cs="Times New Roman"/>
          <w:sz w:val="20"/>
          <w:szCs w:val="20"/>
        </w:rPr>
        <w:t xml:space="preserve"> (hereafter simply </w:t>
      </w:r>
      <m:oMath>
        <m:r>
          <w:rPr>
            <w:rFonts w:ascii="Cambria Math" w:hAnsi="Cambria Math" w:cs="Times New Roman"/>
            <w:sz w:val="20"/>
            <w:szCs w:val="20"/>
          </w:rPr>
          <m:t>T</m:t>
        </m:r>
      </m:oMath>
      <w:r w:rsidR="00CB4B25" w:rsidRPr="001732C3">
        <w:rPr>
          <w:rFonts w:ascii="Times New Roman" w:eastAsiaTheme="minorEastAsia" w:hAnsi="Times New Roman" w:cs="Times New Roman"/>
          <w:sz w:val="20"/>
          <w:szCs w:val="20"/>
        </w:rPr>
        <w:t>).</w:t>
      </w:r>
    </w:p>
    <w:p w14:paraId="6C41D5D6" w14:textId="2E20377F"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 xml:space="preserve">The goal of graphical compression is to reduce a set of graphical traces </w:t>
      </w:r>
      <m:oMath>
        <m:r>
          <w:rPr>
            <w:rFonts w:ascii="Cambria Math" w:hAnsi="Cambria Math" w:cs="Times New Roman"/>
            <w:sz w:val="20"/>
            <w:szCs w:val="20"/>
          </w:rPr>
          <m:t>T</m:t>
        </m:r>
      </m:oMath>
      <w:r w:rsidRPr="001732C3">
        <w:rPr>
          <w:rFonts w:ascii="Times New Roman" w:hAnsi="Times New Roman" w:cs="Times New Roman"/>
          <w:sz w:val="20"/>
          <w:szCs w:val="20"/>
        </w:rPr>
        <w:t xml:space="preserve"> to a minimal collection of prototype subgraphs </w:t>
      </w:r>
      <m:oMath>
        <m:r>
          <w:rPr>
            <w:rFonts w:ascii="Cambria Math" w:hAnsi="Cambria Math" w:cs="Times New Roman"/>
            <w:sz w:val="20"/>
            <w:szCs w:val="20"/>
          </w:rPr>
          <m:t>S={</m:t>
        </m:r>
        <m:sSub>
          <m:sSubPr>
            <m:ctrlPr>
              <w:rPr>
                <w:rFonts w:ascii="Cambria Math" w:hAnsi="Cambria Math" w:cs="Times New Roman"/>
                <w:i/>
                <w:sz w:val="20"/>
                <w:szCs w:val="20"/>
              </w:rPr>
            </m:ctrlPr>
          </m:sSubPr>
          <m:e>
            <m:r>
              <w:rPr>
                <w:rFonts w:ascii="Cambria Math" w:hAnsi="Cambria Math" w:cs="Times New Roman"/>
                <w:sz w:val="20"/>
                <w:szCs w:val="20"/>
              </w:rPr>
              <m:t>s</m:t>
            </m:r>
          </m:e>
          <m:sub>
            <m:r>
              <w:ins w:id="222" w:author="jesse" w:date="2018-04-02T09:52:00Z">
                <w:rPr>
                  <w:rFonts w:ascii="Cambria Math" w:hAnsi="Cambria Math" w:cs="Times New Roman"/>
                  <w:sz w:val="20"/>
                  <w:szCs w:val="20"/>
                </w:rPr>
                <m:t>1</m:t>
              </w:ins>
            </m:r>
            <m:r>
              <w:del w:id="223" w:author="jesse" w:date="2018-04-02T09:52:00Z">
                <w:rPr>
                  <w:rFonts w:ascii="Cambria Math" w:hAnsi="Cambria Math" w:cs="Times New Roman"/>
                  <w:sz w:val="20"/>
                  <w:szCs w:val="20"/>
                </w:rPr>
                <m:t>0</m:t>
              </w:del>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r>
          <w:rPr>
            <w:rFonts w:ascii="Cambria Math" w:hAnsi="Cambria Math" w:cs="Times New Roman"/>
            <w:sz w:val="20"/>
            <w:szCs w:val="20"/>
          </w:rPr>
          <m:t>}</m:t>
        </m:r>
      </m:oMath>
      <w:r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or edge subsets, maximally compressing </w:t>
      </w:r>
      <m:oMath>
        <m:r>
          <m:rPr>
            <m:sty m:val="p"/>
          </m:rPr>
          <w:rPr>
            <w:rStyle w:val="CommentReference"/>
          </w:rPr>
          <w:commentReference w:id="224"/>
        </m:r>
        <m:r>
          <w:ins w:id="225" w:author="jesse" w:date="2018-04-02T09:59:00Z">
            <w:rPr>
              <w:rFonts w:ascii="Cambria Math" w:hAnsi="Cambria Math" w:cs="Times New Roman"/>
              <w:sz w:val="20"/>
              <w:szCs w:val="20"/>
            </w:rPr>
            <m:t>T</m:t>
          </w:ins>
        </m:r>
      </m:oMath>
      <w:r w:rsidRPr="001732C3">
        <w:rPr>
          <w:rFonts w:ascii="Times New Roman" w:eastAsiaTheme="minorEastAsia" w:hAnsi="Times New Roman" w:cs="Times New Roman"/>
          <w:sz w:val="20"/>
          <w:szCs w:val="20"/>
        </w:rPr>
        <w:t>:</w:t>
      </w:r>
    </w:p>
    <w:p w14:paraId="34B5592C" w14:textId="77777777" w:rsidR="00CB4B25" w:rsidRPr="001732C3" w:rsidRDefault="00CB4B25" w:rsidP="00CB4B25">
      <w:pPr>
        <w:spacing w:after="0"/>
        <w:rPr>
          <w:rFonts w:ascii="Times New Roman" w:eastAsiaTheme="minorEastAsia" w:hAnsi="Times New Roman" w:cs="Times New Roman"/>
          <w:sz w:val="20"/>
          <w:szCs w:val="20"/>
        </w:rPr>
      </w:pPr>
      <w:r w:rsidRPr="001732C3">
        <w:rPr>
          <w:rFonts w:ascii="Times New Roman" w:hAnsi="Times New Roman" w:cs="Times New Roman"/>
          <w:sz w:val="20"/>
          <w:szCs w:val="20"/>
        </w:rPr>
        <w:tab/>
      </w:r>
      <m:oMath>
        <m:r>
          <w:rPr>
            <w:rFonts w:ascii="Cambria Math" w:hAnsi="Cambria Math" w:cs="Times New Roman"/>
            <w:sz w:val="20"/>
            <w:szCs w:val="20"/>
          </w:rPr>
          <m:t>Input:</m:t>
        </m:r>
        <m:r>
          <w:rPr>
            <w:rFonts w:ascii="Cambria Math" w:eastAsiaTheme="minorEastAsia" w:hAnsi="Cambria Math" w:cs="Times New Roman"/>
            <w:sz w:val="20"/>
            <w:szCs w:val="20"/>
          </w:rPr>
          <m:t xml:space="preserve">a graphical trace log </m:t>
        </m:r>
        <m:r>
          <w:rPr>
            <w:rFonts w:ascii="Cambria Math" w:hAnsi="Cambria Math" w:cs="Times New Roman"/>
            <w:sz w:val="20"/>
            <w:szCs w:val="20"/>
          </w:rPr>
          <m:t>T</m:t>
        </m:r>
        <m:r>
          <w:rPr>
            <w:rFonts w:ascii="Cambria Math" w:eastAsiaTheme="minorEastAsia" w:hAnsi="Cambria Math" w:cs="Times New Roman"/>
            <w:sz w:val="20"/>
            <w:szCs w:val="20"/>
          </w:rPr>
          <m:t>, of size d=</m:t>
        </m:r>
        <m:d>
          <m:dPr>
            <m:begChr m:val="|"/>
            <m:endChr m:val="|"/>
            <m:ctrlPr>
              <w:rPr>
                <w:rFonts w:ascii="Cambria Math" w:eastAsiaTheme="minorEastAsia" w:hAnsi="Cambria Math" w:cs="Times New Roman"/>
                <w:i/>
                <w:sz w:val="20"/>
                <w:szCs w:val="20"/>
              </w:rPr>
            </m:ctrlPr>
          </m:dPr>
          <m:e>
            <m:r>
              <w:rPr>
                <w:rFonts w:ascii="Cambria Math" w:hAnsi="Cambria Math" w:cs="Times New Roman"/>
                <w:sz w:val="20"/>
                <w:szCs w:val="20"/>
              </w:rPr>
              <m:t>T</m:t>
            </m:r>
          </m:e>
        </m:d>
      </m:oMath>
    </w:p>
    <w:p w14:paraId="2C2AAC27" w14:textId="40363100" w:rsidR="00CB4B25" w:rsidRPr="001732C3" w:rsidRDefault="00CB4B25" w:rsidP="00CB4B25">
      <w:pPr>
        <w:spacing w:after="0"/>
        <w:rPr>
          <w:rFonts w:ascii="Times New Roman" w:eastAsiaTheme="minorEastAsia" w:hAnsi="Times New Roman" w:cs="Times New Roman"/>
          <w:sz w:val="20"/>
          <w:szCs w:val="20"/>
        </w:rPr>
      </w:pPr>
      <w:r w:rsidRPr="001732C3">
        <w:rPr>
          <w:rFonts w:ascii="Times New Roman" w:hAnsi="Times New Roman" w:cs="Times New Roman"/>
          <w:sz w:val="20"/>
          <w:szCs w:val="20"/>
        </w:rPr>
        <w:tab/>
      </w:r>
      <m:oMath>
        <m:r>
          <w:rPr>
            <w:rFonts w:ascii="Cambria Math" w:hAnsi="Cambria Math" w:cs="Times New Roman"/>
            <w:sz w:val="20"/>
            <w:szCs w:val="20"/>
          </w:rPr>
          <m:t>Objective:</m:t>
        </m:r>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r>
          <w:rPr>
            <w:rFonts w:ascii="Cambria Math"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ins w:id="226" w:author="jesse" w:date="2018-04-02T09:53:00Z">
                    <w:rPr>
                      <w:rFonts w:ascii="Cambria Math" w:hAnsi="Cambria Math" w:cs="Times New Roman"/>
                      <w:sz w:val="20"/>
                      <w:szCs w:val="20"/>
                    </w:rPr>
                    <m:t>1</m:t>
                  </w:ins>
                </m:r>
                <m:r>
                  <w:del w:id="227" w:author="jesse" w:date="2018-04-02T09:53:00Z">
                    <w:rPr>
                      <w:rFonts w:ascii="Cambria Math" w:hAnsi="Cambria Math" w:cs="Times New Roman"/>
                      <w:sz w:val="20"/>
                      <w:szCs w:val="20"/>
                    </w:rPr>
                    <m:t>0</m:t>
                  </w:del>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e>
        </m:d>
        <m:r>
          <w:rPr>
            <w:rFonts w:ascii="Cambria Math" w:hAnsi="Cambria Math" w:cs="Times New Roman"/>
            <w:sz w:val="20"/>
            <w:szCs w:val="20"/>
          </w:rPr>
          <m:t xml:space="preserve">  for mi</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k</m:t>
            </m:r>
          </m:sub>
        </m:sSub>
        <m:r>
          <w:rPr>
            <w:rFonts w:ascii="Cambria Math" w:hAnsi="Cambria Math" w:cs="Times New Roman"/>
            <w:sz w:val="20"/>
            <w:szCs w:val="20"/>
          </w:rPr>
          <m:t>(S|T)</m:t>
        </m:r>
      </m:oMath>
    </w:p>
    <w:p w14:paraId="7C1B0C5C" w14:textId="77777777" w:rsidR="00CB4B25" w:rsidRPr="001732C3" w:rsidRDefault="00CB4B25" w:rsidP="00CB4B25">
      <w:pPr>
        <w:spacing w:after="0"/>
        <w:rPr>
          <w:rFonts w:ascii="Times New Roman" w:hAnsi="Times New Roman" w:cs="Times New Roman"/>
          <w:sz w:val="20"/>
          <w:szCs w:val="20"/>
        </w:rPr>
      </w:pPr>
    </w:p>
    <w:p w14:paraId="34B62E77" w14:textId="157ADB0F"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 xml:space="preserve">This </w:t>
      </w:r>
      <w:commentRangeStart w:id="228"/>
      <w:r w:rsidR="00363B77" w:rsidRPr="001732C3">
        <w:rPr>
          <w:rFonts w:ascii="Times New Roman" w:hAnsi="Times New Roman" w:cs="Times New Roman"/>
          <w:sz w:val="20"/>
          <w:szCs w:val="20"/>
        </w:rPr>
        <w:t>objective</w:t>
      </w:r>
      <w:r w:rsidR="00C47890" w:rsidRPr="001732C3">
        <w:rPr>
          <w:rFonts w:ascii="Times New Roman" w:hAnsi="Times New Roman" w:cs="Times New Roman"/>
          <w:sz w:val="20"/>
          <w:szCs w:val="20"/>
        </w:rPr>
        <w:t xml:space="preserve"> defines </w:t>
      </w:r>
      <w:commentRangeEnd w:id="228"/>
      <w:r w:rsidR="00E44632">
        <w:rPr>
          <w:rStyle w:val="CommentReference"/>
        </w:rPr>
        <w:commentReference w:id="228"/>
      </w:r>
      <w:r w:rsidR="00000BC4" w:rsidRPr="001732C3">
        <w:rPr>
          <w:rFonts w:ascii="Times New Roman" w:hAnsi="Times New Roman" w:cs="Times New Roman"/>
          <w:sz w:val="20"/>
          <w:szCs w:val="20"/>
        </w:rPr>
        <w:t>the</w:t>
      </w:r>
      <w:r w:rsidRPr="001732C3">
        <w:rPr>
          <w:rFonts w:ascii="Times New Roman" w:hAnsi="Times New Roman" w:cs="Times New Roman"/>
          <w:sz w:val="20"/>
          <w:szCs w:val="20"/>
        </w:rPr>
        <w:t xml:space="preserve"> search for the minimum </w:t>
      </w:r>
      <w:del w:id="229" w:author="Larry Holder" w:date="2018-03-31T09:25:00Z">
        <w:r w:rsidRPr="001732C3" w:rsidDel="00E44632">
          <w:rPr>
            <w:rFonts w:ascii="Times New Roman" w:hAnsi="Times New Roman" w:cs="Times New Roman"/>
            <w:i/>
            <w:sz w:val="20"/>
            <w:szCs w:val="20"/>
          </w:rPr>
          <w:delText>k-</w:delText>
        </w:r>
        <w:r w:rsidRPr="001732C3" w:rsidDel="00E44632">
          <w:rPr>
            <w:rFonts w:ascii="Times New Roman" w:hAnsi="Times New Roman" w:cs="Times New Roman"/>
            <w:sz w:val="20"/>
            <w:szCs w:val="20"/>
          </w:rPr>
          <w:delText xml:space="preserve">bit </w:delText>
        </w:r>
      </w:del>
      <w:r w:rsidRPr="001732C3">
        <w:rPr>
          <w:rFonts w:ascii="Times New Roman" w:hAnsi="Times New Roman" w:cs="Times New Roman"/>
          <w:sz w:val="20"/>
          <w:szCs w:val="20"/>
        </w:rPr>
        <w:t>length set</w:t>
      </w:r>
      <w:del w:id="230" w:author="Larry Holder" w:date="2018-03-31T09:25:00Z">
        <w:r w:rsidRPr="001732C3" w:rsidDel="00E44632">
          <w:rPr>
            <w:rFonts w:ascii="Times New Roman" w:hAnsi="Times New Roman" w:cs="Times New Roman"/>
            <w:sz w:val="20"/>
            <w:szCs w:val="20"/>
          </w:rPr>
          <w:delText>,</w:delText>
        </w:r>
      </w:del>
      <w:r w:rsidRPr="001732C3">
        <w:rPr>
          <w:rFonts w:ascii="Times New Roman" w:hAnsi="Times New Roman" w:cs="Times New Roman"/>
          <w:sz w:val="20"/>
          <w:szCs w:val="20"/>
        </w:rPr>
        <w:t xml:space="preserve"> </w:t>
      </w:r>
      <m:oMath>
        <m:r>
          <w:rPr>
            <w:rFonts w:ascii="Cambria Math" w:hAnsi="Cambria Math" w:cs="Times New Roman"/>
            <w:sz w:val="20"/>
            <w:szCs w:val="20"/>
          </w:rPr>
          <m:t>S</m:t>
        </m:r>
      </m:oMath>
      <w:del w:id="231" w:author="Larry Holder" w:date="2018-03-31T09:26:00Z">
        <w:r w:rsidRPr="001732C3" w:rsidDel="00E44632">
          <w:rPr>
            <w:rFonts w:ascii="Times New Roman" w:eastAsiaTheme="minorEastAsia" w:hAnsi="Times New Roman" w:cs="Times New Roman"/>
            <w:sz w:val="20"/>
            <w:szCs w:val="20"/>
          </w:rPr>
          <w:delText>,</w:delText>
        </w:r>
      </w:del>
      <w:r w:rsidRPr="001732C3">
        <w:rPr>
          <w:rFonts w:ascii="Times New Roman" w:eastAsiaTheme="minorEastAsia" w:hAnsi="Times New Roman" w:cs="Times New Roman"/>
          <w:sz w:val="20"/>
          <w:szCs w:val="20"/>
        </w:rPr>
        <w:t xml:space="preserve"> given log </w:t>
      </w:r>
      <m:oMath>
        <m:r>
          <w:rPr>
            <w:rFonts w:ascii="Cambria Math" w:hAnsi="Cambria Math" w:cs="Times New Roman"/>
            <w:sz w:val="20"/>
            <w:szCs w:val="20"/>
          </w:rPr>
          <m:t>T</m:t>
        </m:r>
        <m:r>
          <w:del w:id="232" w:author="Larry Holder" w:date="2018-03-31T09:27:00Z">
            <m:rPr>
              <m:sty m:val="p"/>
            </m:rPr>
            <w:rPr>
              <w:rFonts w:ascii="Cambria Math" w:eastAsiaTheme="minorEastAsia" w:hAnsi="Cambria Math" w:cs="Times New Roman"/>
              <w:sz w:val="20"/>
              <w:szCs w:val="20"/>
            </w:rPr>
            <m:t>, though other criteria could be devised</m:t>
          </w:del>
        </m:r>
      </m:oMath>
      <w:r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Once the set </w:t>
      </w:r>
      <m:oMath>
        <m:r>
          <w:rPr>
            <w:rFonts w:ascii="Cambria Math" w:hAnsi="Cambria Math" w:cs="Times New Roman"/>
            <w:sz w:val="20"/>
            <w:szCs w:val="20"/>
          </w:rPr>
          <m:t>S</m:t>
        </m:r>
      </m:oMath>
      <w:r w:rsidRPr="001732C3">
        <w:rPr>
          <w:rFonts w:ascii="Times New Roman" w:eastAsiaTheme="minorEastAsia" w:hAnsi="Times New Roman" w:cs="Times New Roman"/>
          <w:sz w:val="20"/>
          <w:szCs w:val="20"/>
        </w:rPr>
        <w:t xml:space="preserve"> is </w:t>
      </w:r>
      <w:r w:rsidRPr="001732C3">
        <w:rPr>
          <w:rFonts w:ascii="Times New Roman" w:hAnsi="Times New Roman" w:cs="Times New Roman"/>
          <w:sz w:val="20"/>
          <w:szCs w:val="20"/>
        </w:rPr>
        <w:t xml:space="preserve">found,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1732C3">
        <w:rPr>
          <w:rFonts w:ascii="Times New Roman" w:hAnsi="Times New Roman" w:cs="Times New Roman"/>
          <w:sz w:val="20"/>
          <w:szCs w:val="20"/>
        </w:rPr>
        <w:t xml:space="preserve"> can be encoded as a </w:t>
      </w:r>
      <w:r w:rsidRPr="001732C3">
        <w:rPr>
          <w:rFonts w:ascii="Times New Roman" w:hAnsi="Times New Roman" w:cs="Times New Roman"/>
          <w:i/>
          <w:sz w:val="20"/>
          <w:szCs w:val="20"/>
        </w:rPr>
        <w:t>k</w:t>
      </w:r>
      <w:r w:rsidRPr="001732C3">
        <w:rPr>
          <w:rFonts w:ascii="Times New Roman" w:hAnsi="Times New Roman" w:cs="Times New Roman"/>
          <w:sz w:val="20"/>
          <w:szCs w:val="20"/>
        </w:rPr>
        <w:t xml:space="preserve">-length binary vector </w:t>
      </w:r>
      <m:oMath>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oMath>
      <w:r w:rsidRPr="001732C3">
        <w:rPr>
          <w:rFonts w:ascii="Times New Roman" w:hAnsi="Times New Roman" w:cs="Times New Roman"/>
          <w:sz w:val="20"/>
          <w:szCs w:val="20"/>
        </w:rPr>
        <w:t xml:space="preserve"> indicating its member subgraphs, and thus the trace can be encoded and decoded via </w:t>
      </w:r>
      <m:oMath>
        <m:r>
          <w:rPr>
            <w:rFonts w:ascii="Cambria Math" w:eastAsiaTheme="minorEastAsia" w:hAnsi="Cambria Math" w:cs="Times New Roman"/>
            <w:sz w:val="20"/>
            <w:szCs w:val="20"/>
          </w:rPr>
          <m:t>S</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i</m:t>
            </m:r>
          </m:sub>
        </m:sSub>
      </m:oMath>
      <w:r w:rsidRPr="001732C3">
        <w:rPr>
          <w:rFonts w:ascii="Times New Roman" w:hAnsi="Times New Roman" w:cs="Times New Roman"/>
          <w:sz w:val="20"/>
          <w:szCs w:val="20"/>
        </w:rPr>
        <w:t xml:space="preserve">. Thus, a </w:t>
      </w:r>
      <w:commentRangeStart w:id="233"/>
      <w:r w:rsidRPr="001732C3">
        <w:rPr>
          <w:rFonts w:ascii="Times New Roman" w:hAnsi="Times New Roman" w:cs="Times New Roman"/>
          <w:sz w:val="20"/>
          <w:szCs w:val="20"/>
        </w:rPr>
        <w:t>lossless compression method</w:t>
      </w:r>
      <w:commentRangeEnd w:id="233"/>
      <w:r w:rsidR="003E4D77">
        <w:rPr>
          <w:rStyle w:val="CommentReference"/>
        </w:rPr>
        <w:commentReference w:id="233"/>
      </w:r>
      <w:r w:rsidRPr="001732C3">
        <w:rPr>
          <w:rFonts w:ascii="Times New Roman" w:hAnsi="Times New Roman" w:cs="Times New Roman"/>
          <w:sz w:val="20"/>
          <w:szCs w:val="20"/>
        </w:rPr>
        <w:t xml:space="preserve"> can be devised by finding the minimal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hAnsi="Times New Roman" w:cs="Times New Roman"/>
          <w:sz w:val="20"/>
          <w:szCs w:val="20"/>
        </w:rPr>
        <w:t xml:space="preserve">, converting each trace to a bit vector indicating its subsets in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hAnsi="Times New Roman" w:cs="Times New Roman"/>
          <w:sz w:val="20"/>
          <w:szCs w:val="20"/>
        </w:rPr>
        <w:t xml:space="preserve">, and transmitting these vectors along with the edge-subsets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hAnsi="Times New Roman" w:cs="Times New Roman"/>
          <w:sz w:val="20"/>
          <w:szCs w:val="20"/>
        </w:rPr>
        <w:t xml:space="preserve"> by which to decode them.</w:t>
      </w:r>
    </w:p>
    <w:p w14:paraId="4C216D9C" w14:textId="22B7128F" w:rsidR="00CB4B25" w:rsidRPr="001732C3" w:rsidRDefault="00CB4B25" w:rsidP="00CB4B25">
      <w:pPr>
        <w:keepNext/>
        <w:jc w:val="center"/>
        <w:rPr>
          <w:rFonts w:ascii="Times New Roman" w:hAnsi="Times New Roman" w:cs="Times New Roman"/>
        </w:rPr>
      </w:pPr>
      <w:del w:id="234" w:author="jesse" w:date="2018-04-02T10:22:00Z">
        <w:r w:rsidRPr="001732C3" w:rsidDel="007E1201">
          <w:rPr>
            <w:rFonts w:ascii="Times New Roman" w:hAnsi="Times New Roman" w:cs="Times New Roman"/>
            <w:noProof/>
            <w:sz w:val="20"/>
            <w:szCs w:val="20"/>
          </w:rPr>
          <w:lastRenderedPageBreak/>
          <w:drawing>
            <wp:inline distT="0" distB="0" distL="0" distR="0" wp14:anchorId="32F648CE" wp14:editId="45ADA91B">
              <wp:extent cx="4806950" cy="241632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0983" cy="2428409"/>
                      </a:xfrm>
                      <a:prstGeom prst="rect">
                        <a:avLst/>
                      </a:prstGeom>
                      <a:noFill/>
                      <a:ln>
                        <a:noFill/>
                      </a:ln>
                    </pic:spPr>
                  </pic:pic>
                </a:graphicData>
              </a:graphic>
            </wp:inline>
          </w:drawing>
        </w:r>
      </w:del>
      <w:ins w:id="235" w:author="jesse" w:date="2018-04-02T10:22:00Z">
        <w:r w:rsidR="007E1201">
          <w:rPr>
            <w:rFonts w:ascii="Times New Roman" w:hAnsi="Times New Roman" w:cs="Times New Roman"/>
            <w:noProof/>
          </w:rPr>
          <w:drawing>
            <wp:inline distT="0" distB="0" distL="0" distR="0" wp14:anchorId="68C5063A" wp14:editId="78EA82E7">
              <wp:extent cx="5334000" cy="261850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9421" cy="2621170"/>
                      </a:xfrm>
                      <a:prstGeom prst="rect">
                        <a:avLst/>
                      </a:prstGeom>
                      <a:noFill/>
                      <a:ln>
                        <a:noFill/>
                      </a:ln>
                    </pic:spPr>
                  </pic:pic>
                </a:graphicData>
              </a:graphic>
            </wp:inline>
          </w:drawing>
        </w:r>
      </w:ins>
    </w:p>
    <w:p w14:paraId="3976E678" w14:textId="75D1C1DF" w:rsidR="00CB4B25" w:rsidRPr="001732C3" w:rsidRDefault="00CB4B25" w:rsidP="00CB4B25">
      <w:pPr>
        <w:pStyle w:val="Caption"/>
        <w:ind w:left="720" w:right="720"/>
        <w:jc w:val="center"/>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3A55E7" w:rsidRPr="001732C3">
        <w:rPr>
          <w:rFonts w:ascii="Times New Roman" w:hAnsi="Times New Roman" w:cs="Times New Roman"/>
          <w:noProof/>
          <w:color w:val="auto"/>
        </w:rPr>
        <w:t>5</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xml:space="preserve">: Graphical encoding and decoding. Trace set </w:t>
      </w:r>
      <w:del w:id="236" w:author="Larry Holder" w:date="2018-03-31T09:31:00Z">
        <w:r w:rsidRPr="001732C3" w:rsidDel="003E4D77">
          <w:rPr>
            <w:rFonts w:ascii="Times New Roman" w:hAnsi="Times New Roman" w:cs="Times New Roman"/>
            <w:color w:val="auto"/>
          </w:rPr>
          <w:delText>'</w:delText>
        </w:r>
      </w:del>
      <w:r w:rsidRPr="001732C3">
        <w:rPr>
          <w:rFonts w:ascii="Times New Roman" w:hAnsi="Times New Roman" w:cs="Times New Roman"/>
          <w:color w:val="auto"/>
        </w:rPr>
        <w:t>T</w:t>
      </w:r>
      <w:del w:id="237" w:author="Larry Holder" w:date="2018-03-31T09:31:00Z">
        <w:r w:rsidRPr="001732C3" w:rsidDel="003E4D77">
          <w:rPr>
            <w:rFonts w:ascii="Times New Roman" w:hAnsi="Times New Roman" w:cs="Times New Roman"/>
            <w:color w:val="auto"/>
          </w:rPr>
          <w:delText>'</w:delText>
        </w:r>
      </w:del>
      <w:r w:rsidRPr="001732C3">
        <w:rPr>
          <w:rFonts w:ascii="Times New Roman" w:hAnsi="Times New Roman" w:cs="Times New Roman"/>
          <w:color w:val="auto"/>
        </w:rPr>
        <w:t xml:space="preserve"> </w:t>
      </w:r>
      <w:r w:rsidR="00EE0439" w:rsidRPr="001732C3">
        <w:rPr>
          <w:rFonts w:ascii="Times New Roman" w:hAnsi="Times New Roman" w:cs="Times New Roman"/>
          <w:color w:val="auto"/>
        </w:rPr>
        <w:t xml:space="preserve">of four traces </w:t>
      </w:r>
      <w:r w:rsidRPr="001732C3">
        <w:rPr>
          <w:rFonts w:ascii="Times New Roman" w:hAnsi="Times New Roman" w:cs="Times New Roman"/>
          <w:color w:val="auto"/>
        </w:rPr>
        <w:t>is shown at left, compressing set S* (center), and the encoding vectors for each of the four traces (right), where a '1' indicates</w:t>
      </w:r>
      <w:r w:rsidR="00421457" w:rsidRPr="001732C3">
        <w:rPr>
          <w:rFonts w:ascii="Times New Roman" w:hAnsi="Times New Roman" w:cs="Times New Roman"/>
          <w:color w:val="auto"/>
        </w:rPr>
        <w:t xml:space="preserve"> the presence of </w:t>
      </w:r>
      <w:commentRangeStart w:id="238"/>
      <w:r w:rsidR="00421457" w:rsidRPr="001732C3">
        <w:rPr>
          <w:rFonts w:ascii="Times New Roman" w:hAnsi="Times New Roman" w:cs="Times New Roman"/>
          <w:color w:val="auto"/>
        </w:rPr>
        <w:t>Si</w:t>
      </w:r>
      <w:commentRangeEnd w:id="238"/>
      <w:r w:rsidR="003E4D77">
        <w:rPr>
          <w:rStyle w:val="CommentReference"/>
          <w:i w:val="0"/>
          <w:iCs w:val="0"/>
          <w:color w:val="auto"/>
        </w:rPr>
        <w:commentReference w:id="238"/>
      </w:r>
      <w:r w:rsidRPr="001732C3">
        <w:rPr>
          <w:rFonts w:ascii="Times New Roman" w:hAnsi="Times New Roman" w:cs="Times New Roman"/>
          <w:color w:val="auto"/>
        </w:rPr>
        <w:t>. S* provides the encoding/decoding dictionary.</w:t>
      </w:r>
    </w:p>
    <w:p w14:paraId="2174598B" w14:textId="4F9E8F70"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 xml:space="preserve">The general method is illustrated </w:t>
      </w:r>
      <w:del w:id="239" w:author="Larry Holder" w:date="2018-03-31T09:41:00Z">
        <w:r w:rsidRPr="001732C3" w:rsidDel="00FB6D67">
          <w:rPr>
            <w:rFonts w:ascii="Times New Roman" w:hAnsi="Times New Roman" w:cs="Times New Roman"/>
            <w:sz w:val="20"/>
            <w:szCs w:val="20"/>
          </w:rPr>
          <w:delText xml:space="preserve">above </w:delText>
        </w:r>
      </w:del>
      <w:r w:rsidRPr="001732C3">
        <w:rPr>
          <w:rFonts w:ascii="Times New Roman" w:hAnsi="Times New Roman" w:cs="Times New Roman"/>
          <w:sz w:val="20"/>
          <w:szCs w:val="20"/>
        </w:rPr>
        <w:t xml:space="preserve">in figure </w:t>
      </w:r>
      <w:r w:rsidR="008E30D9">
        <w:rPr>
          <w:rFonts w:ascii="Times New Roman" w:hAnsi="Times New Roman" w:cs="Times New Roman"/>
          <w:sz w:val="20"/>
          <w:szCs w:val="20"/>
        </w:rPr>
        <w:t>2.5</w:t>
      </w:r>
      <w:r w:rsidR="003F28CD" w:rsidRPr="001732C3">
        <w:rPr>
          <w:rFonts w:ascii="Times New Roman" w:hAnsi="Times New Roman" w:cs="Times New Roman"/>
          <w:sz w:val="20"/>
          <w:szCs w:val="20"/>
        </w:rPr>
        <w:t>, from the example in the previous section</w:t>
      </w:r>
      <w:r w:rsidRPr="001732C3">
        <w:rPr>
          <w:rFonts w:ascii="Times New Roman" w:hAnsi="Times New Roman" w:cs="Times New Roman"/>
          <w:sz w:val="20"/>
          <w:szCs w:val="20"/>
        </w:rPr>
        <w:t>. Assume that any trace executes</w:t>
      </w:r>
      <w:r w:rsidR="00EE0439" w:rsidRPr="001732C3">
        <w:rPr>
          <w:rFonts w:ascii="Times New Roman" w:hAnsi="Times New Roman" w:cs="Times New Roman"/>
          <w:sz w:val="20"/>
          <w:szCs w:val="20"/>
        </w:rPr>
        <w:t xml:space="preserve"> only</w:t>
      </w:r>
      <w:r w:rsidRPr="001732C3">
        <w:rPr>
          <w:rFonts w:ascii="Times New Roman" w:hAnsi="Times New Roman" w:cs="Times New Roman"/>
          <w:sz w:val="20"/>
          <w:szCs w:val="20"/>
        </w:rPr>
        <w:t xml:space="preserve"> one (or both) of the colored paths shown as the process graph </w:t>
      </w:r>
      <m:oMath>
        <m:r>
          <w:rPr>
            <w:rFonts w:ascii="Cambria Math" w:hAnsi="Cambria Math" w:cs="Times New Roman"/>
            <w:sz w:val="20"/>
            <w:szCs w:val="20"/>
          </w:rPr>
          <m:t>G</m:t>
        </m:r>
      </m:oMath>
      <w:r w:rsidRPr="001732C3">
        <w:rPr>
          <w:rFonts w:ascii="Times New Roman" w:hAnsi="Times New Roman" w:cs="Times New Roman"/>
          <w:sz w:val="20"/>
          <w:szCs w:val="20"/>
        </w:rPr>
        <w:t>. Then the colored components form substructures by which the entire log of traces may be compressed (encoded), by converting each trace to a binary vector. The colored substructures provide the mapping to and from these vectors.</w:t>
      </w:r>
    </w:p>
    <w:p w14:paraId="079BFC12" w14:textId="7F71CF84"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This is also a very simple instance of graph grammars and graph parsing. Figure </w:t>
      </w:r>
      <w:r w:rsidR="007B0A15">
        <w:rPr>
          <w:rFonts w:ascii="Times New Roman" w:eastAsiaTheme="minorEastAsia" w:hAnsi="Times New Roman" w:cs="Times New Roman"/>
          <w:sz w:val="20"/>
          <w:szCs w:val="20"/>
        </w:rPr>
        <w:t>2.5</w:t>
      </w:r>
      <w:r w:rsidRPr="001732C3">
        <w:rPr>
          <w:rFonts w:ascii="Times New Roman" w:eastAsiaTheme="minorEastAsia" w:hAnsi="Times New Roman" w:cs="Times New Roman"/>
          <w:sz w:val="20"/>
          <w:szCs w:val="20"/>
        </w:rPr>
        <w:t xml:space="preserve"> provides a</w:t>
      </w:r>
      <w:r w:rsidR="006F3F84" w:rsidRPr="001732C3">
        <w:rPr>
          <w:rFonts w:ascii="Times New Roman" w:eastAsiaTheme="minorEastAsia" w:hAnsi="Times New Roman" w:cs="Times New Roman"/>
          <w:sz w:val="20"/>
          <w:szCs w:val="20"/>
        </w:rPr>
        <w:t>n</w:t>
      </w:r>
      <w:r w:rsidRPr="001732C3">
        <w:rPr>
          <w:rFonts w:ascii="Times New Roman" w:eastAsiaTheme="minorEastAsia" w:hAnsi="Times New Roman" w:cs="Times New Roman"/>
          <w:sz w:val="20"/>
          <w:szCs w:val="20"/>
        </w:rPr>
        <w:t xml:space="preserve"> example of a simple graph parsing output, where the encoded binary vector high-bits </w:t>
      </w:r>
      <w:r w:rsidR="0040365A" w:rsidRPr="001732C3">
        <w:rPr>
          <w:rFonts w:ascii="Times New Roman" w:eastAsiaTheme="minorEastAsia" w:hAnsi="Times New Roman" w:cs="Times New Roman"/>
          <w:sz w:val="20"/>
          <w:szCs w:val="20"/>
        </w:rPr>
        <w:t>indicate</w:t>
      </w:r>
      <w:r w:rsidRPr="001732C3">
        <w:rPr>
          <w:rFonts w:ascii="Times New Roman" w:eastAsiaTheme="minorEastAsia" w:hAnsi="Times New Roman" w:cs="Times New Roman"/>
          <w:sz w:val="20"/>
          <w:szCs w:val="20"/>
        </w:rPr>
        <w:t xml:space="preserve"> the production rules by which to convert any trace back into its graphical form via the production rule set </w:t>
      </w:r>
      <w:r w:rsidRPr="001732C3">
        <w:rPr>
          <w:rFonts w:ascii="Times New Roman" w:eastAsiaTheme="minorEastAsia" w:hAnsi="Times New Roman" w:cs="Times New Roman"/>
          <w:i/>
          <w:sz w:val="20"/>
          <w:szCs w:val="20"/>
        </w:rPr>
        <w:t>S</w:t>
      </w:r>
      <w:r w:rsidRPr="001732C3">
        <w:rPr>
          <w:rFonts w:ascii="Times New Roman" w:eastAsiaTheme="minorEastAsia" w:hAnsi="Times New Roman" w:cs="Times New Roman"/>
          <w:sz w:val="20"/>
          <w:szCs w:val="20"/>
        </w:rPr>
        <w:t xml:space="preserve">. The similarity is coincidental, since graph grammars encompass more complex recursive rules than the example </w:t>
      </w:r>
      <w:r w:rsidR="009548A2">
        <w:rPr>
          <w:rFonts w:ascii="Times New Roman" w:eastAsiaTheme="minorEastAsia" w:hAnsi="Times New Roman" w:cs="Times New Roman"/>
          <w:sz w:val="20"/>
          <w:szCs w:val="20"/>
        </w:rPr>
        <w:t>above</w:t>
      </w:r>
      <w:r w:rsidRPr="001732C3">
        <w:rPr>
          <w:rFonts w:ascii="Times New Roman" w:eastAsiaTheme="minorEastAsia" w:hAnsi="Times New Roman" w:cs="Times New Roman"/>
          <w:sz w:val="20"/>
          <w:szCs w:val="20"/>
        </w:rPr>
        <w:t xml:space="preserve">. However, many graph grammar induction algorithms have been published, given their relevance to tasks such as compiler construction and various mathematical problems. An example of heuristic graph grammar induction is given by </w:t>
      </w:r>
      <w:r w:rsidR="009E1691"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Jonyer</w:t>
      </w:r>
      <w:proofErr w:type="spellEnd"/>
      <w:r w:rsidRPr="001732C3">
        <w:rPr>
          <w:rFonts w:ascii="Times New Roman" w:eastAsiaTheme="minorEastAsia" w:hAnsi="Times New Roman" w:cs="Times New Roman"/>
          <w:sz w:val="20"/>
          <w:szCs w:val="20"/>
        </w:rPr>
        <w:t xml:space="preserve"> et al., 200</w:t>
      </w:r>
      <w:r w:rsidR="009E1691" w:rsidRPr="001732C3">
        <w:rPr>
          <w:rFonts w:ascii="Times New Roman" w:eastAsiaTheme="minorEastAsia" w:hAnsi="Times New Roman" w:cs="Times New Roman"/>
          <w:sz w:val="20"/>
          <w:szCs w:val="20"/>
        </w:rPr>
        <w:t>1)</w:t>
      </w:r>
      <w:r w:rsidRPr="001732C3">
        <w:rPr>
          <w:rFonts w:ascii="Times New Roman" w:eastAsiaTheme="minorEastAsia" w:hAnsi="Times New Roman" w:cs="Times New Roman"/>
          <w:sz w:val="20"/>
          <w:szCs w:val="20"/>
        </w:rPr>
        <w:t xml:space="preserve"> using a similar approach to the one demonstrated later in this work for dendrogram-induction from process data.</w:t>
      </w:r>
    </w:p>
    <w:p w14:paraId="0621F876" w14:textId="56F0987B" w:rsidR="00CB4B25" w:rsidRPr="001732C3" w:rsidRDefault="00CB4B25" w:rsidP="009824DE">
      <w:pPr>
        <w:outlineLvl w:val="0"/>
        <w:rPr>
          <w:rFonts w:ascii="Times New Roman" w:hAnsi="Times New Roman" w:cs="Times New Roman"/>
          <w:b/>
          <w:sz w:val="20"/>
          <w:szCs w:val="20"/>
        </w:rPr>
      </w:pPr>
      <w:del w:id="240" w:author="Larry Holder" w:date="2018-03-31T09:37:00Z">
        <w:r w:rsidRPr="001732C3" w:rsidDel="003E4D77">
          <w:rPr>
            <w:rFonts w:ascii="Times New Roman" w:hAnsi="Times New Roman" w:cs="Times New Roman"/>
            <w:b/>
            <w:sz w:val="20"/>
            <w:szCs w:val="20"/>
          </w:rPr>
          <w:delText>A Naïve</w:delText>
        </w:r>
        <w:r w:rsidR="000018CC" w:rsidRPr="001732C3" w:rsidDel="003E4D77">
          <w:rPr>
            <w:rFonts w:ascii="Times New Roman" w:hAnsi="Times New Roman" w:cs="Times New Roman"/>
            <w:b/>
            <w:sz w:val="20"/>
            <w:szCs w:val="20"/>
          </w:rPr>
          <w:delText>,</w:delText>
        </w:r>
        <w:r w:rsidRPr="001732C3" w:rsidDel="003E4D77">
          <w:rPr>
            <w:rFonts w:ascii="Times New Roman" w:hAnsi="Times New Roman" w:cs="Times New Roman"/>
            <w:b/>
            <w:sz w:val="20"/>
            <w:szCs w:val="20"/>
          </w:rPr>
          <w:delText xml:space="preserve"> Illustrative Problem Formulation</w:delText>
        </w:r>
      </w:del>
      <w:ins w:id="241" w:author="jesse" w:date="2018-04-02T09:15:00Z">
        <w:r w:rsidR="009C6B75">
          <w:rPr>
            <w:rFonts w:ascii="Times New Roman" w:hAnsi="Times New Roman" w:cs="Times New Roman"/>
            <w:b/>
            <w:sz w:val="20"/>
            <w:szCs w:val="20"/>
          </w:rPr>
          <w:t xml:space="preserve">2. 5 </w:t>
        </w:r>
      </w:ins>
      <w:ins w:id="242" w:author="Larry Holder" w:date="2018-03-31T09:37:00Z">
        <w:r w:rsidR="003E4D77">
          <w:rPr>
            <w:rFonts w:ascii="Times New Roman" w:hAnsi="Times New Roman" w:cs="Times New Roman"/>
            <w:b/>
            <w:sz w:val="20"/>
            <w:szCs w:val="20"/>
          </w:rPr>
          <w:t>Simplified Problem Formulation for Complexity Analysis</w:t>
        </w:r>
      </w:ins>
    </w:p>
    <w:p w14:paraId="60458A00" w14:textId="69D7921A"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lastRenderedPageBreak/>
        <w:t xml:space="preserve">The formal problem of finding the compressing set </w:t>
      </w:r>
      <m:oMath>
        <m:r>
          <w:rPr>
            <w:rFonts w:ascii="Cambria Math" w:hAnsi="Cambria Math" w:cs="Times New Roman"/>
            <w:sz w:val="20"/>
            <w:szCs w:val="20"/>
          </w:rPr>
          <m:t>S</m:t>
        </m:r>
      </m:oMath>
      <w:r w:rsidRPr="001732C3">
        <w:rPr>
          <w:rFonts w:ascii="Times New Roman" w:hAnsi="Times New Roman" w:cs="Times New Roman"/>
          <w:sz w:val="20"/>
          <w:szCs w:val="20"/>
        </w:rPr>
        <w:t xml:space="preserve"> reduces to iteratively selecting columns from the </w:t>
      </w:r>
      <w:commentRangeStart w:id="243"/>
      <w:r w:rsidRPr="001732C3">
        <w:rPr>
          <w:rFonts w:ascii="Times New Roman" w:hAnsi="Times New Roman" w:cs="Times New Roman"/>
          <w:sz w:val="20"/>
          <w:szCs w:val="20"/>
        </w:rPr>
        <w:t>unfolded</w:t>
      </w:r>
      <w:commentRangeEnd w:id="243"/>
      <w:r w:rsidR="000D78A8">
        <w:rPr>
          <w:rStyle w:val="CommentReference"/>
        </w:rPr>
        <w:commentReference w:id="243"/>
      </w:r>
      <w:r w:rsidRPr="001732C3">
        <w:rPr>
          <w:rFonts w:ascii="Times New Roman" w:hAnsi="Times New Roman" w:cs="Times New Roman"/>
          <w:sz w:val="20"/>
          <w:szCs w:val="20"/>
        </w:rPr>
        <w:t xml:space="preserve"> binary adjacency matrices of all traces in the directed graphical data. For a dataset in the form of a trace log</w:t>
      </w:r>
      <w:del w:id="244" w:author="Larry Holder" w:date="2018-03-31T09:38:00Z">
        <w:r w:rsidRPr="001732C3" w:rsidDel="003E4D77">
          <w:rPr>
            <w:rFonts w:ascii="Times New Roman" w:hAnsi="Times New Roman" w:cs="Times New Roman"/>
            <w:sz w:val="20"/>
            <w:szCs w:val="20"/>
          </w:rPr>
          <w:delText>,</w:delText>
        </w:r>
      </w:del>
      <w:r w:rsidRPr="001732C3">
        <w:rPr>
          <w:rFonts w:ascii="Times New Roman" w:hAnsi="Times New Roman" w:cs="Times New Roman"/>
          <w:sz w:val="20"/>
          <w:szCs w:val="20"/>
        </w:rPr>
        <w:t xml:space="preserve"> </w:t>
      </w:r>
      <m:oMath>
        <m:r>
          <w:rPr>
            <w:rFonts w:ascii="Cambria Math" w:hAnsi="Cambria Math" w:cs="Times New Roman"/>
            <w:sz w:val="20"/>
            <w:szCs w:val="20"/>
          </w:rPr>
          <m:t>T</m:t>
        </m:r>
      </m:oMath>
      <w:del w:id="245" w:author="Larry Holder" w:date="2018-03-31T09:38:00Z">
        <w:r w:rsidRPr="001732C3" w:rsidDel="003E4D77">
          <w:rPr>
            <w:rFonts w:ascii="Times New Roman" w:eastAsiaTheme="minorEastAsia" w:hAnsi="Times New Roman" w:cs="Times New Roman"/>
            <w:sz w:val="20"/>
            <w:szCs w:val="20"/>
          </w:rPr>
          <w:delText>,</w:delText>
        </w:r>
      </w:del>
      <w:r w:rsidRPr="001732C3">
        <w:rPr>
          <w:rFonts w:ascii="Times New Roman" w:eastAsiaTheme="minorEastAsia" w:hAnsi="Times New Roman" w:cs="Times New Roman"/>
          <w:sz w:val="20"/>
          <w:szCs w:val="20"/>
        </w:rPr>
        <w:t xml:space="preserve"> of size </w:t>
      </w:r>
      <m:oMath>
        <m:r>
          <w:rPr>
            <w:rFonts w:ascii="Cambria Math" w:hAnsi="Cambria Math" w:cs="Times New Roman"/>
            <w:sz w:val="20"/>
            <w:szCs w:val="20"/>
          </w:rPr>
          <m:t>d=|T|</m:t>
        </m:r>
      </m:oMath>
      <w:r w:rsidRPr="001732C3">
        <w:rPr>
          <w:rFonts w:ascii="Times New Roman" w:eastAsiaTheme="minorEastAsia" w:hAnsi="Times New Roman" w:cs="Times New Roman"/>
          <w:sz w:val="20"/>
          <w:szCs w:val="20"/>
        </w:rPr>
        <w:t xml:space="preserve">,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is a subgraph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of the super-graph </w:t>
      </w:r>
      <m:oMath>
        <m:r>
          <w:rPr>
            <w:rFonts w:ascii="Cambria Math" w:hAnsi="Cambria Math" w:cs="Times New Roman"/>
            <w:sz w:val="20"/>
            <w:szCs w:val="20"/>
          </w:rPr>
          <m:t>G</m:t>
        </m:r>
        <m:r>
          <w:rPr>
            <w:rFonts w:ascii="Cambria Math" w:eastAsiaTheme="minorEastAsia" w:hAnsi="Cambria Math" w:cs="Times New Roman"/>
            <w:sz w:val="20"/>
            <w:szCs w:val="20"/>
          </w:rPr>
          <m:t>=(V,E)</m:t>
        </m:r>
      </m:oMath>
      <w:r w:rsidRPr="001732C3">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Pr="001732C3">
        <w:rPr>
          <w:rFonts w:ascii="Times New Roman" w:eastAsiaTheme="minorEastAsia" w:hAnsi="Times New Roman" w:cs="Times New Roman"/>
          <w:sz w:val="20"/>
          <w:szCs w:val="20"/>
        </w:rPr>
        <w:t xml:space="preserve"> represents the graphical behavioral model inclusive of all traces, which is the union of all edges in </w:t>
      </w:r>
      <m:oMath>
        <m:r>
          <w:rPr>
            <w:rFonts w:ascii="Cambria Math" w:hAnsi="Cambria Math" w:cs="Times New Roman"/>
            <w:sz w:val="20"/>
            <w:szCs w:val="20"/>
          </w:rPr>
          <m:t>T</m:t>
        </m:r>
      </m:oMath>
      <w:r w:rsidRPr="001732C3">
        <w:rPr>
          <w:rFonts w:ascii="Times New Roman" w:eastAsiaTheme="minorEastAsia" w:hAnsi="Times New Roman" w:cs="Times New Roman"/>
          <w:sz w:val="20"/>
          <w:szCs w:val="20"/>
        </w:rPr>
        <w:t xml:space="preserve">. Each trace can be represented as an adjacency matrix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whose rows and columns are composed of the vertices of </w:t>
      </w:r>
      <m:oMath>
        <m:r>
          <w:rPr>
            <w:rFonts w:ascii="Cambria Math" w:hAnsi="Cambria Math" w:cs="Times New Roman"/>
            <w:sz w:val="20"/>
            <w:szCs w:val="20"/>
          </w:rPr>
          <m:t>G</m:t>
        </m:r>
      </m:oMath>
      <w:r w:rsidRPr="001732C3">
        <w:rPr>
          <w:rFonts w:ascii="Times New Roman" w:eastAsiaTheme="minorEastAsia" w:hAnsi="Times New Roman" w:cs="Times New Roman"/>
          <w:sz w:val="20"/>
          <w:szCs w:val="20"/>
        </w:rPr>
        <w:t>. Concatenating the rows of this matrix</w:t>
      </w:r>
      <w:r w:rsidR="00E203EB" w:rsidRPr="001732C3">
        <w:rPr>
          <w:rFonts w:ascii="Times New Roman" w:eastAsiaTheme="minorEastAsia" w:hAnsi="Times New Roman" w:cs="Times New Roman"/>
          <w:sz w:val="20"/>
          <w:szCs w:val="20"/>
        </w:rPr>
        <w:t xml:space="preserve"> in row-major order</w:t>
      </w:r>
      <w:ins w:id="246" w:author="jesse" w:date="2018-04-02T15:57:00Z">
        <w:r w:rsidR="003222A8">
          <w:rPr>
            <w:rFonts w:ascii="Times New Roman" w:eastAsiaTheme="minorEastAsia" w:hAnsi="Times New Roman" w:cs="Times New Roman"/>
            <w:sz w:val="20"/>
            <w:szCs w:val="20"/>
          </w:rPr>
          <w:t xml:space="preserve"> (vectorization of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003222A8">
          <w:rPr>
            <w:rFonts w:ascii="Times New Roman" w:eastAsiaTheme="minorEastAsia" w:hAnsi="Times New Roman" w:cs="Times New Roman"/>
            <w:sz w:val="20"/>
            <w:szCs w:val="20"/>
          </w:rPr>
          <w:t>)</w:t>
        </w:r>
      </w:ins>
      <w:r w:rsidRPr="001732C3">
        <w:rPr>
          <w:rFonts w:ascii="Times New Roman" w:eastAsiaTheme="minorEastAsia" w:hAnsi="Times New Roman" w:cs="Times New Roman"/>
          <w:sz w:val="20"/>
          <w:szCs w:val="20"/>
        </w:rPr>
        <w:t xml:space="preserve"> gives a binary vector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whose non-zero components indicate the directed relations (edges) present in the trace, as shown </w:t>
      </w:r>
      <w:del w:id="247" w:author="Larry Holder" w:date="2018-03-31T09:39:00Z">
        <w:r w:rsidR="008520DA" w:rsidDel="00FB6D67">
          <w:rPr>
            <w:rFonts w:ascii="Times New Roman" w:eastAsiaTheme="minorEastAsia" w:hAnsi="Times New Roman" w:cs="Times New Roman"/>
            <w:sz w:val="20"/>
            <w:szCs w:val="20"/>
          </w:rPr>
          <w:delText xml:space="preserve">below </w:delText>
        </w:r>
      </w:del>
      <w:r w:rsidRPr="001732C3">
        <w:rPr>
          <w:rFonts w:ascii="Times New Roman" w:eastAsiaTheme="minorEastAsia" w:hAnsi="Times New Roman" w:cs="Times New Roman"/>
          <w:sz w:val="20"/>
          <w:szCs w:val="20"/>
        </w:rPr>
        <w:t xml:space="preserve">in figure </w:t>
      </w:r>
      <w:r w:rsidR="00D63B01">
        <w:rPr>
          <w:rFonts w:ascii="Times New Roman" w:eastAsiaTheme="minorEastAsia" w:hAnsi="Times New Roman" w:cs="Times New Roman"/>
          <w:sz w:val="20"/>
          <w:szCs w:val="20"/>
        </w:rPr>
        <w:t>2.6</w:t>
      </w:r>
      <w:r w:rsidRPr="001732C3">
        <w:rPr>
          <w:rFonts w:ascii="Times New Roman" w:eastAsiaTheme="minorEastAsia" w:hAnsi="Times New Roman" w:cs="Times New Roman"/>
          <w:sz w:val="20"/>
          <w:szCs w:val="20"/>
        </w:rPr>
        <w:t>.</w:t>
      </w:r>
    </w:p>
    <w:p w14:paraId="66CC189C" w14:textId="229005AE"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This representation is solely for </w:t>
      </w:r>
      <w:r w:rsidR="00D53CF3" w:rsidRPr="001732C3">
        <w:rPr>
          <w:rFonts w:ascii="Times New Roman" w:eastAsiaTheme="minorEastAsia" w:hAnsi="Times New Roman" w:cs="Times New Roman"/>
          <w:sz w:val="20"/>
          <w:szCs w:val="20"/>
        </w:rPr>
        <w:t>illustration</w:t>
      </w:r>
      <w:r w:rsidRPr="001732C3">
        <w:rPr>
          <w:rFonts w:ascii="Times New Roman" w:eastAsiaTheme="minorEastAsia" w:hAnsi="Times New Roman" w:cs="Times New Roman"/>
          <w:sz w:val="20"/>
          <w:szCs w:val="20"/>
        </w:rPr>
        <w:t xml:space="preserve">, </w:t>
      </w:r>
      <w:r w:rsidR="00FE7732" w:rsidRPr="001732C3">
        <w:rPr>
          <w:rFonts w:ascii="Times New Roman" w:eastAsiaTheme="minorEastAsia" w:hAnsi="Times New Roman" w:cs="Times New Roman"/>
          <w:sz w:val="20"/>
          <w:szCs w:val="20"/>
        </w:rPr>
        <w:t>since</w:t>
      </w:r>
      <w:r w:rsidRPr="001732C3">
        <w:rPr>
          <w:rFonts w:ascii="Times New Roman" w:eastAsiaTheme="minorEastAsia" w:hAnsi="Times New Roman" w:cs="Times New Roman"/>
          <w:sz w:val="20"/>
          <w:szCs w:val="20"/>
        </w:rPr>
        <w:t xml:space="preserve"> this binary representation only captures first-order structure. For instance, it does not quantif</w:t>
      </w:r>
      <w:r w:rsidR="00D0697F" w:rsidRPr="001732C3">
        <w:rPr>
          <w:rFonts w:ascii="Times New Roman" w:eastAsiaTheme="minorEastAsia" w:hAnsi="Times New Roman" w:cs="Times New Roman"/>
          <w:sz w:val="20"/>
          <w:szCs w:val="20"/>
        </w:rPr>
        <w:t>y</w:t>
      </w:r>
      <w:r w:rsidR="00291831" w:rsidRPr="001732C3">
        <w:rPr>
          <w:rFonts w:ascii="Times New Roman" w:eastAsiaTheme="minorEastAsia" w:hAnsi="Times New Roman" w:cs="Times New Roman"/>
          <w:sz w:val="20"/>
          <w:szCs w:val="20"/>
        </w:rPr>
        <w:t xml:space="preserve"> edge transitions, such as</w:t>
      </w:r>
      <w:r w:rsidR="001765B5" w:rsidRPr="001732C3">
        <w:rPr>
          <w:rFonts w:ascii="Times New Roman" w:eastAsiaTheme="minorEastAsia" w:hAnsi="Times New Roman" w:cs="Times New Roman"/>
          <w:sz w:val="20"/>
          <w:szCs w:val="20"/>
        </w:rPr>
        <w:t xml:space="preserve"> </w:t>
      </w:r>
      <w:r w:rsidR="00BF213D" w:rsidRPr="001732C3">
        <w:rPr>
          <w:rFonts w:ascii="Times New Roman" w:eastAsiaTheme="minorEastAsia" w:hAnsi="Times New Roman" w:cs="Times New Roman"/>
          <w:sz w:val="20"/>
          <w:szCs w:val="20"/>
        </w:rPr>
        <w:t>to</w:t>
      </w:r>
      <w:r w:rsidR="001765B5" w:rsidRPr="001732C3">
        <w:rPr>
          <w:rFonts w:ascii="Times New Roman" w:eastAsiaTheme="minorEastAsia" w:hAnsi="Times New Roman" w:cs="Times New Roman"/>
          <w:sz w:val="20"/>
          <w:szCs w:val="20"/>
        </w:rPr>
        <w:t xml:space="preserve"> quantify</w:t>
      </w:r>
      <w:r w:rsidRPr="001732C3">
        <w:rPr>
          <w:rFonts w:ascii="Times New Roman" w:eastAsiaTheme="minorEastAsia" w:hAnsi="Times New Roman" w:cs="Times New Roman"/>
          <w:sz w:val="20"/>
          <w:szCs w:val="20"/>
        </w:rPr>
        <w:t xml:space="preserve"> loop executions</w:t>
      </w:r>
      <w:r w:rsidR="00FE7732"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However, it is sufficient to describe graphical structural properties via labeled, directed graphs with unweighted</w:t>
      </w:r>
      <w:r w:rsidR="008A5E10" w:rsidRPr="001732C3">
        <w:rPr>
          <w:rFonts w:ascii="Times New Roman" w:eastAsiaTheme="minorEastAsia" w:hAnsi="Times New Roman" w:cs="Times New Roman"/>
          <w:sz w:val="20"/>
          <w:szCs w:val="20"/>
        </w:rPr>
        <w:t>,</w:t>
      </w:r>
      <w:r w:rsidR="00F21C19" w:rsidRPr="001732C3">
        <w:rPr>
          <w:rFonts w:ascii="Times New Roman" w:eastAsiaTheme="minorEastAsia" w:hAnsi="Times New Roman" w:cs="Times New Roman"/>
          <w:sz w:val="20"/>
          <w:szCs w:val="20"/>
        </w:rPr>
        <w:t xml:space="preserve"> </w:t>
      </w:r>
      <w:del w:id="248" w:author="Larry Holder" w:date="2018-03-31T09:43:00Z">
        <w:r w:rsidR="00F21C19" w:rsidRPr="001732C3" w:rsidDel="000D78A8">
          <w:rPr>
            <w:rFonts w:ascii="Times New Roman" w:eastAsiaTheme="minorEastAsia" w:hAnsi="Times New Roman" w:cs="Times New Roman"/>
            <w:sz w:val="20"/>
            <w:szCs w:val="20"/>
          </w:rPr>
          <w:delText>undecorated</w:delText>
        </w:r>
        <w:r w:rsidRPr="001732C3" w:rsidDel="000D78A8">
          <w:rPr>
            <w:rFonts w:ascii="Times New Roman" w:eastAsiaTheme="minorEastAsia" w:hAnsi="Times New Roman" w:cs="Times New Roman"/>
            <w:sz w:val="20"/>
            <w:szCs w:val="20"/>
          </w:rPr>
          <w:delText xml:space="preserve"> </w:delText>
        </w:r>
      </w:del>
      <w:ins w:id="249" w:author="Larry Holder" w:date="2018-03-31T09:43:00Z">
        <w:r w:rsidR="000D78A8">
          <w:rPr>
            <w:rFonts w:ascii="Times New Roman" w:eastAsiaTheme="minorEastAsia" w:hAnsi="Times New Roman" w:cs="Times New Roman"/>
            <w:sz w:val="20"/>
            <w:szCs w:val="20"/>
          </w:rPr>
          <w:t>unattributed</w:t>
        </w:r>
        <w:r w:rsidR="000D78A8" w:rsidRPr="001732C3">
          <w:rPr>
            <w:rFonts w:ascii="Times New Roman" w:eastAsiaTheme="minorEastAsia" w:hAnsi="Times New Roman" w:cs="Times New Roman"/>
            <w:sz w:val="20"/>
            <w:szCs w:val="20"/>
          </w:rPr>
          <w:t xml:space="preserve"> </w:t>
        </w:r>
      </w:ins>
      <w:r w:rsidRPr="001732C3">
        <w:rPr>
          <w:rFonts w:ascii="Times New Roman" w:eastAsiaTheme="minorEastAsia" w:hAnsi="Times New Roman" w:cs="Times New Roman"/>
          <w:sz w:val="20"/>
          <w:szCs w:val="20"/>
        </w:rPr>
        <w:t>edges</w:t>
      </w:r>
      <w:r w:rsidR="00A97530" w:rsidRPr="001732C3">
        <w:rPr>
          <w:rFonts w:ascii="Times New Roman" w:eastAsiaTheme="minorEastAsia" w:hAnsi="Times New Roman" w:cs="Times New Roman"/>
          <w:sz w:val="20"/>
          <w:szCs w:val="20"/>
        </w:rPr>
        <w:t>. It</w:t>
      </w:r>
      <w:r w:rsidR="007C3CFF" w:rsidRPr="001732C3">
        <w:rPr>
          <w:rFonts w:ascii="Times New Roman" w:eastAsiaTheme="minorEastAsia" w:hAnsi="Times New Roman" w:cs="Times New Roman"/>
          <w:sz w:val="20"/>
          <w:szCs w:val="20"/>
        </w:rPr>
        <w:t xml:space="preserve"> </w:t>
      </w:r>
      <w:r w:rsidR="00580AEA" w:rsidRPr="001732C3">
        <w:rPr>
          <w:rFonts w:ascii="Times New Roman" w:eastAsiaTheme="minorEastAsia" w:hAnsi="Times New Roman" w:cs="Times New Roman"/>
          <w:sz w:val="20"/>
          <w:szCs w:val="20"/>
        </w:rPr>
        <w:t xml:space="preserve">is </w:t>
      </w:r>
      <w:r w:rsidR="000C2775" w:rsidRPr="001732C3">
        <w:rPr>
          <w:rFonts w:ascii="Times New Roman" w:eastAsiaTheme="minorEastAsia" w:hAnsi="Times New Roman" w:cs="Times New Roman"/>
          <w:sz w:val="20"/>
          <w:szCs w:val="20"/>
        </w:rPr>
        <w:t>also</w:t>
      </w:r>
      <w:r w:rsidR="00580AEA" w:rsidRPr="001732C3">
        <w:rPr>
          <w:rFonts w:ascii="Times New Roman" w:eastAsiaTheme="minorEastAsia" w:hAnsi="Times New Roman" w:cs="Times New Roman"/>
          <w:sz w:val="20"/>
          <w:szCs w:val="20"/>
        </w:rPr>
        <w:t xml:space="preserve"> intended to</w:t>
      </w:r>
      <w:r w:rsidR="000C2775" w:rsidRPr="001732C3">
        <w:rPr>
          <w:rFonts w:ascii="Times New Roman" w:eastAsiaTheme="minorEastAsia" w:hAnsi="Times New Roman" w:cs="Times New Roman"/>
          <w:sz w:val="20"/>
          <w:szCs w:val="20"/>
        </w:rPr>
        <w:t xml:space="preserve"> motivate</w:t>
      </w:r>
      <w:r w:rsidR="00A97530" w:rsidRPr="001732C3">
        <w:rPr>
          <w:rFonts w:ascii="Times New Roman" w:eastAsiaTheme="minorEastAsia" w:hAnsi="Times New Roman" w:cs="Times New Roman"/>
          <w:sz w:val="20"/>
          <w:szCs w:val="20"/>
        </w:rPr>
        <w:t xml:space="preserve"> the view of graphical trace data as a distribution of substructures</w:t>
      </w:r>
      <w:r w:rsidR="00F24CE0" w:rsidRPr="001732C3">
        <w:rPr>
          <w:rFonts w:ascii="Times New Roman" w:eastAsiaTheme="minorEastAsia" w:hAnsi="Times New Roman" w:cs="Times New Roman"/>
          <w:sz w:val="20"/>
          <w:szCs w:val="20"/>
        </w:rPr>
        <w:t xml:space="preserve">, rather than </w:t>
      </w:r>
      <w:r w:rsidR="0031268A" w:rsidRPr="001732C3">
        <w:rPr>
          <w:rFonts w:ascii="Times New Roman" w:eastAsiaTheme="minorEastAsia" w:hAnsi="Times New Roman" w:cs="Times New Roman"/>
          <w:sz w:val="20"/>
          <w:szCs w:val="20"/>
        </w:rPr>
        <w:t xml:space="preserve">individual </w:t>
      </w:r>
      <w:r w:rsidR="00F24CE0" w:rsidRPr="001732C3">
        <w:rPr>
          <w:rFonts w:ascii="Times New Roman" w:eastAsiaTheme="minorEastAsia" w:hAnsi="Times New Roman" w:cs="Times New Roman"/>
          <w:sz w:val="20"/>
          <w:szCs w:val="20"/>
        </w:rPr>
        <w:t>vertices and edges.</w:t>
      </w:r>
    </w:p>
    <w:p w14:paraId="3ED9071E" w14:textId="77777777" w:rsidR="00CB4B25" w:rsidRPr="001732C3" w:rsidRDefault="00CB4B25" w:rsidP="00CB4B25">
      <w:pPr>
        <w:keepNext/>
        <w:jc w:val="center"/>
        <w:rPr>
          <w:rFonts w:ascii="Times New Roman" w:hAnsi="Times New Roman" w:cs="Times New Roman"/>
          <w:sz w:val="20"/>
          <w:szCs w:val="20"/>
        </w:rPr>
      </w:pPr>
      <w:r w:rsidRPr="001732C3">
        <w:rPr>
          <w:rFonts w:ascii="Times New Roman" w:eastAsiaTheme="minorEastAsia" w:hAnsi="Times New Roman" w:cs="Times New Roman"/>
          <w:noProof/>
          <w:sz w:val="20"/>
          <w:szCs w:val="20"/>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381BD918" w:rsidR="00CB4B25" w:rsidRPr="001732C3" w:rsidRDefault="00CB4B25" w:rsidP="00CB4B25">
      <w:pPr>
        <w:pStyle w:val="Caption"/>
        <w:jc w:val="center"/>
        <w:rPr>
          <w:rFonts w:ascii="Times New Roman" w:eastAsiaTheme="minorEastAsia" w:hAnsi="Times New Roman" w:cs="Times New Roman"/>
          <w:color w:val="auto"/>
          <w:sz w:val="20"/>
          <w:szCs w:val="20"/>
        </w:rPr>
      </w:pPr>
      <w:r w:rsidRPr="001732C3">
        <w:rPr>
          <w:rFonts w:ascii="Times New Roman" w:hAnsi="Times New Roman" w:cs="Times New Roman"/>
          <w:color w:val="auto"/>
          <w:sz w:val="20"/>
          <w:szCs w:val="20"/>
        </w:rPr>
        <w:t xml:space="preserve">Figure </w:t>
      </w:r>
      <w:r w:rsidR="00C66E62" w:rsidRPr="001732C3">
        <w:rPr>
          <w:rFonts w:ascii="Times New Roman" w:hAnsi="Times New Roman" w:cs="Times New Roman"/>
          <w:color w:val="auto"/>
          <w:sz w:val="20"/>
          <w:szCs w:val="20"/>
        </w:rPr>
        <w:t>2.</w:t>
      </w:r>
      <w:r w:rsidRPr="001732C3">
        <w:rPr>
          <w:rFonts w:ascii="Times New Roman" w:hAnsi="Times New Roman" w:cs="Times New Roman"/>
          <w:color w:val="auto"/>
          <w:sz w:val="20"/>
          <w:szCs w:val="20"/>
        </w:rPr>
        <w:fldChar w:fldCharType="begin"/>
      </w:r>
      <w:r w:rsidRPr="001732C3">
        <w:rPr>
          <w:rFonts w:ascii="Times New Roman" w:hAnsi="Times New Roman" w:cs="Times New Roman"/>
          <w:color w:val="auto"/>
          <w:sz w:val="20"/>
          <w:szCs w:val="20"/>
        </w:rPr>
        <w:instrText xml:space="preserve"> SEQ Figure \* ARABIC </w:instrText>
      </w:r>
      <w:r w:rsidRPr="001732C3">
        <w:rPr>
          <w:rFonts w:ascii="Times New Roman" w:hAnsi="Times New Roman" w:cs="Times New Roman"/>
          <w:color w:val="auto"/>
          <w:sz w:val="20"/>
          <w:szCs w:val="20"/>
        </w:rPr>
        <w:fldChar w:fldCharType="separate"/>
      </w:r>
      <w:r w:rsidR="003A55E7" w:rsidRPr="001732C3">
        <w:rPr>
          <w:rFonts w:ascii="Times New Roman" w:hAnsi="Times New Roman" w:cs="Times New Roman"/>
          <w:noProof/>
          <w:color w:val="auto"/>
          <w:sz w:val="20"/>
          <w:szCs w:val="20"/>
        </w:rPr>
        <w:t>6</w:t>
      </w:r>
      <w:r w:rsidRPr="001732C3">
        <w:rPr>
          <w:rFonts w:ascii="Times New Roman" w:hAnsi="Times New Roman" w:cs="Times New Roman"/>
          <w:color w:val="auto"/>
          <w:sz w:val="20"/>
          <w:szCs w:val="20"/>
        </w:rPr>
        <w:fldChar w:fldCharType="end"/>
      </w:r>
      <w:r w:rsidRPr="001732C3">
        <w:rPr>
          <w:rFonts w:ascii="Times New Roman" w:hAnsi="Times New Roman" w:cs="Times New Roman"/>
          <w:color w:val="auto"/>
          <w:sz w:val="20"/>
          <w:szCs w:val="20"/>
        </w:rPr>
        <w:t>: Shown above are the graph G, the process model inclusive of all traces. Trace t1 is an example subgraph of the execution of this process, with its associated adjacency matrix and adjacency vector representation.</w:t>
      </w:r>
    </w:p>
    <w:p w14:paraId="4D966CA9" w14:textId="0F48B2A3" w:rsidR="00CB4B25" w:rsidRPr="001732C3" w:rsidRDefault="00CB4B25" w:rsidP="00CB4B25">
      <w:pPr>
        <w:rPr>
          <w:rFonts w:ascii="Times New Roman" w:hAnsi="Times New Roman" w:cs="Times New Roman"/>
          <w:sz w:val="20"/>
          <w:szCs w:val="20"/>
        </w:rPr>
      </w:pPr>
      <w:r w:rsidRPr="001732C3">
        <w:rPr>
          <w:rFonts w:ascii="Times New Roman" w:eastAsiaTheme="minorEastAsia" w:hAnsi="Times New Roman" w:cs="Times New Roman"/>
          <w:sz w:val="20"/>
          <w:szCs w:val="20"/>
        </w:rPr>
        <w:t>The entire set of traces can be converted to a matrix</w:t>
      </w:r>
      <w:del w:id="250" w:author="Larry Holder" w:date="2018-03-31T09:43:00Z">
        <w:r w:rsidRPr="001732C3" w:rsidDel="000D78A8">
          <w:rPr>
            <w:rFonts w:ascii="Times New Roman" w:eastAsiaTheme="minorEastAsia" w:hAnsi="Times New Roman" w:cs="Times New Roman"/>
            <w:sz w:val="20"/>
            <w:szCs w:val="20"/>
          </w:rPr>
          <w:delText>,</w:delText>
        </w:r>
      </w:del>
      <w:r w:rsidRPr="001732C3">
        <w:rPr>
          <w:rFonts w:ascii="Times New Roman" w:eastAsiaTheme="minorEastAsia" w:hAnsi="Times New Roman" w:cs="Times New Roman"/>
          <w:sz w:val="20"/>
          <w:szCs w:val="20"/>
        </w:rPr>
        <w:t xml:space="preserv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1732C3">
        <w:rPr>
          <w:rFonts w:ascii="Times New Roman" w:eastAsiaTheme="minorEastAsia" w:hAnsi="Times New Roman" w:cs="Times New Roman"/>
          <w:sz w:val="20"/>
          <w:szCs w:val="20"/>
        </w:rPr>
        <w:t xml:space="preserve"> of adjacency ‘vectors’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like the one shown </w:t>
      </w:r>
      <w:del w:id="251" w:author="Larry Holder" w:date="2018-03-31T09:44:00Z">
        <w:r w:rsidRPr="001732C3" w:rsidDel="000D78A8">
          <w:rPr>
            <w:rFonts w:ascii="Times New Roman" w:eastAsiaTheme="minorEastAsia" w:hAnsi="Times New Roman" w:cs="Times New Roman"/>
            <w:sz w:val="20"/>
            <w:szCs w:val="20"/>
          </w:rPr>
          <w:delText>above</w:delText>
        </w:r>
      </w:del>
      <w:ins w:id="252" w:author="Larry Holder" w:date="2018-03-31T09:44:00Z">
        <w:r w:rsidR="000D78A8">
          <w:rPr>
            <w:rFonts w:ascii="Times New Roman" w:eastAsiaTheme="minorEastAsia" w:hAnsi="Times New Roman" w:cs="Times New Roman"/>
            <w:sz w:val="20"/>
            <w:szCs w:val="20"/>
          </w:rPr>
          <w:t>in figure 2.6</w:t>
        </w:r>
      </w:ins>
      <w:r w:rsidRPr="001732C3">
        <w:rPr>
          <w:rFonts w:ascii="Times New Roman" w:eastAsiaTheme="minorEastAsia" w:hAnsi="Times New Roman" w:cs="Times New Roman"/>
          <w:sz w:val="20"/>
          <w:szCs w:val="20"/>
        </w:rPr>
        <w:t xml:space="preserve">. A hypothetical matrix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is shown </w:t>
      </w:r>
      <w:del w:id="253" w:author="Larry Holder" w:date="2018-03-31T09:39:00Z">
        <w:r w:rsidRPr="001732C3" w:rsidDel="00FB6D67">
          <w:rPr>
            <w:rFonts w:ascii="Times New Roman" w:eastAsiaTheme="minorEastAsia" w:hAnsi="Times New Roman" w:cs="Times New Roman"/>
            <w:sz w:val="20"/>
            <w:szCs w:val="20"/>
          </w:rPr>
          <w:delText xml:space="preserve">below </w:delText>
        </w:r>
      </w:del>
      <w:r w:rsidRPr="001732C3">
        <w:rPr>
          <w:rFonts w:ascii="Times New Roman" w:eastAsiaTheme="minorEastAsia" w:hAnsi="Times New Roman" w:cs="Times New Roman"/>
          <w:sz w:val="20"/>
          <w:szCs w:val="20"/>
        </w:rPr>
        <w:t xml:space="preserve">in figure </w:t>
      </w:r>
      <w:r w:rsidR="00FA0BA4">
        <w:rPr>
          <w:rFonts w:ascii="Times New Roman" w:eastAsiaTheme="minorEastAsia" w:hAnsi="Times New Roman" w:cs="Times New Roman"/>
          <w:sz w:val="20"/>
          <w:szCs w:val="20"/>
        </w:rPr>
        <w:t>2.7</w:t>
      </w:r>
      <w:r w:rsidRPr="001732C3">
        <w:rPr>
          <w:rFonts w:ascii="Times New Roman" w:eastAsiaTheme="minorEastAsia" w:hAnsi="Times New Roman" w:cs="Times New Roman"/>
          <w:sz w:val="20"/>
          <w:szCs w:val="20"/>
        </w:rPr>
        <w:t xml:space="preserve">, whose shaded regions are explained </w:t>
      </w:r>
      <w:del w:id="254" w:author="Larry Holder" w:date="2018-03-31T09:45:00Z">
        <w:r w:rsidRPr="001732C3" w:rsidDel="000D78A8">
          <w:rPr>
            <w:rFonts w:ascii="Times New Roman" w:eastAsiaTheme="minorEastAsia" w:hAnsi="Times New Roman" w:cs="Times New Roman"/>
            <w:sz w:val="20"/>
            <w:szCs w:val="20"/>
          </w:rPr>
          <w:delText xml:space="preserve">further </w:delText>
        </w:r>
        <w:r w:rsidR="00972946" w:rsidRPr="001732C3" w:rsidDel="000D78A8">
          <w:rPr>
            <w:rFonts w:ascii="Times New Roman" w:eastAsiaTheme="minorEastAsia" w:hAnsi="Times New Roman" w:cs="Times New Roman"/>
            <w:sz w:val="20"/>
            <w:szCs w:val="20"/>
          </w:rPr>
          <w:delText>along</w:delText>
        </w:r>
      </w:del>
      <w:ins w:id="255" w:author="Larry Holder" w:date="2018-03-31T09:45:00Z">
        <w:r w:rsidR="000D78A8">
          <w:rPr>
            <w:rFonts w:ascii="Times New Roman" w:eastAsiaTheme="minorEastAsia" w:hAnsi="Times New Roman" w:cs="Times New Roman"/>
            <w:sz w:val="20"/>
            <w:szCs w:val="20"/>
          </w:rPr>
          <w:t>later</w:t>
        </w:r>
      </w:ins>
      <w:r w:rsidRPr="001732C3">
        <w:rPr>
          <w:rFonts w:ascii="Times New Roman" w:eastAsiaTheme="minorEastAsia" w:hAnsi="Times New Roman" w:cs="Times New Roman"/>
          <w:sz w:val="20"/>
          <w:szCs w:val="20"/>
        </w:rPr>
        <w:t xml:space="preserve">. </w:t>
      </w:r>
      <w:r w:rsidRPr="001732C3">
        <w:rPr>
          <w:rFonts w:ascii="Times New Roman" w:hAnsi="Times New Roman" w:cs="Times New Roman"/>
          <w:sz w:val="20"/>
          <w:szCs w:val="20"/>
        </w:rPr>
        <w:t>This data representation is illustrative because it demonstrates the dimensionality of the input space, which</w:t>
      </w:r>
      <w:r w:rsidR="006821D4" w:rsidRPr="001732C3">
        <w:rPr>
          <w:rFonts w:ascii="Times New Roman" w:hAnsi="Times New Roman" w:cs="Times New Roman"/>
          <w:sz w:val="20"/>
          <w:szCs w:val="20"/>
        </w:rPr>
        <w:t xml:space="preserve"> for a directed, complete graph </w:t>
      </w:r>
      <w:r w:rsidR="006821D4" w:rsidRPr="001732C3">
        <w:rPr>
          <w:rFonts w:ascii="Times New Roman" w:eastAsiaTheme="minorEastAsia" w:hAnsi="Times New Roman" w:cs="Times New Roman"/>
          <w:i/>
          <w:sz w:val="20"/>
          <w:szCs w:val="20"/>
        </w:rPr>
        <w:t>G</w:t>
      </w:r>
      <w:r w:rsidRPr="001732C3">
        <w:rPr>
          <w:rFonts w:ascii="Times New Roman" w:hAnsi="Times New Roman" w:cs="Times New Roman"/>
          <w:sz w:val="20"/>
          <w:szCs w:val="20"/>
        </w:rPr>
        <w:t xml:space="preserve"> is quadratic in the number of vertices,</w:t>
      </w:r>
      <w:ins w:id="256" w:author="Larry Holder" w:date="2018-03-31T09:45:00Z">
        <w:r w:rsidR="000D78A8">
          <w:rPr>
            <w:rFonts w:ascii="Times New Roman" w:hAnsi="Times New Roman" w:cs="Times New Roman"/>
            <w:sz w:val="20"/>
            <w:szCs w:val="20"/>
          </w:rPr>
          <w:t xml:space="preserve"> i.e.,</w:t>
        </w:r>
      </w:ins>
      <w:r w:rsidRPr="001732C3">
        <w:rPr>
          <w:rFonts w:ascii="Times New Roman" w:hAnsi="Times New Roman" w:cs="Times New Roman"/>
          <w:sz w:val="20"/>
          <w:szCs w:val="20"/>
        </w:rPr>
        <w:t xml:space="preserve"> </w:t>
      </w:r>
      <m:oMath>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oMath>
      <w:r w:rsidR="00EB7F4A" w:rsidRPr="001732C3">
        <w:rPr>
          <w:rFonts w:ascii="Times New Roman" w:eastAsiaTheme="minorEastAsia" w:hAnsi="Times New Roman" w:cs="Times New Roman"/>
          <w:sz w:val="20"/>
          <w:szCs w:val="20"/>
        </w:rPr>
        <w:t>.</w:t>
      </w:r>
      <w:r w:rsidR="002A68A0" w:rsidRPr="001732C3">
        <w:rPr>
          <w:rFonts w:ascii="Times New Roman" w:eastAsiaTheme="minorEastAsia" w:hAnsi="Times New Roman" w:cs="Times New Roman"/>
          <w:sz w:val="20"/>
          <w:szCs w:val="20"/>
        </w:rPr>
        <w:t xml:space="preserve"> </w:t>
      </w:r>
      <w:r w:rsidR="007E39B0" w:rsidRPr="001732C3">
        <w:rPr>
          <w:rFonts w:ascii="Times New Roman" w:eastAsiaTheme="minorEastAsia" w:hAnsi="Times New Roman" w:cs="Times New Roman"/>
          <w:sz w:val="20"/>
          <w:szCs w:val="20"/>
        </w:rPr>
        <w:t>Hence t</w:t>
      </w:r>
      <w:r w:rsidR="002A68A0" w:rsidRPr="001732C3">
        <w:rPr>
          <w:rFonts w:ascii="Times New Roman" w:eastAsiaTheme="minorEastAsia" w:hAnsi="Times New Roman" w:cs="Times New Roman"/>
          <w:sz w:val="20"/>
          <w:szCs w:val="20"/>
        </w:rPr>
        <w:t>his</w:t>
      </w:r>
      <w:r w:rsidR="00EB7F4A" w:rsidRPr="001732C3">
        <w:rPr>
          <w:rFonts w:ascii="Times New Roman" w:eastAsiaTheme="minorEastAsia" w:hAnsi="Times New Roman" w:cs="Times New Roman"/>
          <w:sz w:val="20"/>
          <w:szCs w:val="20"/>
        </w:rPr>
        <w:t xml:space="preserve"> quadratic memory complexity </w:t>
      </w:r>
      <w:r w:rsidR="00E801CC" w:rsidRPr="001732C3">
        <w:rPr>
          <w:rFonts w:ascii="Times New Roman" w:eastAsiaTheme="minorEastAsia" w:hAnsi="Times New Roman" w:cs="Times New Roman"/>
          <w:sz w:val="20"/>
          <w:szCs w:val="20"/>
        </w:rPr>
        <w:t>would</w:t>
      </w:r>
      <w:r w:rsidR="00EB7F4A" w:rsidRPr="001732C3">
        <w:rPr>
          <w:rFonts w:ascii="Times New Roman" w:eastAsiaTheme="minorEastAsia" w:hAnsi="Times New Roman" w:cs="Times New Roman"/>
          <w:sz w:val="20"/>
          <w:szCs w:val="20"/>
        </w:rPr>
        <w:t xml:space="preserve"> only</w:t>
      </w:r>
      <w:r w:rsidR="00684DD2" w:rsidRPr="001732C3">
        <w:rPr>
          <w:rFonts w:ascii="Times New Roman" w:eastAsiaTheme="minorEastAsia" w:hAnsi="Times New Roman" w:cs="Times New Roman"/>
          <w:sz w:val="20"/>
          <w:szCs w:val="20"/>
        </w:rPr>
        <w:t xml:space="preserve"> be</w:t>
      </w:r>
      <w:r w:rsidR="00EB7F4A" w:rsidRPr="001732C3">
        <w:rPr>
          <w:rFonts w:ascii="Times New Roman" w:eastAsiaTheme="minorEastAsia" w:hAnsi="Times New Roman" w:cs="Times New Roman"/>
          <w:sz w:val="20"/>
          <w:szCs w:val="20"/>
        </w:rPr>
        <w:t xml:space="preserve"> feasible for modest-sized graphs.</w:t>
      </w:r>
    </w:p>
    <w:tbl>
      <w:tblPr>
        <w:tblStyle w:val="TableGrid"/>
        <w:tblW w:w="0" w:type="auto"/>
        <w:jc w:val="center"/>
        <w:tblLook w:val="04A0" w:firstRow="1" w:lastRow="0" w:firstColumn="1" w:lastColumn="0" w:noHBand="0" w:noVBand="1"/>
      </w:tblPr>
      <w:tblGrid>
        <w:gridCol w:w="749"/>
        <w:gridCol w:w="691"/>
        <w:gridCol w:w="600"/>
        <w:gridCol w:w="600"/>
        <w:gridCol w:w="600"/>
        <w:gridCol w:w="597"/>
        <w:gridCol w:w="597"/>
        <w:gridCol w:w="597"/>
        <w:gridCol w:w="594"/>
        <w:gridCol w:w="594"/>
        <w:gridCol w:w="594"/>
        <w:gridCol w:w="6"/>
      </w:tblGrid>
      <w:tr w:rsidR="00CB4B25" w:rsidRPr="001732C3" w14:paraId="3C308B8E" w14:textId="77777777" w:rsidTr="000018CC">
        <w:trPr>
          <w:trHeight w:val="249"/>
          <w:jc w:val="center"/>
        </w:trPr>
        <w:tc>
          <w:tcPr>
            <w:tcW w:w="691" w:type="dxa"/>
            <w:vAlign w:val="center"/>
          </w:tcPr>
          <w:p w14:paraId="1ED377EC" w14:textId="77777777" w:rsidR="00CB4B25" w:rsidRPr="001732C3" w:rsidRDefault="00CB4B25" w:rsidP="000018CC">
            <w:pPr>
              <w:jc w:val="center"/>
              <w:rPr>
                <w:rFonts w:ascii="Times New Roman" w:eastAsiaTheme="minorEastAsia" w:hAnsi="Times New Roman" w:cs="Times New Roman"/>
                <w:sz w:val="20"/>
                <w:szCs w:val="20"/>
              </w:rPr>
            </w:pPr>
          </w:p>
        </w:tc>
        <w:tc>
          <w:tcPr>
            <w:tcW w:w="6070" w:type="dxa"/>
            <w:gridSpan w:val="11"/>
          </w:tcPr>
          <w:p w14:paraId="31AC5B1F" w14:textId="3515BFA7" w:rsidR="00CB4B25" w:rsidRPr="001732C3" w:rsidRDefault="00CB4B25" w:rsidP="000018CC">
            <w:pPr>
              <w:jc w:val="cente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Edges, </w:t>
            </w:r>
            <m:oMath>
              <m:r>
                <w:rPr>
                  <w:rFonts w:ascii="Cambria Math" w:eastAsiaTheme="minorEastAsia" w:hAnsi="Cambria Math" w:cs="Times New Roman"/>
                  <w:sz w:val="20"/>
                  <w:szCs w:val="20"/>
                </w:rPr>
                <m:t>v×v∈</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G</m:t>
                  </m:r>
                </m:sub>
              </m:sSub>
            </m:oMath>
          </w:p>
        </w:tc>
      </w:tr>
      <w:tr w:rsidR="00CB4B25" w:rsidRPr="001732C3" w14:paraId="0CBF53F9" w14:textId="77777777" w:rsidTr="000018CC">
        <w:trPr>
          <w:gridAfter w:val="1"/>
          <w:wAfter w:w="6" w:type="dxa"/>
          <w:trHeight w:val="249"/>
          <w:jc w:val="center"/>
        </w:trPr>
        <w:tc>
          <w:tcPr>
            <w:tcW w:w="691" w:type="dxa"/>
            <w:vMerge w:val="restart"/>
            <w:vAlign w:val="center"/>
          </w:tcPr>
          <w:p w14:paraId="2D669184" w14:textId="77777777" w:rsidR="00CB4B25" w:rsidRPr="001732C3" w:rsidRDefault="00CB4B25" w:rsidP="000018CC">
            <w:pPr>
              <w:jc w:val="cente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Traces</w:t>
            </w:r>
          </w:p>
        </w:tc>
        <w:tc>
          <w:tcPr>
            <w:tcW w:w="691" w:type="dxa"/>
          </w:tcPr>
          <w:p w14:paraId="52E94101" w14:textId="77777777" w:rsidR="00CB4B25" w:rsidRPr="001732C3" w:rsidRDefault="00CB4B25" w:rsidP="000018CC">
            <w:pPr>
              <w:rPr>
                <w:rFonts w:ascii="Times New Roman" w:eastAsiaTheme="minorEastAsia" w:hAnsi="Times New Roman" w:cs="Times New Roman"/>
                <w:sz w:val="20"/>
                <w:szCs w:val="20"/>
              </w:rPr>
            </w:pPr>
          </w:p>
        </w:tc>
        <w:tc>
          <w:tcPr>
            <w:tcW w:w="600" w:type="dxa"/>
          </w:tcPr>
          <w:p w14:paraId="596FAB3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A-A</w:t>
            </w:r>
          </w:p>
        </w:tc>
        <w:tc>
          <w:tcPr>
            <w:tcW w:w="600" w:type="dxa"/>
            <w:shd w:val="clear" w:color="auto" w:fill="DEEAF6" w:themeFill="accent1" w:themeFillTint="33"/>
          </w:tcPr>
          <w:p w14:paraId="2C082D6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A-B</w:t>
            </w:r>
          </w:p>
        </w:tc>
        <w:tc>
          <w:tcPr>
            <w:tcW w:w="600" w:type="dxa"/>
          </w:tcPr>
          <w:p w14:paraId="50C1B84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A-C</w:t>
            </w:r>
          </w:p>
        </w:tc>
        <w:tc>
          <w:tcPr>
            <w:tcW w:w="597" w:type="dxa"/>
            <w:shd w:val="clear" w:color="auto" w:fill="DEEAF6" w:themeFill="accent1" w:themeFillTint="33"/>
          </w:tcPr>
          <w:p w14:paraId="32C6838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B-A</w:t>
            </w:r>
          </w:p>
        </w:tc>
        <w:tc>
          <w:tcPr>
            <w:tcW w:w="597" w:type="dxa"/>
          </w:tcPr>
          <w:p w14:paraId="04B0E42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B-B</w:t>
            </w:r>
          </w:p>
        </w:tc>
        <w:tc>
          <w:tcPr>
            <w:tcW w:w="597" w:type="dxa"/>
          </w:tcPr>
          <w:p w14:paraId="112D8DA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B-C</w:t>
            </w:r>
          </w:p>
        </w:tc>
        <w:tc>
          <w:tcPr>
            <w:tcW w:w="594" w:type="dxa"/>
          </w:tcPr>
          <w:p w14:paraId="1B9FFF3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C-A</w:t>
            </w:r>
          </w:p>
        </w:tc>
        <w:tc>
          <w:tcPr>
            <w:tcW w:w="594" w:type="dxa"/>
          </w:tcPr>
          <w:p w14:paraId="640E6F4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C-B</w:t>
            </w:r>
          </w:p>
        </w:tc>
        <w:tc>
          <w:tcPr>
            <w:tcW w:w="594" w:type="dxa"/>
          </w:tcPr>
          <w:p w14:paraId="18D05E5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C-C</w:t>
            </w:r>
          </w:p>
        </w:tc>
      </w:tr>
      <w:tr w:rsidR="00CB4B25" w:rsidRPr="001732C3" w14:paraId="014B924E" w14:textId="77777777" w:rsidTr="000018CC">
        <w:trPr>
          <w:gridAfter w:val="1"/>
          <w:wAfter w:w="6" w:type="dxa"/>
          <w:trHeight w:val="259"/>
          <w:jc w:val="center"/>
        </w:trPr>
        <w:tc>
          <w:tcPr>
            <w:tcW w:w="691" w:type="dxa"/>
            <w:vMerge/>
          </w:tcPr>
          <w:p w14:paraId="23052551"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17754E3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t1</w:t>
            </w:r>
          </w:p>
        </w:tc>
        <w:tc>
          <w:tcPr>
            <w:tcW w:w="600" w:type="dxa"/>
            <w:shd w:val="clear" w:color="auto" w:fill="DEEAF6" w:themeFill="accent1" w:themeFillTint="33"/>
          </w:tcPr>
          <w:p w14:paraId="0A45AFBB"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2E734B10"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18136C2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3C289E4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7D4D1DFF"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1284CAC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0B6419F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1A452B9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6AA61A4B"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0820FA34" w14:textId="77777777" w:rsidTr="000018CC">
        <w:trPr>
          <w:gridAfter w:val="1"/>
          <w:wAfter w:w="6" w:type="dxa"/>
          <w:trHeight w:val="259"/>
          <w:jc w:val="center"/>
        </w:trPr>
        <w:tc>
          <w:tcPr>
            <w:tcW w:w="691" w:type="dxa"/>
            <w:vMerge/>
          </w:tcPr>
          <w:p w14:paraId="4B3872C2"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FFFFFF" w:themeFill="background1"/>
          </w:tcPr>
          <w:p w14:paraId="4F974DB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t2</w:t>
            </w:r>
          </w:p>
        </w:tc>
        <w:tc>
          <w:tcPr>
            <w:tcW w:w="600" w:type="dxa"/>
            <w:shd w:val="clear" w:color="auto" w:fill="FFFFFF" w:themeFill="background1"/>
          </w:tcPr>
          <w:p w14:paraId="7A8CAD6E"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DEEAF6" w:themeFill="accent1" w:themeFillTint="33"/>
          </w:tcPr>
          <w:p w14:paraId="01E65A4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FFFFFF" w:themeFill="background1"/>
          </w:tcPr>
          <w:p w14:paraId="7D21753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079A6D4B"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FFFFFF" w:themeFill="background1"/>
          </w:tcPr>
          <w:p w14:paraId="4A5F842D"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FFFFFF" w:themeFill="background1"/>
          </w:tcPr>
          <w:p w14:paraId="4D5E997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shd w:val="clear" w:color="auto" w:fill="FFFFFF" w:themeFill="background1"/>
          </w:tcPr>
          <w:p w14:paraId="4131A83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shd w:val="clear" w:color="auto" w:fill="FFFFFF" w:themeFill="background1"/>
          </w:tcPr>
          <w:p w14:paraId="290F453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FFFFFF" w:themeFill="background1"/>
          </w:tcPr>
          <w:p w14:paraId="49DEEC6D"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1A594217" w14:textId="77777777" w:rsidTr="000018CC">
        <w:trPr>
          <w:gridAfter w:val="1"/>
          <w:wAfter w:w="6" w:type="dxa"/>
          <w:trHeight w:val="259"/>
          <w:jc w:val="center"/>
        </w:trPr>
        <w:tc>
          <w:tcPr>
            <w:tcW w:w="691" w:type="dxa"/>
            <w:vMerge/>
          </w:tcPr>
          <w:p w14:paraId="742B3FE1"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3A3E944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t3</w:t>
            </w:r>
          </w:p>
        </w:tc>
        <w:tc>
          <w:tcPr>
            <w:tcW w:w="600" w:type="dxa"/>
            <w:shd w:val="clear" w:color="auto" w:fill="DEEAF6" w:themeFill="accent1" w:themeFillTint="33"/>
          </w:tcPr>
          <w:p w14:paraId="0DCB0CE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41BA1092"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1A1A7C0C"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0515850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259CCE2F"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0B9EB1D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6219A45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0CC203D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0A19C9A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38B1B75C" w14:textId="77777777" w:rsidTr="000018CC">
        <w:trPr>
          <w:gridAfter w:val="1"/>
          <w:wAfter w:w="6" w:type="dxa"/>
          <w:trHeight w:val="259"/>
          <w:jc w:val="center"/>
        </w:trPr>
        <w:tc>
          <w:tcPr>
            <w:tcW w:w="691" w:type="dxa"/>
            <w:vMerge/>
          </w:tcPr>
          <w:p w14:paraId="6D4937F5"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CF4966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t4</w:t>
            </w:r>
          </w:p>
        </w:tc>
        <w:tc>
          <w:tcPr>
            <w:tcW w:w="600" w:type="dxa"/>
            <w:shd w:val="clear" w:color="auto" w:fill="DEEAF6" w:themeFill="accent1" w:themeFillTint="33"/>
          </w:tcPr>
          <w:p w14:paraId="3E3AFCE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7805240C"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7844E36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05D5012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5799C5B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41434FE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4E5C4660"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4504B05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5FED967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54FB12C3" w14:textId="77777777" w:rsidTr="000018CC">
        <w:trPr>
          <w:gridAfter w:val="1"/>
          <w:wAfter w:w="6" w:type="dxa"/>
          <w:trHeight w:val="259"/>
          <w:jc w:val="center"/>
        </w:trPr>
        <w:tc>
          <w:tcPr>
            <w:tcW w:w="691" w:type="dxa"/>
            <w:vMerge/>
          </w:tcPr>
          <w:p w14:paraId="14D40863"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55267C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t5</w:t>
            </w:r>
          </w:p>
        </w:tc>
        <w:tc>
          <w:tcPr>
            <w:tcW w:w="600" w:type="dxa"/>
            <w:shd w:val="clear" w:color="auto" w:fill="DEEAF6" w:themeFill="accent1" w:themeFillTint="33"/>
          </w:tcPr>
          <w:p w14:paraId="6563FE6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4823AFB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1C1850A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6BDADC5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46443FB0"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434C186E"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5952177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3D5B127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69E017B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335EC58D" w14:textId="77777777" w:rsidTr="000018CC">
        <w:trPr>
          <w:gridAfter w:val="1"/>
          <w:wAfter w:w="6" w:type="dxa"/>
          <w:trHeight w:val="259"/>
          <w:jc w:val="center"/>
        </w:trPr>
        <w:tc>
          <w:tcPr>
            <w:tcW w:w="691" w:type="dxa"/>
            <w:vMerge/>
          </w:tcPr>
          <w:p w14:paraId="3F0B94A9" w14:textId="77777777" w:rsidR="00CB4B25" w:rsidRPr="001732C3" w:rsidRDefault="00CB4B25" w:rsidP="000018CC">
            <w:pPr>
              <w:rPr>
                <w:rFonts w:ascii="Times New Roman" w:eastAsiaTheme="minorEastAsia" w:hAnsi="Times New Roman" w:cs="Times New Roman"/>
                <w:sz w:val="20"/>
                <w:szCs w:val="20"/>
              </w:rPr>
            </w:pPr>
          </w:p>
        </w:tc>
        <w:tc>
          <w:tcPr>
            <w:tcW w:w="691" w:type="dxa"/>
          </w:tcPr>
          <w:p w14:paraId="3A52FEB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t6</w:t>
            </w:r>
          </w:p>
        </w:tc>
        <w:tc>
          <w:tcPr>
            <w:tcW w:w="600" w:type="dxa"/>
          </w:tcPr>
          <w:p w14:paraId="1D02C53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DEEAF6" w:themeFill="accent1" w:themeFillTint="33"/>
          </w:tcPr>
          <w:p w14:paraId="0E53B54E"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tcPr>
          <w:p w14:paraId="3C5F364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2BB1D31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tcPr>
          <w:p w14:paraId="5FFC64B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tcPr>
          <w:p w14:paraId="70B072E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tcPr>
          <w:p w14:paraId="3C35117D"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tcPr>
          <w:p w14:paraId="5AECAEC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tcPr>
          <w:p w14:paraId="44F9848C" w14:textId="77777777" w:rsidR="00CB4B25" w:rsidRPr="001732C3" w:rsidRDefault="00CB4B25" w:rsidP="000018CC">
            <w:pPr>
              <w:keepNex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bl>
    <w:p w14:paraId="55CD9221" w14:textId="64707240" w:rsidR="00CB4B25" w:rsidRPr="001732C3" w:rsidRDefault="00CB4B25" w:rsidP="00CB4B25">
      <w:pPr>
        <w:pStyle w:val="Caption"/>
        <w:ind w:left="720" w:right="720"/>
        <w:jc w:val="center"/>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3A55E7" w:rsidRPr="001732C3">
        <w:rPr>
          <w:rFonts w:ascii="Times New Roman" w:hAnsi="Times New Roman" w:cs="Times New Roman"/>
          <w:noProof/>
          <w:color w:val="auto"/>
        </w:rPr>
        <w:t>7</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A log data representation in which each trace’s adjacency matrix is unfolded into a row. The complete log includes all such rows.</w:t>
      </w:r>
      <w:r w:rsidR="0024195E" w:rsidRPr="001732C3">
        <w:rPr>
          <w:rFonts w:ascii="Times New Roman" w:hAnsi="Times New Roman" w:cs="Times New Roman"/>
          <w:color w:val="auto"/>
        </w:rPr>
        <w:t xml:space="preserve"> The light blue regions represent column and row selection, and the darker blue regions are their intersection.</w:t>
      </w:r>
    </w:p>
    <w:p w14:paraId="4A6BE902" w14:textId="03EF7D8E" w:rsidR="00CB4B25" w:rsidRPr="001732C3" w:rsidRDefault="006C7B64" w:rsidP="00CB4B25">
      <w:pPr>
        <w:rPr>
          <w:rFonts w:ascii="Times New Roman" w:hAnsi="Times New Roman" w:cs="Times New Roman"/>
          <w:sz w:val="20"/>
          <w:szCs w:val="20"/>
        </w:rPr>
      </w:pPr>
      <w:r w:rsidRPr="001732C3">
        <w:rPr>
          <w:rFonts w:ascii="Times New Roman" w:hAnsi="Times New Roman" w:cs="Times New Roman"/>
          <w:sz w:val="20"/>
          <w:szCs w:val="20"/>
        </w:rPr>
        <w:t>Find</w:t>
      </w:r>
      <w:r w:rsidR="00CB4B25" w:rsidRPr="001732C3">
        <w:rPr>
          <w:rFonts w:ascii="Times New Roman" w:hAnsi="Times New Roman" w:cs="Times New Roman"/>
          <w:sz w:val="20"/>
          <w:szCs w:val="20"/>
        </w:rPr>
        <w:t xml:space="preserve">ing the maximally compressing subgraph within this data representation reduces to finding the largest subset of columns containing all 1’s and encompassing the greatest number of rows. Such a column set of edges represents a subgraph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v×v</m:t>
            </m:r>
          </m:sub>
        </m:sSub>
        <m:r>
          <w:rPr>
            <w:rFonts w:ascii="Cambria Math" w:hAnsi="Cambria Math" w:cs="Times New Roman"/>
            <w:sz w:val="20"/>
            <w:szCs w:val="20"/>
          </w:rPr>
          <m:t>∈G</m:t>
        </m:r>
      </m:oMath>
      <w:r w:rsidR="00CB4B25" w:rsidRPr="001732C3">
        <w:rPr>
          <w:rFonts w:ascii="Times New Roman" w:eastAsiaTheme="minorEastAsia" w:hAnsi="Times New Roman" w:cs="Times New Roman"/>
          <w:sz w:val="20"/>
          <w:szCs w:val="20"/>
        </w:rPr>
        <w:t xml:space="preserve">, </w:t>
      </w:r>
      <w:r w:rsidR="00CB4B25" w:rsidRPr="001732C3">
        <w:rPr>
          <w:rFonts w:ascii="Times New Roman" w:hAnsi="Times New Roman" w:cs="Times New Roman"/>
          <w:sz w:val="20"/>
          <w:szCs w:val="20"/>
        </w:rPr>
        <w:t xml:space="preserve">if connected. The size of the column set represents the size of the subgraph </w:t>
      </w:r>
      <m:oMath>
        <m:r>
          <w:rPr>
            <w:rFonts w:ascii="Cambria Math" w:hAnsi="Cambria Math" w:cs="Times New Roman"/>
            <w:sz w:val="20"/>
            <w:szCs w:val="20"/>
          </w:rPr>
          <m:t>s</m:t>
        </m:r>
      </m:oMath>
      <w:r w:rsidR="00CB4B25" w:rsidRPr="001732C3">
        <w:rPr>
          <w:rFonts w:ascii="Times New Roman" w:hAnsi="Times New Roman" w:cs="Times New Roman"/>
          <w:sz w:val="20"/>
          <w:szCs w:val="20"/>
        </w:rPr>
        <w:t xml:space="preserve"> in edges, likewise, the number of rows is its frequency.</w:t>
      </w:r>
    </w:p>
    <w:p w14:paraId="28D6D695" w14:textId="19B705C9"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lastRenderedPageBreak/>
        <w:t xml:space="preserve">In this manner, a maximum-compressing subgraph can be found at each iteration by searching the columns of this matrix for the largest collection of all 1’s. The shaded columns in figure </w:t>
      </w:r>
      <w:r w:rsidR="00FE66AB">
        <w:rPr>
          <w:rFonts w:ascii="Times New Roman" w:hAnsi="Times New Roman" w:cs="Times New Roman"/>
          <w:sz w:val="20"/>
          <w:szCs w:val="20"/>
        </w:rPr>
        <w:t>2.7</w:t>
      </w:r>
      <w:r w:rsidRPr="001732C3">
        <w:rPr>
          <w:rFonts w:ascii="Times New Roman" w:hAnsi="Times New Roman" w:cs="Times New Roman"/>
          <w:sz w:val="20"/>
          <w:szCs w:val="20"/>
        </w:rPr>
        <w:t xml:space="preserve"> depict such a search; the highlighted rows are rows containing all 1’s for the given column selection. For any fixed choice of columns, all </w:t>
      </w:r>
      <m:oMath>
        <m:r>
          <w:rPr>
            <w:rFonts w:ascii="Cambria Math" w:hAnsi="Cambria Math" w:cs="Times New Roman"/>
            <w:sz w:val="20"/>
            <w:szCs w:val="20"/>
          </w:rPr>
          <m:t>d</m:t>
        </m:r>
      </m:oMath>
      <w:r w:rsidRPr="001732C3">
        <w:rPr>
          <w:rFonts w:ascii="Times New Roman" w:hAnsi="Times New Roman" w:cs="Times New Roman"/>
          <w:sz w:val="20"/>
          <w:szCs w:val="20"/>
        </w:rPr>
        <w:t xml:space="preserve"> traces must be traversed to count the number of rows for which the conjunction of </w:t>
      </w:r>
      <w:r w:rsidR="000D0B19" w:rsidRPr="001732C3">
        <w:rPr>
          <w:rFonts w:ascii="Times New Roman" w:hAnsi="Times New Roman" w:cs="Times New Roman"/>
          <w:sz w:val="20"/>
          <w:szCs w:val="20"/>
        </w:rPr>
        <w:t>this</w:t>
      </w:r>
      <w:r w:rsidRPr="001732C3">
        <w:rPr>
          <w:rFonts w:ascii="Times New Roman" w:hAnsi="Times New Roman" w:cs="Times New Roman"/>
          <w:sz w:val="20"/>
          <w:szCs w:val="20"/>
        </w:rPr>
        <w:t xml:space="preserve"> fixed choice of columns evaluates to true, and there are </w:t>
      </w:r>
      <m:oMath>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|E|</m:t>
                </m:r>
              </m:num>
              <m:den>
                <m:r>
                  <w:rPr>
                    <w:rFonts w:ascii="Cambria Math" w:hAnsi="Cambria Math" w:cs="Times New Roman"/>
                    <w:sz w:val="20"/>
                    <w:szCs w:val="20"/>
                  </w:rPr>
                  <m:t>i</m:t>
                </m:r>
              </m:den>
            </m:f>
          </m:e>
        </m:d>
      </m:oMath>
      <w:r w:rsidRPr="001732C3">
        <w:rPr>
          <w:rFonts w:ascii="Times New Roman" w:hAnsi="Times New Roman" w:cs="Times New Roman"/>
          <w:sz w:val="20"/>
          <w:szCs w:val="20"/>
        </w:rPr>
        <w:t xml:space="preserve"> possible choices of columns. Defining the set of all edges in graph </w:t>
      </w:r>
      <m:oMath>
        <m:r>
          <w:rPr>
            <w:rFonts w:ascii="Cambria Math" w:hAnsi="Cambria Math" w:cs="Times New Roman"/>
            <w:sz w:val="20"/>
            <w:szCs w:val="20"/>
          </w:rPr>
          <m:t xml:space="preserve">G </m:t>
        </m:r>
      </m:oMath>
      <w:r w:rsidRPr="001732C3">
        <w:rPr>
          <w:rFonts w:ascii="Times New Roman" w:eastAsiaTheme="minorEastAsia" w:hAnsi="Times New Roman" w:cs="Times New Roman"/>
          <w:sz w:val="20"/>
          <w:szCs w:val="20"/>
        </w:rPr>
        <w:t>as</w:t>
      </w:r>
      <w:r w:rsidRPr="001732C3">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u,v</m:t>
            </m:r>
          </m:e>
        </m:d>
        <m:r>
          <w:rPr>
            <w:rFonts w:ascii="Cambria Math" w:hAnsi="Cambria Math" w:cs="Times New Roman"/>
            <w:sz w:val="20"/>
            <w:szCs w:val="20"/>
          </w:rPr>
          <m:t>∈G}</m:t>
        </m:r>
      </m:oMath>
      <w:r w:rsidRPr="001732C3">
        <w:rPr>
          <w:rFonts w:ascii="Times New Roman" w:hAnsi="Times New Roman" w:cs="Times New Roman"/>
          <w:sz w:val="20"/>
          <w:szCs w:val="20"/>
        </w:rPr>
        <w:t xml:space="preserve">, the set of all vertices </w:t>
      </w:r>
      <m:oMath>
        <m:r>
          <w:rPr>
            <w:rFonts w:ascii="Cambria Math" w:hAnsi="Cambria Math" w:cs="Times New Roman"/>
            <w:sz w:val="20"/>
            <w:szCs w:val="20"/>
          </w:rPr>
          <m:t>V={v∈G}</m:t>
        </m:r>
      </m:oMath>
      <w:r w:rsidRPr="001732C3">
        <w:rPr>
          <w:rFonts w:ascii="Times New Roman" w:hAnsi="Times New Roman" w:cs="Times New Roman"/>
          <w:sz w:val="20"/>
          <w:szCs w:val="20"/>
        </w:rPr>
        <w:t xml:space="preserve"> and using the identity </w:t>
      </w:r>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r>
              <w:rPr>
                <w:rFonts w:ascii="Cambria Math" w:hAnsi="Cambria Math" w:cs="Times New Roman"/>
                <w:sz w:val="20"/>
                <w:szCs w:val="20"/>
              </w:rPr>
              <m:t>n</m:t>
            </m:r>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n</m:t>
                    </m:r>
                  </m:num>
                  <m:den>
                    <m:r>
                      <w:rPr>
                        <w:rFonts w:ascii="Cambria Math" w:hAnsi="Cambria Math" w:cs="Times New Roman"/>
                        <w:sz w:val="20"/>
                        <w:szCs w:val="20"/>
                      </w:rPr>
                      <m:t>i</m:t>
                    </m:r>
                  </m:den>
                </m:f>
              </m:e>
            </m:d>
          </m:e>
        </m:nary>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n</m:t>
            </m:r>
          </m:sup>
        </m:sSup>
        <m:r>
          <w:rPr>
            <w:rFonts w:ascii="Cambria Math" w:hAnsi="Cambria Math" w:cs="Times New Roman"/>
            <w:sz w:val="20"/>
            <w:szCs w:val="20"/>
          </w:rPr>
          <m:t>-1</m:t>
        </m:r>
      </m:oMath>
      <w:r w:rsidRPr="001732C3">
        <w:rPr>
          <w:rFonts w:ascii="Times New Roman" w:eastAsiaTheme="minorEastAsia" w:hAnsi="Times New Roman" w:cs="Times New Roman"/>
          <w:sz w:val="20"/>
          <w:szCs w:val="20"/>
        </w:rPr>
        <w:t xml:space="preserve"> (Cormen et al</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2001), </w:t>
      </w:r>
      <w:r w:rsidRPr="001732C3">
        <w:rPr>
          <w:rFonts w:ascii="Times New Roman" w:hAnsi="Times New Roman" w:cs="Times New Roman"/>
          <w:sz w:val="20"/>
          <w:szCs w:val="20"/>
        </w:rPr>
        <w:t>the complexity of this procedure is given by:</w:t>
      </w:r>
    </w:p>
    <w:p w14:paraId="54F2D856" w14:textId="77777777" w:rsidR="00CB4B25" w:rsidRPr="001732C3" w:rsidRDefault="005578F0" w:rsidP="00CB4B25">
      <w:pPr>
        <w:keepNext/>
        <w:rPr>
          <w:rFonts w:ascii="Times New Roman" w:hAnsi="Times New Roman" w:cs="Times New Roman"/>
        </w:rPr>
      </w:pPr>
      <m:oMathPara>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r>
                <w:rPr>
                  <w:rFonts w:ascii="Cambria Math" w:hAnsi="Cambria Math" w:cs="Times New Roman"/>
                  <w:sz w:val="20"/>
                  <w:szCs w:val="20"/>
                </w:rPr>
                <m:t>d</m:t>
              </m:r>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m:t>
          </m:r>
        </m:oMath>
      </m:oMathPara>
    </w:p>
    <w:p w14:paraId="03623CA7" w14:textId="77777777" w:rsidR="00CB4B25" w:rsidRPr="001732C3" w:rsidRDefault="00CB4B25" w:rsidP="009824DE">
      <w:pPr>
        <w:pStyle w:val="Caption"/>
        <w:jc w:val="center"/>
        <w:outlineLvl w:val="0"/>
        <w:rPr>
          <w:rFonts w:ascii="Times New Roman" w:eastAsiaTheme="minorEastAsia" w:hAnsi="Times New Roman" w:cs="Times New Roman"/>
          <w:color w:val="auto"/>
          <w:sz w:val="20"/>
          <w:szCs w:val="20"/>
        </w:rPr>
      </w:pPr>
      <w:r w:rsidRPr="001732C3">
        <w:rPr>
          <w:rFonts w:ascii="Times New Roman" w:hAnsi="Times New Roman" w:cs="Times New Roman"/>
          <w:color w:val="auto"/>
        </w:rPr>
        <w:t xml:space="preserve">Equation </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Equation \* ARABIC </w:instrText>
      </w:r>
      <w:r w:rsidR="0043715A" w:rsidRPr="001732C3">
        <w:rPr>
          <w:rFonts w:ascii="Times New Roman" w:hAnsi="Times New Roman" w:cs="Times New Roman"/>
          <w:color w:val="auto"/>
        </w:rPr>
        <w:fldChar w:fldCharType="separate"/>
      </w:r>
      <w:r w:rsidRPr="001732C3">
        <w:rPr>
          <w:rFonts w:ascii="Times New Roman" w:hAnsi="Times New Roman" w:cs="Times New Roman"/>
          <w:noProof/>
          <w:color w:val="auto"/>
        </w:rPr>
        <w:t>1</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Search complexity</w:t>
      </w:r>
    </w:p>
    <w:p w14:paraId="6ABD8B3D" w14:textId="77777777"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Thus, this column selection procedure is exponential in the number of edges, which in the worst-case for a directed, fully-connected, and non-reflexive graph, is:</w:t>
      </w:r>
    </w:p>
    <w:p w14:paraId="04938253" w14:textId="77777777" w:rsidR="00CB4B25" w:rsidRPr="001732C3" w:rsidRDefault="005578F0" w:rsidP="00CB4B25">
      <w:pP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E</m:t>
              </m:r>
            </m:e>
          </m:d>
          <m:r>
            <w:rPr>
              <w:rFonts w:ascii="Cambria Math" w:hAnsi="Cambria Math" w:cs="Times New Roman"/>
              <w:sz w:val="20"/>
              <w:szCs w:val="20"/>
            </w:rPr>
            <m:t>=|V|(|V|-1)</m:t>
          </m:r>
          <m:r>
            <w:rPr>
              <w:rFonts w:ascii="Cambria Math" w:eastAsiaTheme="minorEastAsia" w:hAnsi="Cambria Math" w:cs="Times New Roman"/>
              <w:sz w:val="20"/>
              <w:szCs w:val="20"/>
            </w:rPr>
            <m:t>=</m:t>
          </m:r>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oMath>
      </m:oMathPara>
    </w:p>
    <w:p w14:paraId="29FB517E" w14:textId="77777777"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Hence,</w:t>
      </w:r>
    </w:p>
    <w:p w14:paraId="2972101D" w14:textId="44188D74" w:rsidR="00CB4B25" w:rsidRPr="001732C3" w:rsidRDefault="00CB4B25" w:rsidP="00CB4B25">
      <w:pPr>
        <w:keepNext/>
        <w:jc w:val="center"/>
        <w:rPr>
          <w:rFonts w:ascii="Times New Roman" w:hAnsi="Times New Roman" w:cs="Times New Roman"/>
        </w:rPr>
      </w:pPr>
      <m:oMathPara>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m:oMathPara>
    </w:p>
    <w:p w14:paraId="17E0EB00" w14:textId="77777777" w:rsidR="00CB4B25" w:rsidRPr="001732C3" w:rsidRDefault="00CB4B25" w:rsidP="00CB4B25">
      <w:pPr>
        <w:pStyle w:val="Caption"/>
        <w:jc w:val="center"/>
        <w:rPr>
          <w:rFonts w:ascii="Times New Roman" w:hAnsi="Times New Roman" w:cs="Times New Roman"/>
          <w:color w:val="auto"/>
          <w:sz w:val="20"/>
          <w:szCs w:val="20"/>
        </w:rPr>
      </w:pPr>
      <w:r w:rsidRPr="001732C3">
        <w:rPr>
          <w:rFonts w:ascii="Times New Roman" w:hAnsi="Times New Roman" w:cs="Times New Roman"/>
          <w:color w:val="auto"/>
        </w:rPr>
        <w:t xml:space="preserve">Equation </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Equation \* ARABIC </w:instrText>
      </w:r>
      <w:r w:rsidR="0043715A" w:rsidRPr="001732C3">
        <w:rPr>
          <w:rFonts w:ascii="Times New Roman" w:hAnsi="Times New Roman" w:cs="Times New Roman"/>
          <w:color w:val="auto"/>
        </w:rPr>
        <w:fldChar w:fldCharType="separate"/>
      </w:r>
      <w:r w:rsidRPr="001732C3">
        <w:rPr>
          <w:rFonts w:ascii="Times New Roman" w:hAnsi="Times New Roman" w:cs="Times New Roman"/>
          <w:noProof/>
          <w:color w:val="auto"/>
        </w:rPr>
        <w:t>2</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Bounded search complexity</w:t>
      </w:r>
    </w:p>
    <w:p w14:paraId="2AA416E6" w14:textId="78347457"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This search procedure illustrates the problem’s structure and brute force complexity for only a single compression iteration. </w:t>
      </w:r>
      <w:ins w:id="257" w:author="jesse" w:date="2018-04-02T16:05:00Z">
        <w:r w:rsidR="00BC6456">
          <w:rPr>
            <w:rFonts w:ascii="Times New Roman" w:hAnsi="Times New Roman" w:cs="Times New Roman"/>
            <w:sz w:val="20"/>
            <w:szCs w:val="20"/>
          </w:rPr>
          <w:t xml:space="preserve">But </w:t>
        </w:r>
      </w:ins>
      <w:del w:id="258" w:author="jesse" w:date="2018-04-02T16:05:00Z">
        <w:r w:rsidR="00E440CB" w:rsidRPr="001732C3" w:rsidDel="00BC6456">
          <w:rPr>
            <w:rFonts w:ascii="Times New Roman" w:hAnsi="Times New Roman" w:cs="Times New Roman"/>
            <w:sz w:val="20"/>
            <w:szCs w:val="20"/>
          </w:rPr>
          <w:delText>I</w:delText>
        </w:r>
      </w:del>
      <w:ins w:id="259" w:author="jesse" w:date="2018-04-02T16:05:00Z">
        <w:r w:rsidR="00BC6456">
          <w:rPr>
            <w:rFonts w:ascii="Times New Roman" w:hAnsi="Times New Roman" w:cs="Times New Roman"/>
            <w:sz w:val="20"/>
            <w:szCs w:val="20"/>
          </w:rPr>
          <w:t>i</w:t>
        </w:r>
      </w:ins>
      <w:r w:rsidRPr="001732C3">
        <w:rPr>
          <w:rFonts w:ascii="Times New Roman" w:hAnsi="Times New Roman" w:cs="Times New Roman"/>
          <w:sz w:val="20"/>
          <w:szCs w:val="20"/>
        </w:rPr>
        <w:t>t is flawe</w:t>
      </w:r>
      <w:r w:rsidR="00AD5812" w:rsidRPr="001732C3">
        <w:rPr>
          <w:rFonts w:ascii="Times New Roman" w:hAnsi="Times New Roman" w:cs="Times New Roman"/>
          <w:sz w:val="20"/>
          <w:szCs w:val="20"/>
        </w:rPr>
        <w:t>d, as</w:t>
      </w:r>
      <w:r w:rsidRPr="001732C3">
        <w:rPr>
          <w:rFonts w:ascii="Times New Roman" w:hAnsi="Times New Roman" w:cs="Times New Roman"/>
          <w:sz w:val="20"/>
          <w:szCs w:val="20"/>
        </w:rPr>
        <w:t xml:space="preserve"> it needlessly searches over all combinations of subsets of edges of size </w:t>
      </w:r>
      <w:proofErr w:type="spellStart"/>
      <w:r w:rsidRPr="001732C3">
        <w:rPr>
          <w:rFonts w:ascii="Times New Roman" w:hAnsi="Times New Roman" w:cs="Times New Roman"/>
          <w:i/>
          <w:sz w:val="20"/>
          <w:szCs w:val="20"/>
        </w:rPr>
        <w:t>i</w:t>
      </w:r>
      <w:proofErr w:type="spellEnd"/>
      <w:r w:rsidRPr="001732C3">
        <w:rPr>
          <w:rFonts w:ascii="Times New Roman" w:hAnsi="Times New Roman" w:cs="Times New Roman"/>
          <w:sz w:val="20"/>
          <w:szCs w:val="20"/>
        </w:rPr>
        <w:t xml:space="preserve">, whereas </w:t>
      </w:r>
      <w:r w:rsidR="00D65CE4" w:rsidRPr="001732C3">
        <w:rPr>
          <w:rFonts w:ascii="Times New Roman" w:hAnsi="Times New Roman" w:cs="Times New Roman"/>
          <w:sz w:val="20"/>
          <w:szCs w:val="20"/>
        </w:rPr>
        <w:t xml:space="preserve">the </w:t>
      </w:r>
      <w:r w:rsidR="00425DFC" w:rsidRPr="001732C3">
        <w:rPr>
          <w:rFonts w:ascii="Times New Roman" w:hAnsi="Times New Roman" w:cs="Times New Roman"/>
          <w:sz w:val="20"/>
          <w:szCs w:val="20"/>
        </w:rPr>
        <w:t>only relevant</w:t>
      </w:r>
      <w:r w:rsidR="00D65CE4" w:rsidRPr="001732C3">
        <w:rPr>
          <w:rFonts w:ascii="Times New Roman" w:hAnsi="Times New Roman" w:cs="Times New Roman"/>
          <w:sz w:val="20"/>
          <w:szCs w:val="20"/>
        </w:rPr>
        <w:t xml:space="preserve"> search is</w:t>
      </w:r>
      <w:r w:rsidRPr="001732C3">
        <w:rPr>
          <w:rFonts w:ascii="Times New Roman" w:hAnsi="Times New Roman" w:cs="Times New Roman"/>
          <w:sz w:val="20"/>
          <w:szCs w:val="20"/>
        </w:rPr>
        <w:t xml:space="preserve"> o</w:t>
      </w:r>
      <w:r w:rsidR="00067D0F" w:rsidRPr="001732C3">
        <w:rPr>
          <w:rFonts w:ascii="Times New Roman" w:hAnsi="Times New Roman" w:cs="Times New Roman"/>
          <w:sz w:val="20"/>
          <w:szCs w:val="20"/>
        </w:rPr>
        <w:t>ver the</w:t>
      </w:r>
      <w:r w:rsidRPr="001732C3">
        <w:rPr>
          <w:rFonts w:ascii="Times New Roman" w:hAnsi="Times New Roman" w:cs="Times New Roman"/>
          <w:sz w:val="20"/>
          <w:szCs w:val="20"/>
        </w:rPr>
        <w:t xml:space="preserve"> connected components of </w:t>
      </w:r>
      <m:oMath>
        <m:r>
          <w:rPr>
            <w:rFonts w:ascii="Cambria Math" w:eastAsiaTheme="minorEastAsia" w:hAnsi="Cambria Math" w:cs="Times New Roman"/>
            <w:sz w:val="20"/>
            <w:szCs w:val="20"/>
          </w:rPr>
          <m:t>G</m:t>
        </m:r>
      </m:oMath>
      <w:r w:rsidRPr="001732C3">
        <w:rPr>
          <w:rFonts w:ascii="Times New Roman" w:hAnsi="Times New Roman" w:cs="Times New Roman"/>
          <w:sz w:val="20"/>
          <w:szCs w:val="20"/>
        </w:rPr>
        <w:t>. Graphical problems frequently involve sparse graphs, so</w:t>
      </w:r>
      <w:r w:rsidR="00D9506A" w:rsidRPr="001732C3">
        <w:rPr>
          <w:rFonts w:ascii="Times New Roman" w:hAnsi="Times New Roman" w:cs="Times New Roman"/>
          <w:sz w:val="20"/>
          <w:szCs w:val="20"/>
        </w:rPr>
        <w:t xml:space="preserve"> complexity</w:t>
      </w:r>
      <w:r w:rsidRPr="001732C3">
        <w:rPr>
          <w:rFonts w:ascii="Times New Roman" w:hAnsi="Times New Roman" w:cs="Times New Roman"/>
          <w:sz w:val="20"/>
          <w:szCs w:val="20"/>
        </w:rPr>
        <w:t xml:space="preserve"> </w:t>
      </w:r>
      <w:r w:rsidR="00D9506A" w:rsidRPr="001732C3">
        <w:rPr>
          <w:rFonts w:ascii="Times New Roman" w:hAnsi="Times New Roman" w:cs="Times New Roman"/>
          <w:sz w:val="20"/>
          <w:szCs w:val="20"/>
        </w:rPr>
        <w:t>can be reduced by</w:t>
      </w:r>
      <w:r w:rsidRPr="001732C3">
        <w:rPr>
          <w:rFonts w:ascii="Times New Roman" w:hAnsi="Times New Roman" w:cs="Times New Roman"/>
          <w:sz w:val="20"/>
          <w:szCs w:val="20"/>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0"/>
            <w:szCs w:val="20"/>
          </w:rPr>
          <m:t>d</m:t>
        </m:r>
      </m:oMath>
      <w:r w:rsidRPr="001732C3">
        <w:rPr>
          <w:rFonts w:ascii="Times New Roman" w:eastAsiaTheme="minorEastAsia" w:hAnsi="Times New Roman" w:cs="Times New Roman"/>
          <w:sz w:val="20"/>
          <w:szCs w:val="20"/>
        </w:rPr>
        <w:t xml:space="preserve"> can also be reduced significantly by a de-duplication strategy of storing each unique row with its frequency, and further by omitting columns of all zeroes, such as the ‘C-B’ and ‘C-C’ columns in figure </w:t>
      </w:r>
      <w:r w:rsidR="00FE66AB">
        <w:rPr>
          <w:rFonts w:ascii="Times New Roman" w:eastAsiaTheme="minorEastAsia" w:hAnsi="Times New Roman" w:cs="Times New Roman"/>
          <w:sz w:val="20"/>
          <w:szCs w:val="20"/>
        </w:rPr>
        <w:t>2.7</w:t>
      </w:r>
      <w:r w:rsidRPr="001732C3">
        <w:rPr>
          <w:rFonts w:ascii="Times New Roman" w:eastAsiaTheme="minorEastAsia" w:hAnsi="Times New Roman" w:cs="Times New Roman"/>
          <w:sz w:val="20"/>
          <w:szCs w:val="20"/>
        </w:rPr>
        <w:t>.</w:t>
      </w:r>
    </w:p>
    <w:p w14:paraId="740F3C5C" w14:textId="7D4DFE4E"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Critically, this search characterization overlooks how subgraph size and subgraph frequency affect the optimality of the resulting set </w:t>
      </w:r>
      <m:oMath>
        <m:r>
          <w:rPr>
            <w:rFonts w:ascii="Cambria Math" w:hAnsi="Cambria Math" w:cs="Times New Roman"/>
            <w:sz w:val="20"/>
            <w:szCs w:val="20"/>
          </w:rPr>
          <m:t>S</m:t>
        </m:r>
      </m:oMath>
      <w:r w:rsidRPr="001732C3">
        <w:rPr>
          <w:rFonts w:ascii="Times New Roman" w:hAnsi="Times New Roman" w:cs="Times New Roman"/>
          <w:sz w:val="20"/>
          <w:szCs w:val="20"/>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1732C3">
        <w:rPr>
          <w:rFonts w:ascii="Times New Roman" w:eastAsiaTheme="minorEastAsia" w:hAnsi="Times New Roman" w:cs="Times New Roman"/>
          <w:sz w:val="20"/>
          <w:szCs w:val="20"/>
        </w:rPr>
        <w:t>. Let</w:t>
      </w:r>
      <w:r w:rsidRPr="001732C3">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have </w:t>
      </w:r>
      <m:oMath>
        <m:r>
          <w:rPr>
            <w:rFonts w:ascii="Cambria Math" w:hAnsi="Cambria Math" w:cs="Times New Roman"/>
            <w:sz w:val="20"/>
            <w:szCs w:val="20"/>
          </w:rPr>
          <m:t>size</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=4</m:t>
        </m:r>
      </m:oMath>
      <w:r w:rsidRPr="001732C3">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=3</m:t>
        </m:r>
      </m:oMath>
      <w:r w:rsidRPr="001732C3">
        <w:rPr>
          <w:rFonts w:ascii="Times New Roman" w:eastAsiaTheme="minorEastAsia" w:hAnsi="Times New Roman" w:cs="Times New Roman"/>
          <w:sz w:val="20"/>
          <w:szCs w:val="20"/>
        </w:rPr>
        <w:t xml:space="preserve">, and let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1732C3">
        <w:rPr>
          <w:rFonts w:ascii="Times New Roman" w:eastAsiaTheme="minorEastAsia" w:hAnsi="Times New Roman" w:cs="Times New Roman"/>
          <w:sz w:val="20"/>
          <w:szCs w:val="20"/>
        </w:rPr>
        <w:t xml:space="preserve"> have </w:t>
      </w:r>
      <m:oMath>
        <m:r>
          <w:rPr>
            <w:rFonts w:ascii="Cambria Math" w:eastAsiaTheme="minorEastAsia" w:hAnsi="Cambria Math" w:cs="Times New Roman"/>
            <w:sz w:val="20"/>
            <w:szCs w:val="20"/>
          </w:rPr>
          <m:t>size(</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)=3</m:t>
        </m:r>
      </m:oMath>
      <w:r w:rsidRPr="001732C3">
        <w:rPr>
          <w:rFonts w:ascii="Times New Roman" w:eastAsiaTheme="minorEastAsia" w:hAnsi="Times New Roman" w:cs="Times New Roman"/>
          <w:sz w:val="20"/>
          <w:szCs w:val="20"/>
        </w:rPr>
        <w:t xml:space="preserve"> and </w:t>
      </w:r>
      <m:oMath>
        <m:r>
          <w:rPr>
            <w:rFonts w:ascii="Cambria Math" w:eastAsiaTheme="minorEastAsia" w:hAnsi="Cambria Math" w:cs="Times New Roman"/>
            <w:sz w:val="20"/>
            <w:szCs w:val="20"/>
          </w:rPr>
          <m:t>frequency(</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)=4</m:t>
        </m:r>
      </m:oMath>
      <w:r w:rsidRPr="001732C3">
        <w:rPr>
          <w:rFonts w:ascii="Times New Roman" w:eastAsiaTheme="minorEastAsia" w:hAnsi="Times New Roman" w:cs="Times New Roman"/>
          <w:sz w:val="20"/>
          <w:szCs w:val="20"/>
        </w:rPr>
        <w:t xml:space="preserve">. Which of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or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1732C3">
        <w:rPr>
          <w:rFonts w:ascii="Times New Roman" w:eastAsiaTheme="minorEastAsia" w:hAnsi="Times New Roman" w:cs="Times New Roman"/>
          <w:sz w:val="20"/>
          <w:szCs w:val="20"/>
        </w:rPr>
        <w:t xml:space="preserve"> should be chosen to obtain optimal compression</w:t>
      </w:r>
      <w:del w:id="260" w:author="Larry Holder" w:date="2018-03-31T09:51:00Z">
        <w:r w:rsidRPr="001732C3" w:rsidDel="00455D38">
          <w:rPr>
            <w:rFonts w:ascii="Times New Roman" w:eastAsiaTheme="minorEastAsia" w:hAnsi="Times New Roman" w:cs="Times New Roman"/>
            <w:sz w:val="20"/>
            <w:szCs w:val="20"/>
          </w:rPr>
          <w:delText>,</w:delText>
        </w:r>
      </w:del>
      <w:r w:rsidRPr="001732C3">
        <w:rPr>
          <w:rFonts w:ascii="Times New Roman" w:eastAsiaTheme="minorEastAsia" w:hAnsi="Times New Roman" w:cs="Times New Roman"/>
          <w:sz w:val="20"/>
          <w:szCs w:val="20"/>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eastAsiaTheme="minorEastAsia" w:hAnsi="Times New Roman" w:cs="Times New Roman"/>
          <w:sz w:val="20"/>
          <w:szCs w:val="20"/>
        </w:rPr>
        <w:t xml:space="preserve">? How do </w:t>
      </w:r>
      <w:del w:id="261" w:author="Larry Holder" w:date="2018-03-31T09:51:00Z">
        <w:r w:rsidRPr="001732C3" w:rsidDel="00455D38">
          <w:rPr>
            <w:rFonts w:ascii="Times New Roman" w:eastAsiaTheme="minorEastAsia" w:hAnsi="Times New Roman" w:cs="Times New Roman"/>
            <w:sz w:val="20"/>
            <w:szCs w:val="20"/>
          </w:rPr>
          <w:delText xml:space="preserve">criterions </w:delText>
        </w:r>
      </w:del>
      <w:ins w:id="262" w:author="Larry Holder" w:date="2018-03-31T09:51:00Z">
        <w:r w:rsidR="00455D38">
          <w:rPr>
            <w:rFonts w:ascii="Times New Roman" w:eastAsiaTheme="minorEastAsia" w:hAnsi="Times New Roman" w:cs="Times New Roman"/>
            <w:sz w:val="20"/>
            <w:szCs w:val="20"/>
          </w:rPr>
          <w:t>criteria</w:t>
        </w:r>
        <w:r w:rsidR="00455D38" w:rsidRPr="001732C3">
          <w:rPr>
            <w:rFonts w:ascii="Times New Roman" w:eastAsiaTheme="minorEastAsia" w:hAnsi="Times New Roman" w:cs="Times New Roman"/>
            <w:sz w:val="20"/>
            <w:szCs w:val="20"/>
          </w:rPr>
          <w:t xml:space="preserve"> </w:t>
        </w:r>
      </w:ins>
      <w:r w:rsidRPr="001732C3">
        <w:rPr>
          <w:rFonts w:ascii="Times New Roman" w:eastAsiaTheme="minorEastAsia" w:hAnsi="Times New Roman" w:cs="Times New Roman"/>
          <w:sz w:val="20"/>
          <w:szCs w:val="20"/>
        </w:rPr>
        <w:t xml:space="preserve">of </w:t>
      </w:r>
      <m:oMath>
        <m:r>
          <w:rPr>
            <w:rFonts w:ascii="Cambria Math" w:eastAsiaTheme="minorEastAsia" w:hAnsi="Cambria Math" w:cs="Times New Roman"/>
            <w:sz w:val="20"/>
            <w:szCs w:val="20"/>
          </w:rPr>
          <m:t>size</m:t>
        </m:r>
      </m:oMath>
      <w:r w:rsidRPr="001732C3">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oMath>
      <w:r w:rsidRPr="001732C3">
        <w:rPr>
          <w:rFonts w:ascii="Times New Roman" w:eastAsiaTheme="minorEastAsia" w:hAnsi="Times New Roman" w:cs="Times New Roman"/>
          <w:sz w:val="20"/>
          <w:szCs w:val="20"/>
        </w:rPr>
        <w:t xml:space="preserve"> affect the optimality of the resulting set </w:t>
      </w:r>
      <m:oMath>
        <m:r>
          <w:rPr>
            <w:rFonts w:ascii="Cambria Math" w:hAnsi="Cambria Math" w:cs="Times New Roman"/>
            <w:sz w:val="20"/>
            <w:szCs w:val="20"/>
          </w:rPr>
          <m:t>S</m:t>
        </m:r>
      </m:oMath>
      <w:r w:rsidRPr="001732C3">
        <w:rPr>
          <w:rFonts w:ascii="Times New Roman" w:eastAsiaTheme="minorEastAsia" w:hAnsi="Times New Roman" w:cs="Times New Roman"/>
          <w:sz w:val="20"/>
          <w:szCs w:val="20"/>
        </w:rPr>
        <w:t>? A straightforward heuristic is to select the subset with the largest sum of 1’s as a measure of information gain.</w:t>
      </w:r>
    </w:p>
    <w:p w14:paraId="078B8837" w14:textId="372BB1F0"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Worse yet, dependencies exist between the selection</w:t>
      </w:r>
      <w:r w:rsidR="00362EE5" w:rsidRPr="001732C3">
        <w:rPr>
          <w:rFonts w:ascii="Times New Roman" w:hAnsi="Times New Roman" w:cs="Times New Roman"/>
          <w:sz w:val="20"/>
          <w:szCs w:val="20"/>
        </w:rPr>
        <w:t xml:space="preserve"> of subgraphs since candidate subgraphs for compression are not disjoint</w:t>
      </w:r>
      <w:r w:rsidRPr="001732C3">
        <w:rPr>
          <w:rFonts w:ascii="Times New Roman" w:hAnsi="Times New Roman" w:cs="Times New Roman"/>
          <w:sz w:val="20"/>
          <w:szCs w:val="20"/>
        </w:rPr>
        <w:t xml:space="preserve">. The selection of a prototype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oMath>
      <w:r w:rsidRPr="001732C3">
        <w:rPr>
          <w:rFonts w:ascii="Times New Roman" w:hAnsi="Times New Roman" w:cs="Times New Roman"/>
          <w:sz w:val="20"/>
          <w:szCs w:val="20"/>
        </w:rPr>
        <w:t xml:space="preserve"> at the </w:t>
      </w:r>
      <w:proofErr w:type="spellStart"/>
      <w:r w:rsidRPr="001732C3">
        <w:rPr>
          <w:rFonts w:ascii="Times New Roman" w:hAnsi="Times New Roman" w:cs="Times New Roman"/>
          <w:sz w:val="20"/>
          <w:szCs w:val="20"/>
        </w:rPr>
        <w:t>t</w:t>
      </w:r>
      <w:r w:rsidRPr="001732C3">
        <w:rPr>
          <w:rFonts w:ascii="Times New Roman" w:hAnsi="Times New Roman" w:cs="Times New Roman"/>
          <w:i/>
          <w:sz w:val="20"/>
          <w:szCs w:val="20"/>
          <w:vertAlign w:val="superscript"/>
        </w:rPr>
        <w:t>th</w:t>
      </w:r>
      <w:proofErr w:type="spellEnd"/>
      <w:r w:rsidRPr="001732C3">
        <w:rPr>
          <w:rFonts w:ascii="Times New Roman" w:hAnsi="Times New Roman" w:cs="Times New Roman"/>
          <w:sz w:val="20"/>
          <w:szCs w:val="20"/>
        </w:rPr>
        <w:t xml:space="preserve"> iteration can affect which candidates are available in subsequent iterations, which may </w:t>
      </w:r>
      <w:r w:rsidR="00225EF1" w:rsidRPr="001732C3">
        <w:rPr>
          <w:rFonts w:ascii="Times New Roman" w:hAnsi="Times New Roman" w:cs="Times New Roman"/>
          <w:sz w:val="20"/>
          <w:szCs w:val="20"/>
        </w:rPr>
        <w:t>impa</w:t>
      </w:r>
      <w:r w:rsidRPr="001732C3">
        <w:rPr>
          <w:rFonts w:ascii="Times New Roman" w:hAnsi="Times New Roman" w:cs="Times New Roman"/>
          <w:sz w:val="20"/>
          <w:szCs w:val="20"/>
        </w:rPr>
        <w:t xml:space="preserve">ct the compression of the resulting set </w:t>
      </w:r>
      <m:oMath>
        <m:r>
          <w:rPr>
            <w:rFonts w:ascii="Cambria Math" w:hAnsi="Cambria Math" w:cs="Times New Roman"/>
            <w:sz w:val="20"/>
            <w:szCs w:val="20"/>
          </w:rPr>
          <m:t>S</m:t>
        </m:r>
      </m:oMath>
      <w:r w:rsidRPr="001732C3">
        <w:rPr>
          <w:rFonts w:ascii="Times New Roman" w:hAnsi="Times New Roman" w:cs="Times New Roman"/>
          <w:sz w:val="20"/>
          <w:szCs w:val="20"/>
        </w:rPr>
        <w:t xml:space="preserve">. Optimal compression is defined as minimizing the description length of the trace-graph codes sufficient </w:t>
      </w:r>
      <w:r w:rsidR="005E0F30" w:rsidRPr="001732C3">
        <w:rPr>
          <w:rFonts w:ascii="Times New Roman" w:hAnsi="Times New Roman" w:cs="Times New Roman"/>
          <w:sz w:val="20"/>
          <w:szCs w:val="20"/>
        </w:rPr>
        <w:t>for</w:t>
      </w:r>
      <w:r w:rsidRPr="001732C3">
        <w:rPr>
          <w:rFonts w:ascii="Times New Roman" w:hAnsi="Times New Roman" w:cs="Times New Roman"/>
          <w:sz w:val="20"/>
          <w:szCs w:val="20"/>
        </w:rPr>
        <w:t xml:space="preserve"> </w:t>
      </w:r>
      <w:proofErr w:type="spellStart"/>
      <w:r w:rsidRPr="001732C3">
        <w:rPr>
          <w:rFonts w:ascii="Times New Roman" w:hAnsi="Times New Roman" w:cs="Times New Roman"/>
          <w:sz w:val="20"/>
          <w:szCs w:val="20"/>
        </w:rPr>
        <w:t>losslessly</w:t>
      </w:r>
      <w:proofErr w:type="spellEnd"/>
      <w:r w:rsidRPr="001732C3">
        <w:rPr>
          <w:rFonts w:ascii="Times New Roman" w:hAnsi="Times New Roman" w:cs="Times New Roman"/>
          <w:sz w:val="20"/>
          <w:szCs w:val="20"/>
        </w:rPr>
        <w:t xml:space="preserve"> decod</w:t>
      </w:r>
      <w:r w:rsidR="005E0F30" w:rsidRPr="001732C3">
        <w:rPr>
          <w:rFonts w:ascii="Times New Roman" w:hAnsi="Times New Roman" w:cs="Times New Roman"/>
          <w:sz w:val="20"/>
          <w:szCs w:val="20"/>
        </w:rPr>
        <w:t>ing</w:t>
      </w:r>
      <w:r w:rsidRPr="001732C3">
        <w:rPr>
          <w:rFonts w:ascii="Times New Roman" w:hAnsi="Times New Roman" w:cs="Times New Roman"/>
          <w:sz w:val="20"/>
          <w:szCs w:val="20"/>
        </w:rPr>
        <w:t xml:space="preserve"> all trace-graphs from their encodings via </w:t>
      </w:r>
      <m:oMath>
        <m:r>
          <w:rPr>
            <w:rFonts w:ascii="Cambria Math" w:hAnsi="Cambria Math" w:cs="Times New Roman"/>
            <w:sz w:val="20"/>
            <w:szCs w:val="20"/>
          </w:rPr>
          <m:t>S</m:t>
        </m:r>
      </m:oMath>
      <w:r w:rsidRPr="001732C3">
        <w:rPr>
          <w:rFonts w:ascii="Times New Roman" w:hAnsi="Times New Roman" w:cs="Times New Roman"/>
          <w:sz w:val="20"/>
          <w:szCs w:val="20"/>
        </w:rPr>
        <w:t xml:space="preserve">. Due to these tradeoffs, </w:t>
      </w:r>
      <w:del w:id="263" w:author="Larry Holder" w:date="2018-03-31T09:52:00Z">
        <w:r w:rsidRPr="001732C3" w:rsidDel="00455D38">
          <w:rPr>
            <w:rFonts w:ascii="Times New Roman" w:hAnsi="Times New Roman" w:cs="Times New Roman"/>
            <w:sz w:val="20"/>
            <w:szCs w:val="20"/>
          </w:rPr>
          <w:delText xml:space="preserve">maximally </w:delText>
        </w:r>
      </w:del>
      <w:ins w:id="264" w:author="Larry Holder" w:date="2018-03-31T09:52:00Z">
        <w:r w:rsidR="00455D38">
          <w:rPr>
            <w:rFonts w:ascii="Times New Roman" w:hAnsi="Times New Roman" w:cs="Times New Roman"/>
            <w:sz w:val="20"/>
            <w:szCs w:val="20"/>
          </w:rPr>
          <w:t>optimally</w:t>
        </w:r>
        <w:r w:rsidR="00455D38" w:rsidRPr="001732C3">
          <w:rPr>
            <w:rFonts w:ascii="Times New Roman" w:hAnsi="Times New Roman" w:cs="Times New Roman"/>
            <w:sz w:val="20"/>
            <w:szCs w:val="20"/>
          </w:rPr>
          <w:t xml:space="preserve"> </w:t>
        </w:r>
      </w:ins>
      <w:r w:rsidRPr="001732C3">
        <w:rPr>
          <w:rFonts w:ascii="Times New Roman" w:hAnsi="Times New Roman" w:cs="Times New Roman"/>
          <w:sz w:val="20"/>
          <w:szCs w:val="20"/>
        </w:rPr>
        <w:t xml:space="preserve">encoding the subgraphs requires correctly making the complete sequence of decisions per the size and frequency of each prototype subgraph. This problem is akin to bin-packing </w:t>
      </w:r>
      <w:r w:rsidR="00936D0D" w:rsidRPr="001732C3">
        <w:rPr>
          <w:rFonts w:ascii="Times New Roman" w:hAnsi="Times New Roman" w:cs="Times New Roman"/>
          <w:sz w:val="20"/>
          <w:szCs w:val="20"/>
        </w:rPr>
        <w:t>(</w:t>
      </w:r>
      <w:r w:rsidRPr="001732C3">
        <w:rPr>
          <w:rFonts w:ascii="Times New Roman" w:hAnsi="Times New Roman" w:cs="Times New Roman"/>
          <w:sz w:val="20"/>
          <w:szCs w:val="20"/>
        </w:rPr>
        <w:t>Korte</w:t>
      </w:r>
      <w:r w:rsidR="00F838AF" w:rsidRPr="001732C3">
        <w:rPr>
          <w:rFonts w:ascii="Times New Roman" w:hAnsi="Times New Roman" w:cs="Times New Roman"/>
          <w:sz w:val="20"/>
          <w:szCs w:val="20"/>
        </w:rPr>
        <w:t xml:space="preserve"> and </w:t>
      </w:r>
      <w:proofErr w:type="spellStart"/>
      <w:r w:rsidR="00F838AF" w:rsidRPr="001732C3">
        <w:rPr>
          <w:rFonts w:ascii="Times New Roman" w:hAnsi="Times New Roman" w:cs="Times New Roman"/>
          <w:sz w:val="20"/>
          <w:szCs w:val="20"/>
        </w:rPr>
        <w:t>Vygen</w:t>
      </w:r>
      <w:proofErr w:type="spellEnd"/>
      <w:r w:rsidRPr="001732C3">
        <w:rPr>
          <w:rFonts w:ascii="Times New Roman" w:hAnsi="Times New Roman" w:cs="Times New Roman"/>
          <w:sz w:val="20"/>
          <w:szCs w:val="20"/>
        </w:rPr>
        <w:t>, 200</w:t>
      </w:r>
      <w:r w:rsidR="0097174A" w:rsidRPr="001732C3">
        <w:rPr>
          <w:rFonts w:ascii="Times New Roman" w:hAnsi="Times New Roman" w:cs="Times New Roman"/>
          <w:sz w:val="20"/>
          <w:szCs w:val="20"/>
        </w:rPr>
        <w:t>0</w:t>
      </w:r>
      <w:r w:rsidR="00936D0D" w:rsidRPr="001732C3">
        <w:rPr>
          <w:rFonts w:ascii="Times New Roman" w:hAnsi="Times New Roman" w:cs="Times New Roman"/>
          <w:sz w:val="20"/>
          <w:szCs w:val="20"/>
        </w:rPr>
        <w:t>)</w:t>
      </w:r>
      <w:r w:rsidRPr="001732C3">
        <w:rPr>
          <w:rFonts w:ascii="Times New Roman" w:hAnsi="Times New Roman" w:cs="Times New Roman"/>
          <w:sz w:val="20"/>
          <w:szCs w:val="20"/>
        </w:rPr>
        <w:t xml:space="preserve">, an NP-hard combinatorial problem, but harder due to the overlapping dependencies between prototype selection. Loosely, each prototype’s size and frequency define </w:t>
      </w:r>
      <w:r w:rsidR="005E0F30" w:rsidRPr="001732C3">
        <w:rPr>
          <w:rFonts w:ascii="Times New Roman" w:hAnsi="Times New Roman" w:cs="Times New Roman"/>
          <w:sz w:val="20"/>
          <w:szCs w:val="20"/>
        </w:rPr>
        <w:t>each</w:t>
      </w:r>
      <w:r w:rsidRPr="001732C3">
        <w:rPr>
          <w:rFonts w:ascii="Times New Roman" w:hAnsi="Times New Roman" w:cs="Times New Roman"/>
          <w:sz w:val="20"/>
          <w:szCs w:val="20"/>
        </w:rPr>
        <w:t xml:space="preserve"> object’s abstract dimension</w:t>
      </w:r>
      <w:r w:rsidR="00F859F0" w:rsidRPr="001732C3">
        <w:rPr>
          <w:rFonts w:ascii="Times New Roman" w:hAnsi="Times New Roman" w:cs="Times New Roman"/>
          <w:sz w:val="20"/>
          <w:szCs w:val="20"/>
        </w:rPr>
        <w:t>s</w:t>
      </w:r>
      <w:r w:rsidRPr="001732C3">
        <w:rPr>
          <w:rFonts w:ascii="Times New Roman" w:hAnsi="Times New Roman" w:cs="Times New Roman"/>
          <w:sz w:val="20"/>
          <w:szCs w:val="20"/>
        </w:rPr>
        <w:t>, while the objective is to fit as many of these objects as possible into the smallest bin</w:t>
      </w:r>
      <w:r w:rsidR="00AF19A9" w:rsidRPr="001732C3">
        <w:rPr>
          <w:rFonts w:ascii="Times New Roman" w:hAnsi="Times New Roman" w:cs="Times New Roman"/>
          <w:sz w:val="20"/>
          <w:szCs w:val="20"/>
        </w:rPr>
        <w:t xml:space="preserve">, thus </w:t>
      </w:r>
      <w:r w:rsidR="001A1E7D" w:rsidRPr="001732C3">
        <w:rPr>
          <w:rFonts w:ascii="Times New Roman" w:hAnsi="Times New Roman" w:cs="Times New Roman"/>
          <w:sz w:val="20"/>
          <w:szCs w:val="20"/>
        </w:rPr>
        <w:t xml:space="preserve">globally </w:t>
      </w:r>
      <w:r w:rsidR="00AF19A9" w:rsidRPr="001732C3">
        <w:rPr>
          <w:rFonts w:ascii="Times New Roman" w:hAnsi="Times New Roman" w:cs="Times New Roman"/>
          <w:sz w:val="20"/>
          <w:szCs w:val="20"/>
        </w:rPr>
        <w:t xml:space="preserve">minimizing </w:t>
      </w:r>
      <m:oMath>
        <m:r>
          <w:rPr>
            <w:rFonts w:ascii="Cambria Math" w:hAnsi="Cambria Math" w:cs="Times New Roman"/>
            <w:sz w:val="20"/>
            <w:szCs w:val="20"/>
          </w:rPr>
          <m:t>|S|</m:t>
        </m:r>
      </m:oMath>
      <w:r w:rsidRPr="001732C3">
        <w:rPr>
          <w:rFonts w:ascii="Times New Roman" w:hAnsi="Times New Roman" w:cs="Times New Roman"/>
          <w:sz w:val="20"/>
          <w:szCs w:val="20"/>
        </w:rPr>
        <w:t xml:space="preserve">. The similar sequential problem of generating the smallest context-free grammar generating </w:t>
      </w:r>
      <w:r w:rsidRPr="001732C3">
        <w:rPr>
          <w:rFonts w:ascii="Times New Roman" w:hAnsi="Times New Roman" w:cs="Times New Roman"/>
          <w:sz w:val="20"/>
          <w:szCs w:val="20"/>
        </w:rPr>
        <w:lastRenderedPageBreak/>
        <w:t>a sequence of symbols (e.g.</w:t>
      </w:r>
      <w:ins w:id="265" w:author="Larry Holder" w:date="2018-03-31T09:54:00Z">
        <w:r w:rsidR="00455D38">
          <w:rPr>
            <w:rFonts w:ascii="Times New Roman" w:hAnsi="Times New Roman" w:cs="Times New Roman"/>
            <w:sz w:val="20"/>
            <w:szCs w:val="20"/>
          </w:rPr>
          <w:t>,</w:t>
        </w:r>
      </w:ins>
      <w:r w:rsidRPr="001732C3">
        <w:rPr>
          <w:rFonts w:ascii="Times New Roman" w:hAnsi="Times New Roman" w:cs="Times New Roman"/>
          <w:sz w:val="20"/>
          <w:szCs w:val="20"/>
        </w:rPr>
        <w:t xml:space="preserve"> traces) is also known to be NP-hard </w:t>
      </w:r>
      <w:r w:rsidR="00936D0D" w:rsidRPr="001732C3">
        <w:rPr>
          <w:rFonts w:ascii="Times New Roman" w:hAnsi="Times New Roman" w:cs="Times New Roman"/>
          <w:sz w:val="20"/>
          <w:szCs w:val="20"/>
        </w:rPr>
        <w:t>(</w:t>
      </w:r>
      <w:proofErr w:type="spellStart"/>
      <w:r w:rsidRPr="001732C3">
        <w:rPr>
          <w:rFonts w:ascii="Times New Roman" w:hAnsi="Times New Roman" w:cs="Times New Roman"/>
          <w:sz w:val="20"/>
          <w:szCs w:val="20"/>
        </w:rPr>
        <w:t>Charikar</w:t>
      </w:r>
      <w:proofErr w:type="spellEnd"/>
      <w:r w:rsidRPr="001732C3">
        <w:rPr>
          <w:rFonts w:ascii="Times New Roman" w:hAnsi="Times New Roman" w:cs="Times New Roman"/>
          <w:sz w:val="20"/>
          <w:szCs w:val="20"/>
        </w:rPr>
        <w:t xml:space="preserve"> et al., 2005</w:t>
      </w:r>
      <w:r w:rsidR="00936D0D" w:rsidRPr="001732C3">
        <w:rPr>
          <w:rFonts w:ascii="Times New Roman" w:hAnsi="Times New Roman" w:cs="Times New Roman"/>
          <w:sz w:val="20"/>
          <w:szCs w:val="20"/>
        </w:rPr>
        <w:t>)</w:t>
      </w:r>
      <w:r w:rsidRPr="001732C3">
        <w:rPr>
          <w:rFonts w:ascii="Times New Roman" w:hAnsi="Times New Roman" w:cs="Times New Roman"/>
          <w:sz w:val="20"/>
          <w:szCs w:val="20"/>
        </w:rPr>
        <w:t xml:space="preserve">. </w:t>
      </w:r>
      <w:del w:id="266" w:author="Larry Holder" w:date="2018-03-31T09:55:00Z">
        <w:r w:rsidRPr="001732C3" w:rsidDel="00455D38">
          <w:rPr>
            <w:rFonts w:ascii="Times New Roman" w:hAnsi="Times New Roman" w:cs="Times New Roman"/>
            <w:sz w:val="20"/>
            <w:szCs w:val="20"/>
          </w:rPr>
          <w:delText>Fortunately, the</w:delText>
        </w:r>
      </w:del>
      <w:ins w:id="267" w:author="Larry Holder" w:date="2018-03-31T09:55:00Z">
        <w:r w:rsidR="00455D38">
          <w:rPr>
            <w:rFonts w:ascii="Times New Roman" w:hAnsi="Times New Roman" w:cs="Times New Roman"/>
            <w:sz w:val="20"/>
            <w:szCs w:val="20"/>
          </w:rPr>
          <w:t>The</w:t>
        </w:r>
      </w:ins>
      <w:r w:rsidRPr="001732C3">
        <w:rPr>
          <w:rFonts w:ascii="Times New Roman" w:hAnsi="Times New Roman" w:cs="Times New Roman"/>
          <w:sz w:val="20"/>
          <w:szCs w:val="20"/>
        </w:rPr>
        <w:t xml:space="preserve"> optimal formulation of this problem is not the subject of this work.</w:t>
      </w:r>
      <w:r w:rsidR="00265139" w:rsidRPr="001732C3">
        <w:rPr>
          <w:rFonts w:ascii="Times New Roman" w:hAnsi="Times New Roman" w:cs="Times New Roman"/>
          <w:sz w:val="20"/>
          <w:szCs w:val="20"/>
        </w:rPr>
        <w:t xml:space="preserve"> But understanding the problem structure </w:t>
      </w:r>
      <w:r w:rsidR="00255E7B" w:rsidRPr="001732C3">
        <w:rPr>
          <w:rFonts w:ascii="Times New Roman" w:hAnsi="Times New Roman" w:cs="Times New Roman"/>
          <w:sz w:val="20"/>
          <w:szCs w:val="20"/>
        </w:rPr>
        <w:t>of th</w:t>
      </w:r>
      <w:r w:rsidR="000B1810" w:rsidRPr="001732C3">
        <w:rPr>
          <w:rFonts w:ascii="Times New Roman" w:hAnsi="Times New Roman" w:cs="Times New Roman"/>
          <w:sz w:val="20"/>
          <w:szCs w:val="20"/>
        </w:rPr>
        <w:t>e</w:t>
      </w:r>
      <w:r w:rsidR="00641006" w:rsidRPr="001732C3">
        <w:rPr>
          <w:rFonts w:ascii="Times New Roman" w:hAnsi="Times New Roman" w:cs="Times New Roman"/>
          <w:sz w:val="20"/>
          <w:szCs w:val="20"/>
        </w:rPr>
        <w:t xml:space="preserve"> simple</w:t>
      </w:r>
      <w:r w:rsidR="00255E7B" w:rsidRPr="001732C3">
        <w:rPr>
          <w:rFonts w:ascii="Times New Roman" w:hAnsi="Times New Roman" w:cs="Times New Roman"/>
          <w:sz w:val="20"/>
          <w:szCs w:val="20"/>
        </w:rPr>
        <w:t xml:space="preserve"> brute-force </w:t>
      </w:r>
      <w:r w:rsidR="000B1810" w:rsidRPr="001732C3">
        <w:rPr>
          <w:rFonts w:ascii="Times New Roman" w:hAnsi="Times New Roman" w:cs="Times New Roman"/>
          <w:sz w:val="20"/>
          <w:szCs w:val="20"/>
        </w:rPr>
        <w:t xml:space="preserve">graph </w:t>
      </w:r>
      <w:r w:rsidR="00255E7B" w:rsidRPr="001732C3">
        <w:rPr>
          <w:rFonts w:ascii="Times New Roman" w:hAnsi="Times New Roman" w:cs="Times New Roman"/>
          <w:sz w:val="20"/>
          <w:szCs w:val="20"/>
        </w:rPr>
        <w:t>compression formulation</w:t>
      </w:r>
      <w:r w:rsidR="000B1810" w:rsidRPr="001732C3">
        <w:rPr>
          <w:rFonts w:ascii="Times New Roman" w:hAnsi="Times New Roman" w:cs="Times New Roman"/>
          <w:sz w:val="20"/>
          <w:szCs w:val="20"/>
        </w:rPr>
        <w:t xml:space="preserve"> given in this section</w:t>
      </w:r>
      <w:r w:rsidR="00255E7B" w:rsidRPr="001732C3">
        <w:rPr>
          <w:rFonts w:ascii="Times New Roman" w:hAnsi="Times New Roman" w:cs="Times New Roman"/>
          <w:sz w:val="20"/>
          <w:szCs w:val="20"/>
        </w:rPr>
        <w:t xml:space="preserve"> </w:t>
      </w:r>
      <w:r w:rsidR="00F958F2" w:rsidRPr="001732C3">
        <w:rPr>
          <w:rFonts w:ascii="Times New Roman" w:hAnsi="Times New Roman" w:cs="Times New Roman"/>
          <w:sz w:val="20"/>
          <w:szCs w:val="20"/>
        </w:rPr>
        <w:t>is</w:t>
      </w:r>
      <w:r w:rsidR="00265139" w:rsidRPr="001732C3">
        <w:rPr>
          <w:rFonts w:ascii="Times New Roman" w:hAnsi="Times New Roman" w:cs="Times New Roman"/>
          <w:sz w:val="20"/>
          <w:szCs w:val="20"/>
        </w:rPr>
        <w:t xml:space="preserve"> important for designing alternative methods.</w:t>
      </w:r>
    </w:p>
    <w:p w14:paraId="0EF563F3" w14:textId="7DF9E2EF" w:rsidR="00CB4B25" w:rsidRPr="001732C3" w:rsidRDefault="009C6B75" w:rsidP="009824DE">
      <w:pPr>
        <w:outlineLvl w:val="0"/>
        <w:rPr>
          <w:rFonts w:ascii="Times New Roman" w:hAnsi="Times New Roman" w:cs="Times New Roman"/>
          <w:b/>
          <w:sz w:val="20"/>
          <w:szCs w:val="20"/>
        </w:rPr>
      </w:pPr>
      <w:ins w:id="268" w:author="jesse" w:date="2018-04-02T09:15:00Z">
        <w:r>
          <w:rPr>
            <w:rFonts w:ascii="Times New Roman" w:hAnsi="Times New Roman" w:cs="Times New Roman"/>
            <w:b/>
            <w:sz w:val="20"/>
            <w:szCs w:val="20"/>
          </w:rPr>
          <w:t xml:space="preserve">2.6 </w:t>
        </w:r>
      </w:ins>
      <w:r w:rsidR="00CB4B25" w:rsidRPr="001732C3">
        <w:rPr>
          <w:rFonts w:ascii="Times New Roman" w:hAnsi="Times New Roman" w:cs="Times New Roman"/>
          <w:b/>
          <w:sz w:val="20"/>
          <w:szCs w:val="20"/>
        </w:rPr>
        <w:t>The Heuristic View</w:t>
      </w:r>
      <w:r w:rsidR="004C1367" w:rsidRPr="001732C3">
        <w:rPr>
          <w:rFonts w:ascii="Times New Roman" w:hAnsi="Times New Roman" w:cs="Times New Roman"/>
          <w:b/>
          <w:sz w:val="20"/>
          <w:szCs w:val="20"/>
        </w:rPr>
        <w:t xml:space="preserve"> of Graph</w:t>
      </w:r>
      <w:r w:rsidR="0006233A" w:rsidRPr="001732C3">
        <w:rPr>
          <w:rFonts w:ascii="Times New Roman" w:hAnsi="Times New Roman" w:cs="Times New Roman"/>
          <w:b/>
          <w:sz w:val="20"/>
          <w:szCs w:val="20"/>
        </w:rPr>
        <w:t>ical Data</w:t>
      </w:r>
      <w:r w:rsidR="004C1367" w:rsidRPr="001732C3">
        <w:rPr>
          <w:rFonts w:ascii="Times New Roman" w:hAnsi="Times New Roman" w:cs="Times New Roman"/>
          <w:b/>
          <w:sz w:val="20"/>
          <w:szCs w:val="20"/>
        </w:rPr>
        <w:t xml:space="preserve"> Compression</w:t>
      </w:r>
    </w:p>
    <w:p w14:paraId="77081D11" w14:textId="22560574"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0"/>
            <w:szCs w:val="20"/>
          </w:rPr>
          <m:t>S</m:t>
        </m:r>
        <m:r>
          <w:rPr>
            <w:rFonts w:ascii="Cambria Math" w:eastAsiaTheme="minorEastAsia" w:hAnsi="Cambria Math" w:cs="Times New Roman"/>
            <w:sz w:val="20"/>
            <w:szCs w:val="20"/>
          </w:rPr>
          <m:t>'</m:t>
        </m:r>
      </m:oMath>
      <w:r w:rsidRPr="001732C3">
        <w:rPr>
          <w:rFonts w:ascii="Times New Roman" w:hAnsi="Times New Roman" w:cs="Times New Roman"/>
          <w:sz w:val="20"/>
          <w:szCs w:val="20"/>
        </w:rPr>
        <w:t xml:space="preserve"> much faste</w:t>
      </w:r>
      <w:r w:rsidR="00280C16" w:rsidRPr="001732C3">
        <w:rPr>
          <w:rFonts w:ascii="Times New Roman" w:hAnsi="Times New Roman" w:cs="Times New Roman"/>
          <w:sz w:val="20"/>
          <w:szCs w:val="20"/>
        </w:rPr>
        <w:t>r</w:t>
      </w:r>
      <w:r w:rsidRPr="001732C3">
        <w:rPr>
          <w:rFonts w:ascii="Times New Roman" w:hAnsi="Times New Roman" w:cs="Times New Roman"/>
          <w:sz w:val="20"/>
          <w:szCs w:val="20"/>
        </w:rPr>
        <w:t xml:space="preserve"> than the optimal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S</m:t>
            </m:r>
          </m:e>
          <m:sup>
            <m:r>
              <w:rPr>
                <w:rFonts w:ascii="Cambria Math" w:eastAsiaTheme="minorEastAsia" w:hAnsi="Cambria Math" w:cs="Times New Roman"/>
                <w:sz w:val="20"/>
                <w:szCs w:val="20"/>
              </w:rPr>
              <m:t>*</m:t>
            </m:r>
          </m:sup>
        </m:sSup>
      </m:oMath>
      <w:r w:rsidRPr="001732C3">
        <w:rPr>
          <w:rFonts w:ascii="Times New Roman" w:hAnsi="Times New Roman" w:cs="Times New Roman"/>
          <w:sz w:val="20"/>
          <w:szCs w:val="20"/>
        </w:rPr>
        <w:t xml:space="preserve">. Such procedures can still be lossless, such that any trace can be completely reconstructed from its encoding and the set </w:t>
      </w:r>
      <m:oMath>
        <m:r>
          <w:rPr>
            <w:rFonts w:ascii="Cambria Math" w:hAnsi="Cambria Math" w:cs="Times New Roman"/>
            <w:sz w:val="20"/>
            <w:szCs w:val="20"/>
          </w:rPr>
          <m:t>S</m:t>
        </m:r>
        <m:r>
          <w:rPr>
            <w:rFonts w:ascii="Cambria Math" w:eastAsiaTheme="minorEastAsia" w:hAnsi="Cambria Math" w:cs="Times New Roman"/>
            <w:sz w:val="20"/>
            <w:szCs w:val="20"/>
          </w:rPr>
          <m:t>'</m:t>
        </m:r>
      </m:oMath>
      <w:del w:id="269" w:author="Larry Holder" w:date="2018-03-31T09:55:00Z">
        <w:r w:rsidRPr="001732C3" w:rsidDel="00455D38">
          <w:rPr>
            <w:rFonts w:ascii="Times New Roman" w:eastAsiaTheme="minorEastAsia" w:hAnsi="Times New Roman" w:cs="Times New Roman"/>
            <w:sz w:val="20"/>
            <w:szCs w:val="20"/>
          </w:rPr>
          <w:delText xml:space="preserve"> to decode it</w:delText>
        </w:r>
      </w:del>
      <w:r w:rsidRPr="001732C3">
        <w:rPr>
          <w:rFonts w:ascii="Times New Roman" w:eastAsiaTheme="minorEastAsia" w:hAnsi="Times New Roman" w:cs="Times New Roman"/>
          <w:sz w:val="20"/>
          <w:szCs w:val="20"/>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d>
                  <m:dPr>
                    <m:begChr m:val="|"/>
                    <m:endChr m:val="|"/>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e>
            </m:d>
          </m:sup>
        </m:sSup>
      </m:oMath>
      <w:r w:rsidRPr="001732C3">
        <w:rPr>
          <w:rFonts w:ascii="Times New Roman" w:eastAsiaTheme="minorEastAsia" w:hAnsi="Times New Roman" w:cs="Times New Roman"/>
          <w:sz w:val="20"/>
          <w:szCs w:val="20"/>
        </w:rPr>
        <w:t xml:space="preserve"> column selection search or for reducing the leading constant </w:t>
      </w:r>
      <m:oMath>
        <m:r>
          <w:rPr>
            <w:rFonts w:ascii="Cambria Math" w:eastAsiaTheme="minorEastAsia" w:hAnsi="Cambria Math" w:cs="Times New Roman"/>
            <w:sz w:val="20"/>
            <w:szCs w:val="20"/>
          </w:rPr>
          <m:t>d</m:t>
        </m:r>
      </m:oMath>
      <w:r w:rsidRPr="001732C3">
        <w:rPr>
          <w:rFonts w:ascii="Times New Roman" w:eastAsiaTheme="minorEastAsia" w:hAnsi="Times New Roman" w:cs="Times New Roman"/>
          <w:sz w:val="20"/>
          <w:szCs w:val="20"/>
        </w:rPr>
        <w:t xml:space="preserve"> in equation 2. An overview of such methods can be found in </w:t>
      </w:r>
      <w:r w:rsidR="006D5624"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Maneth</w:t>
      </w:r>
      <w:proofErr w:type="spellEnd"/>
      <w:r w:rsidRPr="001732C3">
        <w:rPr>
          <w:rFonts w:ascii="Times New Roman" w:eastAsiaTheme="minorEastAsia" w:hAnsi="Times New Roman" w:cs="Times New Roman"/>
          <w:sz w:val="20"/>
          <w:szCs w:val="20"/>
        </w:rPr>
        <w:t xml:space="preserve"> et al., 2017</w:t>
      </w:r>
      <w:r w:rsidR="006D5624"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Many graph problems involve graphs with node attributes or other additional information that may also be incorporated into the information</w:t>
      </w:r>
      <w:r w:rsidR="00730DFC"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theoretic definition of their </w:t>
      </w:r>
      <w:commentRangeStart w:id="270"/>
      <w:r w:rsidRPr="001732C3">
        <w:rPr>
          <w:rFonts w:ascii="Times New Roman" w:eastAsiaTheme="minorEastAsia" w:hAnsi="Times New Roman" w:cs="Times New Roman"/>
          <w:sz w:val="20"/>
          <w:szCs w:val="20"/>
        </w:rPr>
        <w:t>encoding</w:t>
      </w:r>
      <w:commentRangeEnd w:id="270"/>
      <w:r w:rsidR="00455D38">
        <w:rPr>
          <w:rStyle w:val="CommentReference"/>
        </w:rPr>
        <w:commentReference w:id="270"/>
      </w:r>
      <w:r w:rsidRPr="001732C3">
        <w:rPr>
          <w:rFonts w:ascii="Times New Roman" w:eastAsiaTheme="minorEastAsia" w:hAnsi="Times New Roman" w:cs="Times New Roman"/>
          <w:sz w:val="20"/>
          <w:szCs w:val="20"/>
        </w:rPr>
        <w:t xml:space="preserve">. </w:t>
      </w:r>
    </w:p>
    <w:p w14:paraId="0D50136F" w14:textId="740D5A01" w:rsidR="00CB4B25" w:rsidRPr="001732C3" w:rsidDel="00455D38" w:rsidRDefault="00CB4B25" w:rsidP="00CB4B25">
      <w:pPr>
        <w:rPr>
          <w:del w:id="271" w:author="Larry Holder" w:date="2018-03-31T09:57:00Z"/>
          <w:rFonts w:ascii="Times New Roman" w:eastAsiaTheme="minorEastAsia" w:hAnsi="Times New Roman" w:cs="Times New Roman"/>
          <w:sz w:val="20"/>
          <w:szCs w:val="20"/>
        </w:rPr>
      </w:pPr>
      <w:del w:id="272" w:author="Larry Holder" w:date="2018-03-31T09:57:00Z">
        <w:r w:rsidRPr="001732C3" w:rsidDel="00455D38">
          <w:rPr>
            <w:rFonts w:ascii="Times New Roman" w:eastAsiaTheme="minorEastAsia" w:hAnsi="Times New Roman" w:cs="Times New Roman"/>
            <w:sz w:val="20"/>
            <w:szCs w:val="20"/>
          </w:rPr>
          <w:delText xml:space="preserve">The prior problem of discovering the smallest context-free grammar for generating sequences relates to graph grammars and graph parsing. The example in figure </w:delText>
        </w:r>
        <w:r w:rsidR="00425054" w:rsidDel="00455D38">
          <w:rPr>
            <w:rFonts w:ascii="Times New Roman" w:eastAsiaTheme="minorEastAsia" w:hAnsi="Times New Roman" w:cs="Times New Roman"/>
            <w:sz w:val="20"/>
            <w:szCs w:val="20"/>
          </w:rPr>
          <w:delText>2.5</w:delText>
        </w:r>
        <w:r w:rsidRPr="001732C3" w:rsidDel="00455D38">
          <w:rPr>
            <w:rFonts w:ascii="Times New Roman" w:eastAsiaTheme="minorEastAsia" w:hAnsi="Times New Roman" w:cs="Times New Roman"/>
            <w:sz w:val="20"/>
            <w:szCs w:val="20"/>
          </w:rPr>
          <w:delText xml:space="preserve"> provided a direct example of a simple graph parsing output, where the encoded binary vector high-bits flag the ‘rule productions’ by which to convert any trace back into its graphical form via the production rule set </w:delText>
        </w:r>
        <w:r w:rsidRPr="001732C3" w:rsidDel="00455D38">
          <w:rPr>
            <w:rFonts w:ascii="Times New Roman" w:eastAsiaTheme="minorEastAsia" w:hAnsi="Times New Roman" w:cs="Times New Roman"/>
            <w:i/>
            <w:sz w:val="20"/>
            <w:szCs w:val="20"/>
          </w:rPr>
          <w:delText>S</w:delText>
        </w:r>
        <w:r w:rsidRPr="001732C3" w:rsidDel="00455D38">
          <w:rPr>
            <w:rFonts w:ascii="Times New Roman" w:eastAsiaTheme="minorEastAsia" w:hAnsi="Times New Roman" w:cs="Times New Roman"/>
            <w:sz w:val="20"/>
            <w:szCs w:val="20"/>
          </w:rPr>
          <w:delText xml:space="preserve">. The similarity is coincidental, as graph grammars normally encompass complex recursive rules. However, many graph grammar induction algorithms have been published, given their relevance to computing tasks such as compiler construction and various mathematical problems. An example of heuristic graph grammar induction is given by </w:delText>
        </w:r>
        <w:r w:rsidR="003913C5" w:rsidRPr="001732C3" w:rsidDel="00455D38">
          <w:rPr>
            <w:rFonts w:ascii="Times New Roman" w:eastAsiaTheme="minorEastAsia" w:hAnsi="Times New Roman" w:cs="Times New Roman"/>
            <w:sz w:val="20"/>
            <w:szCs w:val="20"/>
          </w:rPr>
          <w:delText>(</w:delText>
        </w:r>
        <w:r w:rsidRPr="001732C3" w:rsidDel="00455D38">
          <w:rPr>
            <w:rFonts w:ascii="Times New Roman" w:eastAsiaTheme="minorEastAsia" w:hAnsi="Times New Roman" w:cs="Times New Roman"/>
            <w:sz w:val="20"/>
            <w:szCs w:val="20"/>
          </w:rPr>
          <w:delText>Jonyer</w:delText>
        </w:r>
        <w:r w:rsidR="00504A1E" w:rsidRPr="001732C3" w:rsidDel="00455D38">
          <w:rPr>
            <w:rFonts w:ascii="Times New Roman" w:eastAsiaTheme="minorEastAsia" w:hAnsi="Times New Roman" w:cs="Times New Roman"/>
            <w:sz w:val="20"/>
            <w:szCs w:val="20"/>
          </w:rPr>
          <w:delText xml:space="preserve"> et al.</w:delText>
        </w:r>
        <w:r w:rsidRPr="001732C3" w:rsidDel="00455D38">
          <w:rPr>
            <w:rFonts w:ascii="Times New Roman" w:eastAsiaTheme="minorEastAsia" w:hAnsi="Times New Roman" w:cs="Times New Roman"/>
            <w:sz w:val="20"/>
            <w:szCs w:val="20"/>
          </w:rPr>
          <w:delText>, 200</w:delText>
        </w:r>
        <w:r w:rsidR="003913C5" w:rsidRPr="001732C3" w:rsidDel="00455D38">
          <w:rPr>
            <w:rFonts w:ascii="Times New Roman" w:eastAsiaTheme="minorEastAsia" w:hAnsi="Times New Roman" w:cs="Times New Roman"/>
            <w:sz w:val="20"/>
            <w:szCs w:val="20"/>
          </w:rPr>
          <w:delText xml:space="preserve">1) </w:delText>
        </w:r>
        <w:r w:rsidRPr="001732C3" w:rsidDel="00455D38">
          <w:rPr>
            <w:rFonts w:ascii="Times New Roman" w:eastAsiaTheme="minorEastAsia" w:hAnsi="Times New Roman" w:cs="Times New Roman"/>
            <w:sz w:val="20"/>
            <w:szCs w:val="20"/>
          </w:rPr>
          <w:delText>using a similar approach to the one demonstrated later in this work for dendrogram-induction from process data.</w:delText>
        </w:r>
      </w:del>
    </w:p>
    <w:p w14:paraId="54063F59" w14:textId="1878BC46"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Notably, the adjacency-matrix based data representation in the prior section is amenable to a wide range of supervised and unsupervised learning approaches. Unsupervised approaches, such as neural autoencoders, </w:t>
      </w:r>
      <w:r w:rsidR="006E36D8" w:rsidRPr="001732C3">
        <w:rPr>
          <w:rFonts w:ascii="Times New Roman" w:eastAsiaTheme="minorEastAsia" w:hAnsi="Times New Roman" w:cs="Times New Roman"/>
          <w:sz w:val="20"/>
          <w:szCs w:val="20"/>
        </w:rPr>
        <w:t>hold</w:t>
      </w:r>
      <w:r w:rsidRPr="001732C3">
        <w:rPr>
          <w:rFonts w:ascii="Times New Roman" w:eastAsiaTheme="minorEastAsia" w:hAnsi="Times New Roman" w:cs="Times New Roman"/>
          <w:sz w:val="20"/>
          <w:szCs w:val="20"/>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Nolle</w:t>
      </w:r>
      <w:proofErr w:type="spellEnd"/>
      <w:r w:rsidRPr="001732C3">
        <w:rPr>
          <w:rFonts w:ascii="Times New Roman" w:eastAsiaTheme="minorEastAsia" w:hAnsi="Times New Roman" w:cs="Times New Roman"/>
          <w:sz w:val="20"/>
          <w:szCs w:val="20"/>
        </w:rPr>
        <w:t xml:space="preserve"> et al</w:t>
      </w:r>
      <w:r w:rsidR="00037F8F"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2016</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in which the authors used a denoising autoencoder model for both anomaly detection and normative pattern discovery. The authors presented the traces to their networks as linear activity sequences, which is the canonical process mining trace representation, rather than trace adjacency matrices. They reported </w:t>
      </w:r>
      <w:ins w:id="273" w:author="Larry Holder" w:date="2018-03-31T09:59:00Z">
        <w:r w:rsidR="000D67DD">
          <w:rPr>
            <w:rFonts w:ascii="Times New Roman" w:eastAsiaTheme="minorEastAsia" w:hAnsi="Times New Roman" w:cs="Times New Roman"/>
            <w:sz w:val="20"/>
            <w:szCs w:val="20"/>
          </w:rPr>
          <w:t xml:space="preserve">that </w:t>
        </w:r>
      </w:ins>
      <w:r w:rsidRPr="001732C3">
        <w:rPr>
          <w:rFonts w:ascii="Times New Roman" w:eastAsiaTheme="minorEastAsia" w:hAnsi="Times New Roman" w:cs="Times New Roman"/>
          <w:sz w:val="20"/>
          <w:szCs w:val="20"/>
        </w:rPr>
        <w:t xml:space="preserve">their method perfectly split the trace log into normal and anomalous traces. Similar work is possible using recurrent neural networks </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Ellman, 1990</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Jordan, 1986</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by presenting the traces to the network as linear activity sequences, although the hidden layers of such a model would be difficult to interpret. More recent neural models combine recurrent networks and autoencoders for a variety of similar structured input/output tasks, such as the seq2seq model of </w:t>
      </w:r>
      <w:r w:rsidR="003C4DB3"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Kalchbrenner</w:t>
      </w:r>
      <w:proofErr w:type="spellEnd"/>
      <w:r w:rsidRPr="001732C3">
        <w:rPr>
          <w:rFonts w:ascii="Times New Roman" w:eastAsiaTheme="minorEastAsia" w:hAnsi="Times New Roman" w:cs="Times New Roman"/>
          <w:sz w:val="20"/>
          <w:szCs w:val="20"/>
        </w:rPr>
        <w:t xml:space="preserve"> et al., 2013</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or the long-short-term memory (LSTM) autoencoder framework described in </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Srivastava, 2015</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w:t>
      </w:r>
    </w:p>
    <w:p w14:paraId="0EB911C0" w14:textId="345FE9EF" w:rsidR="00CB4B25" w:rsidRPr="001732C3" w:rsidRDefault="00B03D48"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More traditional s</w:t>
      </w:r>
      <w:r w:rsidR="00CB4B25" w:rsidRPr="001732C3">
        <w:rPr>
          <w:rFonts w:ascii="Times New Roman" w:eastAsiaTheme="minorEastAsia" w:hAnsi="Times New Roman" w:cs="Times New Roman"/>
          <w:sz w:val="20"/>
          <w:szCs w:val="20"/>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x</m:t>
            </m:r>
          </m:e>
          <m:sub>
            <m:r>
              <w:rPr>
                <w:rFonts w:ascii="Cambria Math" w:eastAsiaTheme="minorEastAsia" w:hAnsi="Cambria Math" w:cs="Times New Roman"/>
                <w:sz w:val="20"/>
                <w:szCs w:val="20"/>
              </w:rPr>
              <m:t>i</m:t>
            </m:r>
          </m:sub>
        </m:sSub>
      </m:oMath>
      <w:r w:rsidR="00CB4B25" w:rsidRPr="001732C3">
        <w:rPr>
          <w:rFonts w:ascii="Times New Roman" w:eastAsiaTheme="minorEastAsia" w:hAnsi="Times New Roman" w:cs="Times New Roman"/>
          <w:sz w:val="20"/>
          <w:szCs w:val="20"/>
        </w:rPr>
        <w:t xml:space="preserve"> as a dummy target “output” for a learning model, the unsupervised data</w:t>
      </w:r>
      <w:r w:rsidR="008248D7" w:rsidRPr="001732C3">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1732C3">
        <w:rPr>
          <w:rFonts w:ascii="Times New Roman" w:eastAsiaTheme="minorEastAsia" w:hAnsi="Times New Roman" w:cs="Times New Roman"/>
          <w:sz w:val="20"/>
          <w:szCs w:val="20"/>
        </w:rPr>
        <w:t xml:space="preserve"> can be mapped to a supervised learning representation. Each vector can likewise be replicated by its negation, possibly with additive noise, to generate a semi-synthetic supervised</w:t>
      </w:r>
      <w:r w:rsidR="00DE6D32" w:rsidRPr="001732C3">
        <w:rPr>
          <w:rFonts w:ascii="Times New Roman" w:eastAsiaTheme="minorEastAsia" w:hAnsi="Times New Roman" w:cs="Times New Roman"/>
          <w:sz w:val="20"/>
          <w:szCs w:val="20"/>
        </w:rPr>
        <w:t xml:space="preserve"> </w:t>
      </w:r>
      <w:r w:rsidR="00CB4B25" w:rsidRPr="001732C3">
        <w:rPr>
          <w:rFonts w:ascii="Times New Roman" w:eastAsiaTheme="minorEastAsia" w:hAnsi="Times New Roman" w:cs="Times New Roman"/>
          <w:sz w:val="20"/>
          <w:szCs w:val="20"/>
        </w:rPr>
        <w:t>learning dataset</w:t>
      </w:r>
      <w:r w:rsidR="008248D7" w:rsidRPr="001732C3">
        <w:rPr>
          <w:rFonts w:ascii="Times New Roman" w:eastAsiaTheme="minorEastAsia" w:hAnsi="Times New Roman" w:cs="Times New Roman"/>
          <w:sz w:val="20"/>
          <w:szCs w:val="20"/>
        </w:rPr>
        <w:t xml:space="preserv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1732C3">
        <w:rPr>
          <w:rFonts w:ascii="Times New Roman" w:eastAsiaTheme="minorEastAsia" w:hAnsi="Times New Roman" w:cs="Times New Roman"/>
          <w:sz w:val="20"/>
          <w:szCs w:val="20"/>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1732C3">
        <w:rPr>
          <w:rFonts w:ascii="Times New Roman" w:eastAsiaTheme="minorEastAsia" w:hAnsi="Times New Roman" w:cs="Times New Roman"/>
          <w:sz w:val="20"/>
          <w:szCs w:val="20"/>
        </w:rPr>
        <w:t>Mikolov</w:t>
      </w:r>
      <w:proofErr w:type="spellEnd"/>
      <w:r w:rsidR="00CB4B25" w:rsidRPr="001732C3">
        <w:rPr>
          <w:rFonts w:ascii="Times New Roman" w:eastAsiaTheme="minorEastAsia" w:hAnsi="Times New Roman" w:cs="Times New Roman"/>
          <w:sz w:val="20"/>
          <w:szCs w:val="20"/>
        </w:rPr>
        <w:t xml:space="preserve"> et al</w:t>
      </w:r>
      <w:r w:rsidR="008071CC" w:rsidRPr="001732C3">
        <w:rPr>
          <w:rFonts w:ascii="Times New Roman" w:eastAsiaTheme="minorEastAsia" w:hAnsi="Times New Roman" w:cs="Times New Roman"/>
          <w:sz w:val="20"/>
          <w:szCs w:val="20"/>
        </w:rPr>
        <w:t>.</w:t>
      </w:r>
      <w:r w:rsidR="00CB4B25" w:rsidRPr="001732C3">
        <w:rPr>
          <w:rFonts w:ascii="Times New Roman" w:eastAsiaTheme="minorEastAsia" w:hAnsi="Times New Roman" w:cs="Times New Roman"/>
          <w:sz w:val="20"/>
          <w:szCs w:val="20"/>
        </w:rPr>
        <w:t xml:space="preserve">, 2013), various structured learning algorithms like the </w:t>
      </w:r>
      <w:proofErr w:type="spellStart"/>
      <w:r w:rsidR="00CB4B25" w:rsidRPr="001732C3">
        <w:rPr>
          <w:rFonts w:ascii="Times New Roman" w:eastAsiaTheme="minorEastAsia" w:hAnsi="Times New Roman" w:cs="Times New Roman"/>
          <w:sz w:val="20"/>
          <w:szCs w:val="20"/>
        </w:rPr>
        <w:t>DAgger</w:t>
      </w:r>
      <w:proofErr w:type="spellEnd"/>
      <w:r w:rsidR="00CB4B25" w:rsidRPr="001732C3">
        <w:rPr>
          <w:rFonts w:ascii="Times New Roman" w:eastAsiaTheme="minorEastAsia" w:hAnsi="Times New Roman" w:cs="Times New Roman"/>
          <w:sz w:val="20"/>
          <w:szCs w:val="20"/>
        </w:rPr>
        <w:t xml:space="preserve"> algorithm (</w:t>
      </w:r>
      <w:proofErr w:type="spellStart"/>
      <w:r w:rsidR="00CB4B25" w:rsidRPr="001732C3">
        <w:rPr>
          <w:rFonts w:ascii="Times New Roman" w:eastAsiaTheme="minorEastAsia" w:hAnsi="Times New Roman" w:cs="Times New Roman"/>
          <w:sz w:val="20"/>
          <w:szCs w:val="20"/>
        </w:rPr>
        <w:t>Bagnell</w:t>
      </w:r>
      <w:proofErr w:type="spellEnd"/>
      <w:r w:rsidR="00CB4B25" w:rsidRPr="001732C3">
        <w:rPr>
          <w:rFonts w:ascii="Times New Roman" w:eastAsiaTheme="minorEastAsia" w:hAnsi="Times New Roman" w:cs="Times New Roman"/>
          <w:sz w:val="20"/>
          <w:szCs w:val="20"/>
        </w:rPr>
        <w:t>, 2015), or (</w:t>
      </w:r>
      <w:r w:rsidR="00514E48" w:rsidRPr="001732C3">
        <w:rPr>
          <w:rFonts w:ascii="Times New Roman" w:eastAsiaTheme="minorEastAsia" w:hAnsi="Times New Roman" w:cs="Times New Roman"/>
          <w:sz w:val="20"/>
          <w:szCs w:val="20"/>
        </w:rPr>
        <w:t xml:space="preserve">very </w:t>
      </w:r>
      <w:r w:rsidR="00CB4B25" w:rsidRPr="001732C3">
        <w:rPr>
          <w:rFonts w:ascii="Times New Roman" w:eastAsiaTheme="minorEastAsia" w:hAnsi="Times New Roman" w:cs="Times New Roman"/>
          <w:sz w:val="20"/>
          <w:szCs w:val="20"/>
        </w:rPr>
        <w:t>distantly) the generative adversarial networks of (</w:t>
      </w:r>
      <w:proofErr w:type="spellStart"/>
      <w:r w:rsidR="00CB4B25" w:rsidRPr="001732C3">
        <w:rPr>
          <w:rFonts w:ascii="Times New Roman" w:eastAsiaTheme="minorEastAsia" w:hAnsi="Times New Roman" w:cs="Times New Roman"/>
          <w:sz w:val="20"/>
          <w:szCs w:val="20"/>
        </w:rPr>
        <w:t>Goodfellow</w:t>
      </w:r>
      <w:proofErr w:type="spellEnd"/>
      <w:r w:rsidR="00CB4B25" w:rsidRPr="001732C3">
        <w:rPr>
          <w:rFonts w:ascii="Times New Roman" w:eastAsiaTheme="minorEastAsia" w:hAnsi="Times New Roman" w:cs="Times New Roman"/>
          <w:sz w:val="20"/>
          <w:szCs w:val="20"/>
        </w:rPr>
        <w:t xml:space="preserve"> et al</w:t>
      </w:r>
      <w:r w:rsidR="00F56F79" w:rsidRPr="001732C3">
        <w:rPr>
          <w:rFonts w:ascii="Times New Roman" w:eastAsiaTheme="minorEastAsia" w:hAnsi="Times New Roman" w:cs="Times New Roman"/>
          <w:sz w:val="20"/>
          <w:szCs w:val="20"/>
        </w:rPr>
        <w:t>.</w:t>
      </w:r>
      <w:r w:rsidR="00CB4B25" w:rsidRPr="001732C3">
        <w:rPr>
          <w:rFonts w:ascii="Times New Roman" w:eastAsiaTheme="minorEastAsia" w:hAnsi="Times New Roman" w:cs="Times New Roman"/>
          <w:sz w:val="20"/>
          <w:szCs w:val="20"/>
        </w:rPr>
        <w:t>, 2014).</w:t>
      </w:r>
    </w:p>
    <w:p w14:paraId="6CEAB31C" w14:textId="252B0035"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The benefit of such a supervised data representation is that many supervised learning models have been developed, especially generative ones, by which normative patterns or other model parameters can be learned to perform </w:t>
      </w:r>
      <w:r w:rsidRPr="001732C3">
        <w:rPr>
          <w:rFonts w:ascii="Times New Roman" w:eastAsiaTheme="minorEastAsia" w:hAnsi="Times New Roman" w:cs="Times New Roman"/>
          <w:sz w:val="20"/>
          <w:szCs w:val="20"/>
        </w:rPr>
        <w:lastRenderedPageBreak/>
        <w:t>secondary tasks like anomaly detection and normative pattern extraction. The simplest approach is to run linear regression on the preceding semi-synthetic data</w:t>
      </w:r>
      <w:r w:rsidR="008248D7" w:rsidRPr="001732C3">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1732C3">
        <w:rPr>
          <w:rFonts w:ascii="Times New Roman" w:eastAsiaTheme="minorEastAsia" w:hAnsi="Times New Roman" w:cs="Times New Roman"/>
          <w:sz w:val="20"/>
          <w:szCs w:val="20"/>
        </w:rPr>
        <w:t xml:space="preserve">. The result output is a weight vector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w</m:t>
            </m:r>
          </m:e>
          <m:sup>
            <m:r>
              <w:rPr>
                <w:rFonts w:ascii="Cambria Math" w:eastAsiaTheme="minorEastAsia" w:hAnsi="Cambria Math" w:cs="Times New Roman"/>
                <w:sz w:val="20"/>
                <w:szCs w:val="20"/>
              </w:rPr>
              <m:t>*</m:t>
            </m:r>
          </m:sup>
        </m:sSup>
      </m:oMath>
      <w:r w:rsidRPr="001732C3">
        <w:rPr>
          <w:rFonts w:ascii="Times New Roman" w:eastAsiaTheme="minorEastAsia" w:hAnsi="Times New Roman" w:cs="Times New Roman"/>
          <w:sz w:val="20"/>
          <w:szCs w:val="20"/>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23A6FC2B" w:rsidR="00CB4B25" w:rsidRPr="001732C3" w:rsidRDefault="009C6B75" w:rsidP="009824DE">
      <w:pPr>
        <w:outlineLvl w:val="0"/>
        <w:rPr>
          <w:rFonts w:ascii="Times New Roman" w:eastAsiaTheme="minorEastAsia" w:hAnsi="Times New Roman" w:cs="Times New Roman"/>
          <w:b/>
          <w:sz w:val="20"/>
          <w:szCs w:val="20"/>
        </w:rPr>
      </w:pPr>
      <w:ins w:id="274" w:author="jesse" w:date="2018-04-02T09:15:00Z">
        <w:r>
          <w:rPr>
            <w:rFonts w:ascii="Times New Roman" w:eastAsiaTheme="minorEastAsia" w:hAnsi="Times New Roman" w:cs="Times New Roman"/>
            <w:b/>
            <w:sz w:val="20"/>
            <w:szCs w:val="20"/>
          </w:rPr>
          <w:t xml:space="preserve">2.7 </w:t>
        </w:r>
      </w:ins>
      <w:r w:rsidR="00CB4B25" w:rsidRPr="001732C3">
        <w:rPr>
          <w:rFonts w:ascii="Times New Roman" w:eastAsiaTheme="minorEastAsia" w:hAnsi="Times New Roman" w:cs="Times New Roman"/>
          <w:b/>
          <w:sz w:val="20"/>
          <w:szCs w:val="20"/>
        </w:rPr>
        <w:t>SUBDUE</w:t>
      </w:r>
    </w:p>
    <w:p w14:paraId="555F07C1" w14:textId="51645BE8"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While many data representations and strategies </w:t>
      </w:r>
      <w:r w:rsidR="00DB0565" w:rsidRPr="001732C3">
        <w:rPr>
          <w:rFonts w:ascii="Times New Roman" w:eastAsiaTheme="minorEastAsia" w:hAnsi="Times New Roman" w:cs="Times New Roman"/>
          <w:sz w:val="20"/>
          <w:szCs w:val="20"/>
        </w:rPr>
        <w:t>could</w:t>
      </w:r>
      <w:r w:rsidRPr="001732C3">
        <w:rPr>
          <w:rFonts w:ascii="Times New Roman" w:eastAsiaTheme="minorEastAsia" w:hAnsi="Times New Roman" w:cs="Times New Roman"/>
          <w:sz w:val="20"/>
          <w:szCs w:val="20"/>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commentRangeStart w:id="275"/>
      <w:del w:id="276" w:author="jesse" w:date="2018-04-02T16:26:00Z">
        <w:r w:rsidRPr="001732C3" w:rsidDel="00B6572A">
          <w:rPr>
            <w:rFonts w:ascii="Times New Roman" w:eastAsiaTheme="minorEastAsia" w:hAnsi="Times New Roman" w:cs="Times New Roman"/>
            <w:i/>
            <w:sz w:val="20"/>
            <w:szCs w:val="20"/>
          </w:rPr>
          <w:delText>k</w:delText>
        </w:r>
      </w:del>
      <w:ins w:id="277" w:author="jesse" w:date="2018-04-02T16:26:00Z">
        <w:r w:rsidR="00B6572A">
          <w:rPr>
            <w:rFonts w:ascii="Times New Roman" w:eastAsiaTheme="minorEastAsia" w:hAnsi="Times New Roman" w:cs="Times New Roman"/>
            <w:i/>
            <w:sz w:val="20"/>
            <w:szCs w:val="20"/>
          </w:rPr>
          <w:t>b</w:t>
        </w:r>
      </w:ins>
      <w:r w:rsidRPr="001732C3">
        <w:rPr>
          <w:rFonts w:ascii="Times New Roman" w:eastAsiaTheme="minorEastAsia" w:hAnsi="Times New Roman" w:cs="Times New Roman"/>
          <w:sz w:val="20"/>
          <w:szCs w:val="20"/>
        </w:rPr>
        <w:t xml:space="preserve">, maintaining only the </w:t>
      </w:r>
      <w:ins w:id="278" w:author="jesse" w:date="2018-04-02T16:26:00Z">
        <w:r w:rsidR="00B6572A">
          <w:rPr>
            <w:rFonts w:ascii="Times New Roman" w:eastAsiaTheme="minorEastAsia" w:hAnsi="Times New Roman" w:cs="Times New Roman"/>
            <w:i/>
            <w:sz w:val="20"/>
            <w:szCs w:val="20"/>
          </w:rPr>
          <w:t>b</w:t>
        </w:r>
      </w:ins>
      <w:del w:id="279" w:author="jesse" w:date="2018-04-02T16:26:00Z">
        <w:r w:rsidR="004330CB" w:rsidRPr="001732C3" w:rsidDel="00B6572A">
          <w:rPr>
            <w:rFonts w:ascii="Times New Roman" w:eastAsiaTheme="minorEastAsia" w:hAnsi="Times New Roman" w:cs="Times New Roman"/>
            <w:i/>
            <w:sz w:val="20"/>
            <w:szCs w:val="20"/>
          </w:rPr>
          <w:delText>k</w:delText>
        </w:r>
      </w:del>
      <w:r w:rsidR="004330CB" w:rsidRPr="001732C3">
        <w:rPr>
          <w:rFonts w:ascii="Times New Roman" w:eastAsiaTheme="minorEastAsia" w:hAnsi="Times New Roman" w:cs="Times New Roman"/>
          <w:i/>
          <w:sz w:val="20"/>
          <w:szCs w:val="20"/>
        </w:rPr>
        <w:t xml:space="preserve"> </w:t>
      </w:r>
      <w:commentRangeEnd w:id="275"/>
      <w:r w:rsidR="000D67DD">
        <w:rPr>
          <w:rStyle w:val="CommentReference"/>
        </w:rPr>
        <w:commentReference w:id="275"/>
      </w:r>
      <w:r w:rsidRPr="001732C3">
        <w:rPr>
          <w:rFonts w:ascii="Times New Roman" w:eastAsiaTheme="minorEastAsia" w:hAnsi="Times New Roman" w:cs="Times New Roman"/>
          <w:sz w:val="20"/>
          <w:szCs w:val="20"/>
        </w:rPr>
        <w:t>most</w:t>
      </w:r>
      <w:r w:rsidR="004330CB"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 xml:space="preserve">highly compressing components in the beam at any time. Compression is measured by the reduction in the description length of the data with respect to compressing components, via the minimum-description length (MDL) principle </w:t>
      </w:r>
      <w:r w:rsidR="009115D2" w:rsidRPr="001732C3">
        <w:rPr>
          <w:rFonts w:ascii="Times New Roman" w:eastAsiaTheme="minorEastAsia" w:hAnsi="Times New Roman" w:cs="Times New Roman"/>
          <w:sz w:val="20"/>
          <w:szCs w:val="20"/>
        </w:rPr>
        <w:t>(Cook and Holder, 1994)</w:t>
      </w:r>
      <w:r w:rsidRPr="001732C3">
        <w:rPr>
          <w:rFonts w:ascii="Times New Roman" w:eastAsiaTheme="minorEastAsia" w:hAnsi="Times New Roman" w:cs="Times New Roman"/>
          <w:sz w:val="20"/>
          <w:szCs w:val="20"/>
        </w:rPr>
        <w:t>.</w:t>
      </w:r>
      <w:r w:rsidR="00472819" w:rsidRPr="001732C3">
        <w:rPr>
          <w:rFonts w:ascii="Times New Roman" w:eastAsiaTheme="minorEastAsia" w:hAnsi="Times New Roman" w:cs="Times New Roman"/>
          <w:sz w:val="20"/>
          <w:szCs w:val="20"/>
        </w:rPr>
        <w:t xml:space="preserve"> </w:t>
      </w:r>
      <w:commentRangeStart w:id="280"/>
      <w:commentRangeStart w:id="281"/>
      <w:r w:rsidR="00472819" w:rsidRPr="001732C3">
        <w:rPr>
          <w:rFonts w:ascii="Times New Roman" w:eastAsiaTheme="minorEastAsia" w:hAnsi="Times New Roman" w:cs="Times New Roman"/>
          <w:sz w:val="20"/>
          <w:szCs w:val="20"/>
        </w:rPr>
        <w:t>This metric can encompass additional information, such as node labels, which is beyond the scope of this work</w:t>
      </w:r>
      <w:r w:rsidR="00BB7CFC" w:rsidRPr="001732C3">
        <w:rPr>
          <w:rFonts w:ascii="Times New Roman" w:eastAsiaTheme="minorEastAsia" w:hAnsi="Times New Roman" w:cs="Times New Roman"/>
          <w:sz w:val="20"/>
          <w:szCs w:val="20"/>
        </w:rPr>
        <w:t xml:space="preserve"> since activities are treated as single symbols, hence every vertex is </w:t>
      </w:r>
      <w:r w:rsidR="000D563A" w:rsidRPr="001732C3">
        <w:rPr>
          <w:rFonts w:ascii="Times New Roman" w:eastAsiaTheme="minorEastAsia" w:hAnsi="Times New Roman" w:cs="Times New Roman"/>
          <w:sz w:val="20"/>
          <w:szCs w:val="20"/>
        </w:rPr>
        <w:t>unique,</w:t>
      </w:r>
      <w:r w:rsidR="00BB7CFC" w:rsidRPr="001732C3">
        <w:rPr>
          <w:rFonts w:ascii="Times New Roman" w:eastAsiaTheme="minorEastAsia" w:hAnsi="Times New Roman" w:cs="Times New Roman"/>
          <w:sz w:val="20"/>
          <w:szCs w:val="20"/>
        </w:rPr>
        <w:t xml:space="preserve"> and every vertex label is the same effective description </w:t>
      </w:r>
      <w:commentRangeStart w:id="282"/>
      <w:r w:rsidR="00BB7CFC" w:rsidRPr="001732C3">
        <w:rPr>
          <w:rFonts w:ascii="Times New Roman" w:eastAsiaTheme="minorEastAsia" w:hAnsi="Times New Roman" w:cs="Times New Roman"/>
          <w:sz w:val="20"/>
          <w:szCs w:val="20"/>
        </w:rPr>
        <w:t>length</w:t>
      </w:r>
      <w:commentRangeEnd w:id="282"/>
      <w:r w:rsidR="00A144A0">
        <w:rPr>
          <w:rStyle w:val="CommentReference"/>
        </w:rPr>
        <w:commentReference w:id="282"/>
      </w:r>
      <w:r w:rsidR="00BB7CFC" w:rsidRPr="001732C3">
        <w:rPr>
          <w:rFonts w:ascii="Times New Roman" w:eastAsiaTheme="minorEastAsia" w:hAnsi="Times New Roman" w:cs="Times New Roman"/>
          <w:sz w:val="20"/>
          <w:szCs w:val="20"/>
        </w:rPr>
        <w:t>.</w:t>
      </w:r>
      <w:commentRangeEnd w:id="280"/>
      <w:r w:rsidR="000D67DD">
        <w:rPr>
          <w:rStyle w:val="CommentReference"/>
        </w:rPr>
        <w:commentReference w:id="280"/>
      </w:r>
      <w:commentRangeEnd w:id="281"/>
      <w:r w:rsidR="00B6572A">
        <w:rPr>
          <w:rStyle w:val="CommentReference"/>
        </w:rPr>
        <w:commentReference w:id="281"/>
      </w:r>
    </w:p>
    <w:p w14:paraId="784EF076" w14:textId="219270D8" w:rsidR="000018CC"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From th</w:t>
      </w:r>
      <w:r w:rsidR="002A2D79" w:rsidRPr="001732C3">
        <w:rPr>
          <w:rFonts w:ascii="Times New Roman" w:eastAsiaTheme="minorEastAsia" w:hAnsi="Times New Roman" w:cs="Times New Roman"/>
          <w:sz w:val="20"/>
          <w:szCs w:val="20"/>
        </w:rPr>
        <w:t>e SUBDUE</w:t>
      </w:r>
      <w:r w:rsidRPr="001732C3">
        <w:rPr>
          <w:rFonts w:ascii="Times New Roman" w:eastAsiaTheme="minorEastAsia" w:hAnsi="Times New Roman" w:cs="Times New Roman"/>
          <w:sz w:val="20"/>
          <w:szCs w:val="20"/>
        </w:rPr>
        <w:t xml:space="preserve"> perspective, compressing components are found not by solving a brute-force global search over edges, but rather by growing compressing components </w:t>
      </w:r>
      <w:r w:rsidR="00286564" w:rsidRPr="001732C3">
        <w:rPr>
          <w:rFonts w:ascii="Times New Roman" w:eastAsiaTheme="minorEastAsia" w:hAnsi="Times New Roman" w:cs="Times New Roman"/>
          <w:sz w:val="20"/>
          <w:szCs w:val="20"/>
        </w:rPr>
        <w:t>around</w:t>
      </w:r>
      <w:r w:rsidRPr="001732C3">
        <w:rPr>
          <w:rFonts w:ascii="Times New Roman" w:eastAsiaTheme="minorEastAsia" w:hAnsi="Times New Roman" w:cs="Times New Roman"/>
          <w:sz w:val="20"/>
          <w:szCs w:val="20"/>
        </w:rPr>
        <w:t xml:space="preserve"> the neighborhood surrounding promising nodes.</w:t>
      </w:r>
      <w:r w:rsidR="00275440" w:rsidRPr="001732C3">
        <w:rPr>
          <w:rFonts w:ascii="Times New Roman" w:eastAsiaTheme="minorEastAsia" w:hAnsi="Times New Roman" w:cs="Times New Roman"/>
          <w:sz w:val="20"/>
          <w:szCs w:val="20"/>
        </w:rPr>
        <w:t xml:space="preserve"> This work’s focus is on structural compression, hence SUBDUE’s ability to </w:t>
      </w:r>
      <w:r w:rsidR="009E6F69" w:rsidRPr="001732C3">
        <w:rPr>
          <w:rFonts w:ascii="Times New Roman" w:eastAsiaTheme="minorEastAsia" w:hAnsi="Times New Roman" w:cs="Times New Roman"/>
          <w:sz w:val="20"/>
          <w:szCs w:val="20"/>
        </w:rPr>
        <w:t xml:space="preserve">efficiently </w:t>
      </w:r>
      <w:r w:rsidR="00275440" w:rsidRPr="001732C3">
        <w:rPr>
          <w:rFonts w:ascii="Times New Roman" w:eastAsiaTheme="minorEastAsia" w:hAnsi="Times New Roman" w:cs="Times New Roman"/>
          <w:sz w:val="20"/>
          <w:szCs w:val="20"/>
        </w:rPr>
        <w:t>discover compressing patterns</w:t>
      </w:r>
      <w:r w:rsidR="009E6F69" w:rsidRPr="001732C3">
        <w:rPr>
          <w:rFonts w:ascii="Times New Roman" w:eastAsiaTheme="minorEastAsia" w:hAnsi="Times New Roman" w:cs="Times New Roman"/>
          <w:sz w:val="20"/>
          <w:szCs w:val="20"/>
        </w:rPr>
        <w:t xml:space="preserve"> maps directly to the compression of process data to its most relevant structural features</w:t>
      </w:r>
      <w:r w:rsidR="0003301E" w:rsidRPr="001732C3">
        <w:rPr>
          <w:rFonts w:ascii="Times New Roman" w:eastAsiaTheme="minorEastAsia" w:hAnsi="Times New Roman" w:cs="Times New Roman"/>
          <w:sz w:val="20"/>
          <w:szCs w:val="20"/>
        </w:rPr>
        <w:t xml:space="preserve">, and thereafter the discovery of anomalies. The reason SUBDUE performs well for anomaly detection is that using this process-feature discovery mechanism to compress process data, </w:t>
      </w:r>
      <w:r w:rsidR="00062FFE" w:rsidRPr="001732C3">
        <w:rPr>
          <w:rFonts w:ascii="Times New Roman" w:eastAsiaTheme="minorEastAsia" w:hAnsi="Times New Roman" w:cs="Times New Roman"/>
          <w:sz w:val="20"/>
          <w:szCs w:val="20"/>
        </w:rPr>
        <w:t>eventually all that remains are the “</w:t>
      </w:r>
      <w:del w:id="283" w:author="Larry Holder" w:date="2018-03-31T10:07:00Z">
        <w:r w:rsidR="00062FFE" w:rsidRPr="001732C3" w:rsidDel="000D67DD">
          <w:rPr>
            <w:rFonts w:ascii="Times New Roman" w:eastAsiaTheme="minorEastAsia" w:hAnsi="Times New Roman" w:cs="Times New Roman"/>
            <w:sz w:val="20"/>
            <w:szCs w:val="20"/>
          </w:rPr>
          <w:delText>sore thumb</w:delText>
        </w:r>
      </w:del>
      <w:ins w:id="284" w:author="Larry Holder" w:date="2018-03-31T10:07:00Z">
        <w:r w:rsidR="000D67DD">
          <w:rPr>
            <w:rFonts w:ascii="Times New Roman" w:eastAsiaTheme="minorEastAsia" w:hAnsi="Times New Roman" w:cs="Times New Roman"/>
            <w:sz w:val="20"/>
            <w:szCs w:val="20"/>
          </w:rPr>
          <w:t>unusual</w:t>
        </w:r>
      </w:ins>
      <w:r w:rsidR="00062FFE" w:rsidRPr="001732C3">
        <w:rPr>
          <w:rFonts w:ascii="Times New Roman" w:eastAsiaTheme="minorEastAsia" w:hAnsi="Times New Roman" w:cs="Times New Roman"/>
          <w:sz w:val="20"/>
          <w:szCs w:val="20"/>
        </w:rPr>
        <w:t>” poorly compressing components of the data.</w:t>
      </w:r>
      <w:r w:rsidR="00211F69" w:rsidRPr="001732C3">
        <w:rPr>
          <w:rFonts w:ascii="Times New Roman" w:eastAsiaTheme="minorEastAsia" w:hAnsi="Times New Roman" w:cs="Times New Roman"/>
          <w:sz w:val="20"/>
          <w:szCs w:val="20"/>
        </w:rPr>
        <w:t xml:space="preserve"> The beam size </w:t>
      </w:r>
      <w:r w:rsidR="006700A5" w:rsidRPr="001732C3">
        <w:rPr>
          <w:rFonts w:ascii="Times New Roman" w:eastAsiaTheme="minorEastAsia" w:hAnsi="Times New Roman" w:cs="Times New Roman"/>
          <w:sz w:val="20"/>
          <w:szCs w:val="20"/>
        </w:rPr>
        <w:t>additionally</w:t>
      </w:r>
      <w:r w:rsidR="00211F69" w:rsidRPr="001732C3">
        <w:rPr>
          <w:rFonts w:ascii="Times New Roman" w:eastAsiaTheme="minorEastAsia" w:hAnsi="Times New Roman" w:cs="Times New Roman"/>
          <w:sz w:val="20"/>
          <w:szCs w:val="20"/>
        </w:rPr>
        <w:t xml:space="preserve"> provides a </w:t>
      </w:r>
      <w:r w:rsidR="006700A5" w:rsidRPr="001732C3">
        <w:rPr>
          <w:rFonts w:ascii="Times New Roman" w:eastAsiaTheme="minorEastAsia" w:hAnsi="Times New Roman" w:cs="Times New Roman"/>
          <w:sz w:val="20"/>
          <w:szCs w:val="20"/>
        </w:rPr>
        <w:t>hyperparameter</w:t>
      </w:r>
      <w:r w:rsidR="00211F69" w:rsidRPr="001732C3">
        <w:rPr>
          <w:rFonts w:ascii="Times New Roman" w:eastAsiaTheme="minorEastAsia" w:hAnsi="Times New Roman" w:cs="Times New Roman"/>
          <w:sz w:val="20"/>
          <w:szCs w:val="20"/>
        </w:rPr>
        <w:t xml:space="preserve"> for con</w:t>
      </w:r>
      <w:r w:rsidR="00E8345A" w:rsidRPr="001732C3">
        <w:rPr>
          <w:rFonts w:ascii="Times New Roman" w:eastAsiaTheme="minorEastAsia" w:hAnsi="Times New Roman" w:cs="Times New Roman"/>
          <w:sz w:val="20"/>
          <w:szCs w:val="20"/>
        </w:rPr>
        <w:t>straining search complexity</w:t>
      </w:r>
      <w:r w:rsidR="006700A5" w:rsidRPr="001732C3">
        <w:rPr>
          <w:rFonts w:ascii="Times New Roman" w:eastAsiaTheme="minorEastAsia" w:hAnsi="Times New Roman" w:cs="Times New Roman"/>
          <w:sz w:val="20"/>
          <w:szCs w:val="20"/>
        </w:rPr>
        <w:t>, where a larger beam size allows SUBDUE to discover more compressing patterns.</w:t>
      </w:r>
    </w:p>
    <w:p w14:paraId="3D7F1C5F" w14:textId="12A451AA" w:rsidR="002A2B56" w:rsidRPr="001732C3" w:rsidRDefault="009C6B75" w:rsidP="009824DE">
      <w:pPr>
        <w:outlineLvl w:val="0"/>
        <w:rPr>
          <w:rFonts w:ascii="Times New Roman" w:hAnsi="Times New Roman" w:cs="Times New Roman"/>
          <w:b/>
          <w:sz w:val="20"/>
          <w:szCs w:val="20"/>
        </w:rPr>
      </w:pPr>
      <w:ins w:id="285" w:author="jesse" w:date="2018-04-02T09:16:00Z">
        <w:r>
          <w:rPr>
            <w:rFonts w:ascii="Times New Roman" w:hAnsi="Times New Roman" w:cs="Times New Roman"/>
            <w:b/>
            <w:sz w:val="20"/>
            <w:szCs w:val="20"/>
          </w:rPr>
          <w:t xml:space="preserve">2.8 </w:t>
        </w:r>
      </w:ins>
      <w:r w:rsidR="002A2B56" w:rsidRPr="001732C3">
        <w:rPr>
          <w:rFonts w:ascii="Times New Roman" w:hAnsi="Times New Roman" w:cs="Times New Roman"/>
          <w:b/>
          <w:sz w:val="20"/>
          <w:szCs w:val="20"/>
        </w:rPr>
        <w:t>Previous Work</w:t>
      </w:r>
    </w:p>
    <w:p w14:paraId="2C579F16" w14:textId="3452B01B" w:rsidR="002A2B56" w:rsidRPr="001732C3" w:rsidRDefault="002A2B56" w:rsidP="002A2B56">
      <w:pPr>
        <w:rPr>
          <w:rFonts w:ascii="Times New Roman" w:hAnsi="Times New Roman" w:cs="Times New Roman"/>
          <w:sz w:val="20"/>
          <w:szCs w:val="20"/>
        </w:rPr>
      </w:pPr>
      <w:r w:rsidRPr="001732C3">
        <w:rPr>
          <w:rFonts w:ascii="Times New Roman" w:hAnsi="Times New Roman" w:cs="Times New Roman"/>
          <w:sz w:val="20"/>
          <w:szCs w:val="20"/>
        </w:rPr>
        <w:t xml:space="preserve">The SUBDUE graph-compression method mines normative patterns from graph data, working as a graphical feature detector. It was previously used for knowledge representation systems </w:t>
      </w:r>
      <w:r w:rsidR="002A17EA" w:rsidRPr="001732C3">
        <w:rPr>
          <w:rFonts w:ascii="Times New Roman" w:hAnsi="Times New Roman" w:cs="Times New Roman"/>
          <w:sz w:val="20"/>
          <w:szCs w:val="20"/>
        </w:rPr>
        <w:t>(</w:t>
      </w:r>
      <w:r w:rsidR="007A46AC" w:rsidRPr="001732C3">
        <w:rPr>
          <w:rFonts w:ascii="Times New Roman" w:hAnsi="Times New Roman" w:cs="Times New Roman"/>
          <w:sz w:val="20"/>
          <w:szCs w:val="20"/>
        </w:rPr>
        <w:t>Djoko</w:t>
      </w:r>
      <w:r w:rsidR="002A17EA" w:rsidRPr="001732C3">
        <w:rPr>
          <w:rFonts w:ascii="Times New Roman" w:hAnsi="Times New Roman" w:cs="Times New Roman"/>
          <w:sz w:val="20"/>
          <w:szCs w:val="20"/>
        </w:rPr>
        <w:t xml:space="preserve"> et al., 1997)</w:t>
      </w:r>
      <w:r w:rsidRPr="001732C3">
        <w:rPr>
          <w:rFonts w:ascii="Times New Roman" w:hAnsi="Times New Roman" w:cs="Times New Roman"/>
          <w:sz w:val="20"/>
          <w:szCs w:val="20"/>
        </w:rPr>
        <w:t xml:space="preserve">, and more recently in security applications for intrusion detection </w:t>
      </w:r>
      <w:r w:rsidR="006A2EE4" w:rsidRPr="001732C3">
        <w:rPr>
          <w:rFonts w:ascii="Times New Roman" w:hAnsi="Times New Roman" w:cs="Times New Roman"/>
          <w:sz w:val="20"/>
          <w:szCs w:val="20"/>
        </w:rPr>
        <w:t>(Noble and Cook, 200</w:t>
      </w:r>
      <w:r w:rsidR="00B80047" w:rsidRPr="001732C3">
        <w:rPr>
          <w:rFonts w:ascii="Times New Roman" w:hAnsi="Times New Roman" w:cs="Times New Roman"/>
          <w:sz w:val="20"/>
          <w:szCs w:val="20"/>
        </w:rPr>
        <w:t>3</w:t>
      </w:r>
      <w:r w:rsidR="006A2EE4" w:rsidRPr="001732C3">
        <w:rPr>
          <w:rFonts w:ascii="Times New Roman" w:hAnsi="Times New Roman" w:cs="Times New Roman"/>
          <w:sz w:val="20"/>
          <w:szCs w:val="20"/>
        </w:rPr>
        <w:t>)</w:t>
      </w:r>
      <w:r w:rsidRPr="001732C3">
        <w:rPr>
          <w:rFonts w:ascii="Times New Roman" w:hAnsi="Times New Roman" w:cs="Times New Roman"/>
          <w:sz w:val="20"/>
          <w:szCs w:val="20"/>
        </w:rPr>
        <w:t xml:space="preserve">. Using SUBDUE as a process mining tool was successfully performed by </w:t>
      </w:r>
      <w:r w:rsidR="001F3D08" w:rsidRPr="001732C3">
        <w:rPr>
          <w:rFonts w:ascii="Times New Roman" w:hAnsi="Times New Roman" w:cs="Times New Roman"/>
          <w:sz w:val="20"/>
          <w:szCs w:val="20"/>
        </w:rPr>
        <w:t>(</w:t>
      </w:r>
      <w:proofErr w:type="spellStart"/>
      <w:r w:rsidR="006A2EE4" w:rsidRPr="001732C3">
        <w:rPr>
          <w:rFonts w:ascii="Times New Roman" w:hAnsi="Times New Roman" w:cs="Times New Roman"/>
          <w:sz w:val="20"/>
          <w:szCs w:val="20"/>
        </w:rPr>
        <w:t>Diamantini</w:t>
      </w:r>
      <w:proofErr w:type="spellEnd"/>
      <w:r w:rsidR="001F3D08" w:rsidRPr="001732C3">
        <w:rPr>
          <w:rFonts w:ascii="Times New Roman" w:hAnsi="Times New Roman" w:cs="Times New Roman"/>
          <w:sz w:val="20"/>
          <w:szCs w:val="20"/>
        </w:rPr>
        <w:t>, 2013)</w:t>
      </w:r>
      <w:r w:rsidRPr="001732C3">
        <w:rPr>
          <w:rFonts w:ascii="Times New Roman" w:hAnsi="Times New Roman" w:cs="Times New Roman"/>
          <w:sz w:val="20"/>
          <w:szCs w:val="20"/>
        </w:rPr>
        <w:t xml:space="preserve"> and more recently by </w:t>
      </w:r>
      <w:r w:rsidR="006A2EE4" w:rsidRPr="001732C3">
        <w:rPr>
          <w:rFonts w:ascii="Times New Roman" w:hAnsi="Times New Roman" w:cs="Times New Roman"/>
          <w:sz w:val="20"/>
          <w:szCs w:val="20"/>
        </w:rPr>
        <w:t>(</w:t>
      </w:r>
      <w:proofErr w:type="spellStart"/>
      <w:r w:rsidRPr="001732C3">
        <w:rPr>
          <w:rFonts w:ascii="Times New Roman" w:hAnsi="Times New Roman" w:cs="Times New Roman"/>
          <w:sz w:val="20"/>
          <w:szCs w:val="20"/>
        </w:rPr>
        <w:t>Genga</w:t>
      </w:r>
      <w:proofErr w:type="spellEnd"/>
      <w:r w:rsidR="006A2EE4" w:rsidRPr="001732C3">
        <w:rPr>
          <w:rFonts w:ascii="Times New Roman" w:hAnsi="Times New Roman" w:cs="Times New Roman"/>
          <w:sz w:val="20"/>
          <w:szCs w:val="20"/>
        </w:rPr>
        <w:t xml:space="preserve"> et al., 2016)</w:t>
      </w:r>
      <w:r w:rsidRPr="001732C3">
        <w:rPr>
          <w:rFonts w:ascii="Times New Roman" w:hAnsi="Times New Roman" w:cs="Times New Roman"/>
          <w:sz w:val="20"/>
          <w:szCs w:val="20"/>
        </w:rPr>
        <w:t xml:space="preserve">, whose results demonstrated the method’s utility for “spaghetti processes” describing more realistic institutional processes. An extensive overview of graphical compression and anomaly detection is provided by </w:t>
      </w:r>
      <w:r w:rsidR="0035230C" w:rsidRPr="001732C3">
        <w:rPr>
          <w:rFonts w:ascii="Times New Roman" w:hAnsi="Times New Roman" w:cs="Times New Roman"/>
          <w:sz w:val="20"/>
          <w:szCs w:val="20"/>
        </w:rPr>
        <w:t>(</w:t>
      </w:r>
      <w:proofErr w:type="spellStart"/>
      <w:r w:rsidRPr="001732C3">
        <w:rPr>
          <w:rFonts w:ascii="Times New Roman" w:hAnsi="Times New Roman" w:cs="Times New Roman"/>
          <w:sz w:val="20"/>
          <w:szCs w:val="20"/>
        </w:rPr>
        <w:t>Akogl</w:t>
      </w:r>
      <w:r w:rsidR="0035230C" w:rsidRPr="001732C3">
        <w:rPr>
          <w:rFonts w:ascii="Times New Roman" w:hAnsi="Times New Roman" w:cs="Times New Roman"/>
          <w:sz w:val="20"/>
          <w:szCs w:val="20"/>
        </w:rPr>
        <w:t>u</w:t>
      </w:r>
      <w:proofErr w:type="spellEnd"/>
      <w:r w:rsidR="0035230C" w:rsidRPr="001732C3">
        <w:rPr>
          <w:rFonts w:ascii="Times New Roman" w:hAnsi="Times New Roman" w:cs="Times New Roman"/>
          <w:sz w:val="20"/>
          <w:szCs w:val="20"/>
        </w:rPr>
        <w:t xml:space="preserve"> et al., 2015)</w:t>
      </w:r>
      <w:r w:rsidRPr="001732C3">
        <w:rPr>
          <w:rFonts w:ascii="Times New Roman" w:hAnsi="Times New Roman" w:cs="Times New Roman"/>
          <w:sz w:val="20"/>
          <w:szCs w:val="20"/>
        </w:rPr>
        <w:t>.</w:t>
      </w:r>
    </w:p>
    <w:p w14:paraId="387EE1A4" w14:textId="5627A4C3" w:rsidR="002A2B56" w:rsidRPr="001732C3" w:rsidRDefault="002A2B56" w:rsidP="002A2B56">
      <w:pPr>
        <w:rPr>
          <w:rFonts w:ascii="Times New Roman" w:hAnsi="Times New Roman" w:cs="Times New Roman"/>
          <w:sz w:val="20"/>
          <w:szCs w:val="20"/>
        </w:rPr>
      </w:pPr>
      <w:commentRangeStart w:id="286"/>
      <w:r w:rsidRPr="001732C3">
        <w:rPr>
          <w:rFonts w:ascii="Times New Roman" w:hAnsi="Times New Roman" w:cs="Times New Roman"/>
          <w:sz w:val="20"/>
          <w:szCs w:val="20"/>
        </w:rPr>
        <w:t>GBAD</w:t>
      </w:r>
      <w:commentRangeEnd w:id="286"/>
      <w:r w:rsidR="000D67DD">
        <w:rPr>
          <w:rStyle w:val="CommentReference"/>
        </w:rPr>
        <w:commentReference w:id="286"/>
      </w:r>
      <w:ins w:id="287" w:author="jesse" w:date="2018-04-02T16:35:00Z">
        <w:r w:rsidR="00931C87">
          <w:rPr>
            <w:rFonts w:ascii="Times New Roman" w:hAnsi="Times New Roman" w:cs="Times New Roman"/>
            <w:sz w:val="20"/>
            <w:szCs w:val="20"/>
          </w:rPr>
          <w:t xml:space="preserve"> (</w:t>
        </w:r>
      </w:ins>
      <w:ins w:id="288" w:author="jesse" w:date="2018-04-02T16:36:00Z">
        <w:r w:rsidR="00931C87">
          <w:rPr>
            <w:rFonts w:ascii="Times New Roman" w:hAnsi="Times New Roman" w:cs="Times New Roman"/>
            <w:sz w:val="20"/>
            <w:szCs w:val="20"/>
          </w:rPr>
          <w:t>Eberle</w:t>
        </w:r>
      </w:ins>
      <w:ins w:id="289" w:author="jesse" w:date="2018-04-02T16:37:00Z">
        <w:r w:rsidR="00931C87">
          <w:rPr>
            <w:rFonts w:ascii="Times New Roman" w:hAnsi="Times New Roman" w:cs="Times New Roman"/>
            <w:sz w:val="20"/>
            <w:szCs w:val="20"/>
          </w:rPr>
          <w:t xml:space="preserve"> and Holder, 2007</w:t>
        </w:r>
      </w:ins>
      <w:ins w:id="290" w:author="jesse" w:date="2018-04-02T16:35:00Z">
        <w:r w:rsidR="00931C87">
          <w:rPr>
            <w:rFonts w:ascii="Times New Roman" w:hAnsi="Times New Roman" w:cs="Times New Roman"/>
            <w:sz w:val="20"/>
            <w:szCs w:val="20"/>
          </w:rPr>
          <w:t>)</w:t>
        </w:r>
      </w:ins>
      <w:r w:rsidRPr="001732C3">
        <w:rPr>
          <w:rFonts w:ascii="Times New Roman" w:hAnsi="Times New Roman" w:cs="Times New Roman"/>
          <w:sz w:val="20"/>
          <w:szCs w:val="20"/>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ins w:id="291" w:author="Larry Holder" w:date="2018-03-31T10:09:00Z">
        <w:r w:rsidR="00DA3D65">
          <w:rPr>
            <w:rFonts w:ascii="Times New Roman" w:hAnsi="Times New Roman" w:cs="Times New Roman"/>
            <w:sz w:val="20"/>
            <w:szCs w:val="20"/>
          </w:rPr>
          <w:t>(</w:t>
        </w:r>
      </w:ins>
      <w:r w:rsidRPr="001732C3">
        <w:rPr>
          <w:rFonts w:ascii="Times New Roman" w:hAnsi="Times New Roman" w:cs="Times New Roman"/>
          <w:sz w:val="20"/>
          <w:szCs w:val="20"/>
        </w:rPr>
        <w:t>Holder and Eberle</w:t>
      </w:r>
      <w:ins w:id="292" w:author="Larry Holder" w:date="2018-03-31T10:09:00Z">
        <w:r w:rsidR="00DA3D65">
          <w:rPr>
            <w:rFonts w:ascii="Times New Roman" w:hAnsi="Times New Roman" w:cs="Times New Roman"/>
            <w:sz w:val="20"/>
            <w:szCs w:val="20"/>
          </w:rPr>
          <w:t>, 2009)</w:t>
        </w:r>
      </w:ins>
      <w:r w:rsidRPr="001732C3">
        <w:rPr>
          <w:rFonts w:ascii="Times New Roman" w:hAnsi="Times New Roman" w:cs="Times New Roman"/>
          <w:sz w:val="20"/>
          <w:szCs w:val="20"/>
        </w:rPr>
        <w:t>, in which GBAD was used for insider threat detection by combining three anomaly detection algorithms</w:t>
      </w:r>
      <w:del w:id="293" w:author="Larry Holder" w:date="2018-03-31T10:09:00Z">
        <w:r w:rsidRPr="001732C3" w:rsidDel="00DA3D65">
          <w:rPr>
            <w:rFonts w:ascii="Times New Roman" w:hAnsi="Times New Roman" w:cs="Times New Roman"/>
            <w:sz w:val="20"/>
            <w:szCs w:val="20"/>
          </w:rPr>
          <w:delText xml:space="preserve"> </w:delText>
        </w:r>
        <w:r w:rsidR="00975934" w:rsidRPr="001732C3" w:rsidDel="00DA3D65">
          <w:rPr>
            <w:rFonts w:ascii="Times New Roman" w:hAnsi="Times New Roman" w:cs="Times New Roman"/>
            <w:sz w:val="20"/>
            <w:szCs w:val="20"/>
          </w:rPr>
          <w:delText>(Holder and Eberle, 2009)</w:delText>
        </w:r>
      </w:del>
      <w:r w:rsidRPr="001732C3">
        <w:rPr>
          <w:rFonts w:ascii="Times New Roman" w:hAnsi="Times New Roman" w:cs="Times New Roman"/>
          <w:sz w:val="20"/>
          <w:szCs w:val="20"/>
        </w:rPr>
        <w:t>.</w:t>
      </w:r>
    </w:p>
    <w:p w14:paraId="76A31177" w14:textId="68888B3E" w:rsidR="002A2B56" w:rsidRDefault="002A2B56" w:rsidP="002A2B56">
      <w:pPr>
        <w:rPr>
          <w:rFonts w:ascii="Times New Roman" w:hAnsi="Times New Roman" w:cs="Times New Roman"/>
          <w:sz w:val="20"/>
          <w:szCs w:val="20"/>
        </w:rPr>
      </w:pPr>
      <w:r w:rsidRPr="001732C3">
        <w:rPr>
          <w:rFonts w:ascii="Times New Roman" w:hAnsi="Times New Roman" w:cs="Times New Roman"/>
          <w:sz w:val="20"/>
          <w:szCs w:val="20"/>
        </w:rPr>
        <w:t>Process-mining anomaly detection focuses primarily on the mining process itself and on trace-scoring schemes.</w:t>
      </w:r>
      <w:r w:rsidR="00F76C8C" w:rsidRPr="001732C3">
        <w:rPr>
          <w:rFonts w:ascii="Times New Roman" w:hAnsi="Times New Roman" w:cs="Times New Roman"/>
          <w:sz w:val="20"/>
          <w:szCs w:val="20"/>
        </w:rPr>
        <w:t xml:space="preserve"> S</w:t>
      </w:r>
      <w:r w:rsidRPr="001732C3">
        <w:rPr>
          <w:rFonts w:ascii="Times New Roman" w:hAnsi="Times New Roman" w:cs="Times New Roman"/>
          <w:sz w:val="20"/>
          <w:szCs w:val="20"/>
        </w:rPr>
        <w:t>coring schemes</w:t>
      </w:r>
      <w:r w:rsidR="00F76C8C" w:rsidRPr="001732C3">
        <w:rPr>
          <w:rFonts w:ascii="Times New Roman" w:hAnsi="Times New Roman" w:cs="Times New Roman"/>
          <w:sz w:val="20"/>
          <w:szCs w:val="20"/>
        </w:rPr>
        <w:t xml:space="preserve"> were detailed by (</w:t>
      </w:r>
      <w:proofErr w:type="spellStart"/>
      <w:r w:rsidR="00F76C8C" w:rsidRPr="001732C3">
        <w:rPr>
          <w:rFonts w:ascii="Times New Roman" w:hAnsi="Times New Roman" w:cs="Times New Roman"/>
          <w:sz w:val="20"/>
          <w:szCs w:val="20"/>
        </w:rPr>
        <w:t>Bezerra</w:t>
      </w:r>
      <w:proofErr w:type="spellEnd"/>
      <w:r w:rsidR="00F76C8C" w:rsidRPr="001732C3">
        <w:rPr>
          <w:rFonts w:ascii="Times New Roman" w:hAnsi="Times New Roman" w:cs="Times New Roman"/>
          <w:sz w:val="20"/>
          <w:szCs w:val="20"/>
        </w:rPr>
        <w:t xml:space="preserve"> et al., 2009)</w:t>
      </w:r>
      <w:r w:rsidRPr="001732C3">
        <w:rPr>
          <w:rFonts w:ascii="Times New Roman" w:hAnsi="Times New Roman" w:cs="Times New Roman"/>
          <w:sz w:val="20"/>
          <w:szCs w:val="20"/>
        </w:rPr>
        <w:t xml:space="preserve">, by which work traces are replayed on a discovered model, assigned a numeric fitness score, and anomalies flagged based on a discriminative threshold. </w:t>
      </w:r>
      <w:proofErr w:type="spellStart"/>
      <w:r w:rsidRPr="001732C3">
        <w:rPr>
          <w:rFonts w:ascii="Times New Roman" w:hAnsi="Times New Roman" w:cs="Times New Roman"/>
          <w:sz w:val="20"/>
          <w:szCs w:val="20"/>
        </w:rPr>
        <w:t>Bezerra’s</w:t>
      </w:r>
      <w:proofErr w:type="spellEnd"/>
      <w:r w:rsidRPr="001732C3">
        <w:rPr>
          <w:rFonts w:ascii="Times New Roman" w:hAnsi="Times New Roman" w:cs="Times New Roman"/>
          <w:sz w:val="20"/>
          <w:szCs w:val="20"/>
        </w:rPr>
        <w:t xml:space="preserve"> work </w:t>
      </w:r>
      <w:r w:rsidR="003B51C5" w:rsidRPr="001732C3">
        <w:rPr>
          <w:rFonts w:ascii="Times New Roman" w:hAnsi="Times New Roman" w:cs="Times New Roman"/>
          <w:sz w:val="20"/>
          <w:szCs w:val="20"/>
        </w:rPr>
        <w:t>(2013)</w:t>
      </w:r>
      <w:r w:rsidRPr="001732C3">
        <w:rPr>
          <w:rFonts w:ascii="Times New Roman" w:hAnsi="Times New Roman" w:cs="Times New Roman"/>
          <w:sz w:val="20"/>
          <w:szCs w:val="20"/>
        </w:rPr>
        <w:t xml:space="preserve"> examined anomaly detection using several threshold-based approaches within the process mining algorithm itself. </w:t>
      </w:r>
      <w:proofErr w:type="spellStart"/>
      <w:r w:rsidRPr="001732C3">
        <w:rPr>
          <w:rFonts w:ascii="Times New Roman" w:hAnsi="Times New Roman" w:cs="Times New Roman"/>
          <w:sz w:val="20"/>
          <w:szCs w:val="20"/>
        </w:rPr>
        <w:t>Bezerra</w:t>
      </w:r>
      <w:proofErr w:type="spellEnd"/>
      <w:r w:rsidRPr="001732C3">
        <w:rPr>
          <w:rFonts w:ascii="Times New Roman" w:hAnsi="Times New Roman" w:cs="Times New Roman"/>
          <w:sz w:val="20"/>
          <w:szCs w:val="20"/>
        </w:rPr>
        <w:t xml:space="preserve"> decomposed this family of process-based anomaly detection into three groups: score based, iterative, and sampling. The approach in this work does not fit into these categories since it is compression/feature based: a </w:t>
      </w:r>
      <w:r w:rsidRPr="001732C3">
        <w:rPr>
          <w:rFonts w:ascii="Times New Roman" w:hAnsi="Times New Roman" w:cs="Times New Roman"/>
          <w:sz w:val="20"/>
          <w:szCs w:val="20"/>
        </w:rPr>
        <w:lastRenderedPageBreak/>
        <w:t xml:space="preserve">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w:t>
      </w:r>
      <w:proofErr w:type="spellStart"/>
      <w:r w:rsidRPr="001732C3">
        <w:rPr>
          <w:rFonts w:ascii="Times New Roman" w:hAnsi="Times New Roman" w:cs="Times New Roman"/>
          <w:sz w:val="20"/>
          <w:szCs w:val="20"/>
        </w:rPr>
        <w:t>Bezerra’s</w:t>
      </w:r>
      <w:proofErr w:type="spellEnd"/>
      <w:r w:rsidRPr="001732C3">
        <w:rPr>
          <w:rFonts w:ascii="Times New Roman" w:hAnsi="Times New Roman" w:cs="Times New Roman"/>
          <w:sz w:val="20"/>
          <w:szCs w:val="20"/>
        </w:rPr>
        <w:t xml:space="preserve"> data generation scheme, </w:t>
      </w:r>
      <w:del w:id="294" w:author="Larry Holder" w:date="2018-03-31T10:11:00Z">
        <w:r w:rsidRPr="001732C3" w:rsidDel="00DA3D65">
          <w:rPr>
            <w:rFonts w:ascii="Times New Roman" w:hAnsi="Times New Roman" w:cs="Times New Roman"/>
            <w:sz w:val="20"/>
            <w:szCs w:val="20"/>
          </w:rPr>
          <w:delText xml:space="preserve">and </w:delText>
        </w:r>
      </w:del>
      <w:ins w:id="295" w:author="Larry Holder" w:date="2018-03-31T10:11:00Z">
        <w:r w:rsidR="00DA3D65">
          <w:rPr>
            <w:rFonts w:ascii="Times New Roman" w:hAnsi="Times New Roman" w:cs="Times New Roman"/>
            <w:sz w:val="20"/>
            <w:szCs w:val="20"/>
          </w:rPr>
          <w:t>but</w:t>
        </w:r>
        <w:r w:rsidR="00DA3D65" w:rsidRPr="001732C3">
          <w:rPr>
            <w:rFonts w:ascii="Times New Roman" w:hAnsi="Times New Roman" w:cs="Times New Roman"/>
            <w:sz w:val="20"/>
            <w:szCs w:val="20"/>
          </w:rPr>
          <w:t xml:space="preserve"> </w:t>
        </w:r>
      </w:ins>
      <w:r w:rsidRPr="001732C3">
        <w:rPr>
          <w:rFonts w:ascii="Times New Roman" w:hAnsi="Times New Roman" w:cs="Times New Roman"/>
          <w:sz w:val="20"/>
          <w:szCs w:val="20"/>
        </w:rPr>
        <w:t>otherwise adds a new method to this previous work.</w:t>
      </w:r>
    </w:p>
    <w:p w14:paraId="58D64954" w14:textId="07837E6F" w:rsidR="00F35BA4" w:rsidRPr="001732C3" w:rsidRDefault="009C7234" w:rsidP="002A2B56">
      <w:pPr>
        <w:rPr>
          <w:rFonts w:ascii="Times New Roman" w:hAnsi="Times New Roman" w:cs="Times New Roman"/>
          <w:sz w:val="20"/>
          <w:szCs w:val="20"/>
        </w:rPr>
      </w:pPr>
      <w:r>
        <w:rPr>
          <w:rFonts w:ascii="Times New Roman" w:hAnsi="Times New Roman" w:cs="Times New Roman"/>
          <w:sz w:val="20"/>
          <w:szCs w:val="20"/>
        </w:rPr>
        <w:t xml:space="preserve">Summarizing, this chapter was </w:t>
      </w:r>
      <w:r w:rsidR="006156F0">
        <w:rPr>
          <w:rFonts w:ascii="Times New Roman" w:hAnsi="Times New Roman" w:cs="Times New Roman"/>
          <w:sz w:val="20"/>
          <w:szCs w:val="20"/>
        </w:rPr>
        <w:t>theory oriented to establish the core concepts of this work that follow in the applications found in the next two chapters.</w:t>
      </w:r>
      <w:r w:rsidR="003C35E0">
        <w:rPr>
          <w:rFonts w:ascii="Times New Roman" w:hAnsi="Times New Roman" w:cs="Times New Roman"/>
          <w:sz w:val="20"/>
          <w:szCs w:val="20"/>
        </w:rPr>
        <w:t xml:space="preserve"> Process mining formalisms and models were introduced, including their graphical representation and anomaly detection methods. Where this work deviates from previous approaches is in viewing process log data as a distribution of substructures, whereby graphical compression methods provide an effective means of extracting features and detecting anomalies, as were discussed. This was then used to introduce the context for graphical compression methods, albeit an over-extended interpretation of their use in machine learning, followed by a brute-force examination of the problem structure of graphical compression and its complexity analysis. </w:t>
      </w:r>
      <w:r w:rsidR="004F6028">
        <w:rPr>
          <w:rFonts w:ascii="Times New Roman" w:hAnsi="Times New Roman" w:cs="Times New Roman"/>
          <w:sz w:val="20"/>
          <w:szCs w:val="20"/>
        </w:rPr>
        <w:t xml:space="preserve">Subsequently, the brute force method gives way to heuristic graph compression methods, of which SUBDUE is an effective example. The next chapter distills the problem terminology and statement of applied process anomaly detection, followed by </w:t>
      </w:r>
      <w:ins w:id="296" w:author="Larry Holder" w:date="2018-03-31T10:12:00Z">
        <w:r w:rsidR="00DA3D65">
          <w:rPr>
            <w:rFonts w:ascii="Times New Roman" w:hAnsi="Times New Roman" w:cs="Times New Roman"/>
            <w:sz w:val="20"/>
            <w:szCs w:val="20"/>
          </w:rPr>
          <w:t xml:space="preserve">our approach in chapter four and </w:t>
        </w:r>
      </w:ins>
      <w:r w:rsidR="004F6028">
        <w:rPr>
          <w:rFonts w:ascii="Times New Roman" w:hAnsi="Times New Roman" w:cs="Times New Roman"/>
          <w:sz w:val="20"/>
          <w:szCs w:val="20"/>
        </w:rPr>
        <w:t>its experimental evaluation in chapter five.</w:t>
      </w:r>
    </w:p>
    <w:p w14:paraId="402AC015" w14:textId="5BEDF6CF" w:rsidR="000018CC" w:rsidRDefault="000018CC" w:rsidP="000018CC">
      <w:pPr>
        <w:rPr>
          <w:rFonts w:ascii="Times New Roman" w:eastAsiaTheme="minorEastAsia" w:hAnsi="Times New Roman" w:cs="Times New Roman"/>
          <w:sz w:val="20"/>
          <w:szCs w:val="20"/>
        </w:rPr>
      </w:pPr>
    </w:p>
    <w:p w14:paraId="53224CC6" w14:textId="65E81F25" w:rsidR="00E11CAD" w:rsidRDefault="00E11CAD" w:rsidP="000018CC">
      <w:pPr>
        <w:rPr>
          <w:rFonts w:ascii="Times New Roman" w:eastAsiaTheme="minorEastAsia" w:hAnsi="Times New Roman" w:cs="Times New Roman"/>
          <w:sz w:val="20"/>
          <w:szCs w:val="20"/>
        </w:rPr>
      </w:pPr>
    </w:p>
    <w:p w14:paraId="14FFB8C5" w14:textId="31600761" w:rsidR="00E11CAD" w:rsidRDefault="00E11CAD" w:rsidP="000018CC">
      <w:pPr>
        <w:rPr>
          <w:rFonts w:ascii="Times New Roman" w:eastAsiaTheme="minorEastAsia" w:hAnsi="Times New Roman" w:cs="Times New Roman"/>
          <w:sz w:val="20"/>
          <w:szCs w:val="20"/>
        </w:rPr>
      </w:pPr>
    </w:p>
    <w:p w14:paraId="4C07D55A" w14:textId="6390B19D" w:rsidR="00E11CAD" w:rsidRDefault="00E11CAD" w:rsidP="000018CC">
      <w:pPr>
        <w:rPr>
          <w:rFonts w:ascii="Times New Roman" w:eastAsiaTheme="minorEastAsia" w:hAnsi="Times New Roman" w:cs="Times New Roman"/>
          <w:sz w:val="20"/>
          <w:szCs w:val="20"/>
        </w:rPr>
      </w:pPr>
    </w:p>
    <w:p w14:paraId="40FABEA9" w14:textId="6E711F13" w:rsidR="00E11CAD" w:rsidRDefault="00E11CAD" w:rsidP="000018CC">
      <w:pPr>
        <w:rPr>
          <w:rFonts w:ascii="Times New Roman" w:eastAsiaTheme="minorEastAsia" w:hAnsi="Times New Roman" w:cs="Times New Roman"/>
          <w:sz w:val="20"/>
          <w:szCs w:val="20"/>
        </w:rPr>
      </w:pPr>
    </w:p>
    <w:p w14:paraId="04C21943" w14:textId="254FCE79" w:rsidR="00E11CAD" w:rsidRDefault="00E11CAD" w:rsidP="000018CC">
      <w:pPr>
        <w:rPr>
          <w:rFonts w:ascii="Times New Roman" w:eastAsiaTheme="minorEastAsia" w:hAnsi="Times New Roman" w:cs="Times New Roman"/>
          <w:sz w:val="20"/>
          <w:szCs w:val="20"/>
        </w:rPr>
      </w:pPr>
    </w:p>
    <w:p w14:paraId="01B0B51A" w14:textId="7320624F" w:rsidR="00E11CAD" w:rsidRDefault="00E11CAD" w:rsidP="000018CC">
      <w:pPr>
        <w:rPr>
          <w:rFonts w:ascii="Times New Roman" w:eastAsiaTheme="minorEastAsia" w:hAnsi="Times New Roman" w:cs="Times New Roman"/>
          <w:sz w:val="20"/>
          <w:szCs w:val="20"/>
        </w:rPr>
      </w:pPr>
    </w:p>
    <w:p w14:paraId="3C6875ED" w14:textId="0E80CE02" w:rsidR="00E11CAD" w:rsidRDefault="00E11CAD" w:rsidP="000018CC">
      <w:pPr>
        <w:rPr>
          <w:rFonts w:ascii="Times New Roman" w:eastAsiaTheme="minorEastAsia" w:hAnsi="Times New Roman" w:cs="Times New Roman"/>
          <w:sz w:val="20"/>
          <w:szCs w:val="20"/>
        </w:rPr>
      </w:pPr>
    </w:p>
    <w:p w14:paraId="7E6BCC15" w14:textId="08814C06" w:rsidR="00E11CAD" w:rsidRDefault="00E11CAD" w:rsidP="000018CC">
      <w:pPr>
        <w:rPr>
          <w:rFonts w:ascii="Times New Roman" w:eastAsiaTheme="minorEastAsia" w:hAnsi="Times New Roman" w:cs="Times New Roman"/>
          <w:sz w:val="20"/>
          <w:szCs w:val="20"/>
        </w:rPr>
      </w:pPr>
    </w:p>
    <w:p w14:paraId="634E4889" w14:textId="4D419F1D" w:rsidR="00E11CAD" w:rsidRDefault="00E11CAD" w:rsidP="000018CC">
      <w:pPr>
        <w:rPr>
          <w:rFonts w:ascii="Times New Roman" w:eastAsiaTheme="minorEastAsia" w:hAnsi="Times New Roman" w:cs="Times New Roman"/>
          <w:sz w:val="20"/>
          <w:szCs w:val="20"/>
        </w:rPr>
      </w:pPr>
    </w:p>
    <w:p w14:paraId="6981F23A" w14:textId="39367AFB" w:rsidR="00E11CAD" w:rsidRDefault="00E11CAD" w:rsidP="000018CC">
      <w:pPr>
        <w:rPr>
          <w:rFonts w:ascii="Times New Roman" w:eastAsiaTheme="minorEastAsia" w:hAnsi="Times New Roman" w:cs="Times New Roman"/>
          <w:sz w:val="20"/>
          <w:szCs w:val="20"/>
        </w:rPr>
      </w:pPr>
    </w:p>
    <w:p w14:paraId="7A18B5D6" w14:textId="2104DDF6" w:rsidR="00E11CAD" w:rsidRDefault="00E11CAD" w:rsidP="000018CC">
      <w:pPr>
        <w:rPr>
          <w:rFonts w:ascii="Times New Roman" w:eastAsiaTheme="minorEastAsia" w:hAnsi="Times New Roman" w:cs="Times New Roman"/>
          <w:sz w:val="20"/>
          <w:szCs w:val="20"/>
        </w:rPr>
      </w:pPr>
    </w:p>
    <w:p w14:paraId="52C3ECB9" w14:textId="415D648D" w:rsidR="00E11CAD" w:rsidRDefault="00E11CAD" w:rsidP="000018CC">
      <w:pPr>
        <w:rPr>
          <w:rFonts w:ascii="Times New Roman" w:eastAsiaTheme="minorEastAsia" w:hAnsi="Times New Roman" w:cs="Times New Roman"/>
          <w:sz w:val="20"/>
          <w:szCs w:val="20"/>
        </w:rPr>
      </w:pPr>
    </w:p>
    <w:p w14:paraId="36E74BEA" w14:textId="62582FEA" w:rsidR="00E11CAD" w:rsidRDefault="00E11CAD" w:rsidP="000018CC">
      <w:pPr>
        <w:rPr>
          <w:rFonts w:ascii="Times New Roman" w:eastAsiaTheme="minorEastAsia" w:hAnsi="Times New Roman" w:cs="Times New Roman"/>
          <w:sz w:val="20"/>
          <w:szCs w:val="20"/>
        </w:rPr>
      </w:pPr>
    </w:p>
    <w:p w14:paraId="6C331107" w14:textId="7E211E65" w:rsidR="00E11CAD" w:rsidRDefault="00E11CAD" w:rsidP="000018CC">
      <w:pPr>
        <w:rPr>
          <w:rFonts w:ascii="Times New Roman" w:eastAsiaTheme="minorEastAsia" w:hAnsi="Times New Roman" w:cs="Times New Roman"/>
          <w:sz w:val="20"/>
          <w:szCs w:val="20"/>
        </w:rPr>
      </w:pPr>
    </w:p>
    <w:p w14:paraId="5797F569" w14:textId="7BAEAC8F" w:rsidR="00E11CAD" w:rsidRDefault="00E11CAD" w:rsidP="000018CC">
      <w:pPr>
        <w:rPr>
          <w:rFonts w:ascii="Times New Roman" w:eastAsiaTheme="minorEastAsia" w:hAnsi="Times New Roman" w:cs="Times New Roman"/>
          <w:sz w:val="20"/>
          <w:szCs w:val="20"/>
        </w:rPr>
      </w:pPr>
    </w:p>
    <w:p w14:paraId="771EEDF8" w14:textId="789C4564" w:rsidR="00E11CAD" w:rsidRDefault="00E11CAD" w:rsidP="000018CC">
      <w:pPr>
        <w:rPr>
          <w:rFonts w:ascii="Times New Roman" w:eastAsiaTheme="minorEastAsia" w:hAnsi="Times New Roman" w:cs="Times New Roman"/>
          <w:sz w:val="20"/>
          <w:szCs w:val="20"/>
        </w:rPr>
      </w:pPr>
    </w:p>
    <w:p w14:paraId="1E1F08BD" w14:textId="279EF46F" w:rsidR="00E11CAD" w:rsidRDefault="00E11CAD" w:rsidP="000018CC">
      <w:pPr>
        <w:rPr>
          <w:rFonts w:ascii="Times New Roman" w:eastAsiaTheme="minorEastAsia" w:hAnsi="Times New Roman" w:cs="Times New Roman"/>
          <w:sz w:val="20"/>
          <w:szCs w:val="20"/>
        </w:rPr>
      </w:pPr>
    </w:p>
    <w:p w14:paraId="1813FB87" w14:textId="51A51C2B" w:rsidR="00E11CAD" w:rsidRDefault="00E11CAD" w:rsidP="000018CC">
      <w:pPr>
        <w:rPr>
          <w:rFonts w:ascii="Times New Roman" w:eastAsiaTheme="minorEastAsia" w:hAnsi="Times New Roman" w:cs="Times New Roman"/>
          <w:sz w:val="20"/>
          <w:szCs w:val="20"/>
        </w:rPr>
      </w:pPr>
    </w:p>
    <w:p w14:paraId="46368B51" w14:textId="358B7945" w:rsidR="00E11CAD" w:rsidRDefault="00E11CAD" w:rsidP="000018CC">
      <w:pPr>
        <w:rPr>
          <w:rFonts w:ascii="Times New Roman" w:eastAsiaTheme="minorEastAsia" w:hAnsi="Times New Roman" w:cs="Times New Roman"/>
          <w:sz w:val="20"/>
          <w:szCs w:val="20"/>
        </w:rPr>
      </w:pPr>
    </w:p>
    <w:p w14:paraId="42B8138C" w14:textId="2AD2C6A4" w:rsidR="00E11CAD" w:rsidRDefault="00E11CAD" w:rsidP="000018CC">
      <w:pPr>
        <w:rPr>
          <w:rFonts w:ascii="Times New Roman" w:eastAsiaTheme="minorEastAsia" w:hAnsi="Times New Roman" w:cs="Times New Roman"/>
          <w:sz w:val="20"/>
          <w:szCs w:val="20"/>
        </w:rPr>
      </w:pPr>
    </w:p>
    <w:p w14:paraId="4A611A15" w14:textId="24F45C9B" w:rsidR="00E11CAD" w:rsidRDefault="00E11CAD" w:rsidP="000018CC">
      <w:pPr>
        <w:rPr>
          <w:rFonts w:ascii="Times New Roman" w:eastAsiaTheme="minorEastAsia" w:hAnsi="Times New Roman" w:cs="Times New Roman"/>
          <w:sz w:val="20"/>
          <w:szCs w:val="20"/>
        </w:rPr>
      </w:pPr>
    </w:p>
    <w:p w14:paraId="4D916D57" w14:textId="77777777" w:rsidR="00E11CAD" w:rsidRPr="001732C3" w:rsidRDefault="00E11CAD" w:rsidP="000018CC">
      <w:pPr>
        <w:rPr>
          <w:rFonts w:ascii="Times New Roman" w:eastAsiaTheme="minorEastAsia" w:hAnsi="Times New Roman" w:cs="Times New Roman"/>
          <w:sz w:val="20"/>
          <w:szCs w:val="20"/>
        </w:rPr>
      </w:pPr>
    </w:p>
    <w:p w14:paraId="6A67B17E" w14:textId="48DBE79A" w:rsidR="00736FD7" w:rsidRPr="001732C3" w:rsidRDefault="00736FD7" w:rsidP="00D62C80">
      <w:pPr>
        <w:jc w:val="center"/>
        <w:rPr>
          <w:rFonts w:ascii="Times New Roman" w:eastAsiaTheme="minorEastAsia" w:hAnsi="Times New Roman" w:cs="Times New Roman"/>
          <w:sz w:val="20"/>
          <w:szCs w:val="20"/>
        </w:rPr>
      </w:pPr>
    </w:p>
    <w:p w14:paraId="3750DD6E" w14:textId="77777777" w:rsidR="00C66E62" w:rsidRPr="001732C3" w:rsidRDefault="00C66E62" w:rsidP="00D62C80">
      <w:pPr>
        <w:jc w:val="center"/>
        <w:rPr>
          <w:rFonts w:ascii="Times New Roman" w:hAnsi="Times New Roman" w:cs="Times New Roman"/>
          <w:sz w:val="24"/>
          <w:szCs w:val="24"/>
        </w:rPr>
      </w:pPr>
    </w:p>
    <w:p w14:paraId="6E324C6E" w14:textId="1BAF9578" w:rsidR="00015611" w:rsidRPr="001732C3" w:rsidRDefault="00681553" w:rsidP="009824DE">
      <w:pPr>
        <w:jc w:val="center"/>
        <w:outlineLvl w:val="0"/>
        <w:rPr>
          <w:rFonts w:ascii="Times New Roman" w:hAnsi="Times New Roman" w:cs="Times New Roman"/>
          <w:sz w:val="24"/>
          <w:szCs w:val="24"/>
        </w:rPr>
      </w:pPr>
      <w:r w:rsidRPr="001732C3">
        <w:rPr>
          <w:rFonts w:ascii="Times New Roman" w:hAnsi="Times New Roman" w:cs="Times New Roman"/>
          <w:sz w:val="24"/>
          <w:szCs w:val="24"/>
        </w:rPr>
        <w:t>CHAPTER</w:t>
      </w:r>
      <w:r w:rsidR="00015611" w:rsidRPr="001732C3">
        <w:rPr>
          <w:rFonts w:ascii="Times New Roman" w:hAnsi="Times New Roman" w:cs="Times New Roman"/>
          <w:sz w:val="24"/>
          <w:szCs w:val="24"/>
        </w:rPr>
        <w:t xml:space="preserve"> T</w:t>
      </w:r>
      <w:r w:rsidR="00F407F4" w:rsidRPr="001732C3">
        <w:rPr>
          <w:rFonts w:ascii="Times New Roman" w:hAnsi="Times New Roman" w:cs="Times New Roman"/>
          <w:sz w:val="24"/>
          <w:szCs w:val="24"/>
        </w:rPr>
        <w:t>HREE</w:t>
      </w:r>
      <w:r w:rsidR="00015611" w:rsidRPr="001732C3">
        <w:rPr>
          <w:rFonts w:ascii="Times New Roman" w:hAnsi="Times New Roman" w:cs="Times New Roman"/>
          <w:sz w:val="24"/>
          <w:szCs w:val="24"/>
        </w:rPr>
        <w:t xml:space="preserve">: </w:t>
      </w:r>
      <w:r w:rsidR="00D62C80" w:rsidRPr="001732C3">
        <w:rPr>
          <w:rFonts w:ascii="Times New Roman" w:hAnsi="Times New Roman" w:cs="Times New Roman"/>
          <w:sz w:val="24"/>
          <w:szCs w:val="24"/>
        </w:rPr>
        <w:t>PROBLEM DEFINITION</w:t>
      </w:r>
    </w:p>
    <w:p w14:paraId="343989E4" w14:textId="483C2C98" w:rsidR="00FD7B9C" w:rsidRPr="001732C3" w:rsidRDefault="000C34C9" w:rsidP="000018CC">
      <w:pPr>
        <w:rPr>
          <w:rFonts w:ascii="Times New Roman" w:hAnsi="Times New Roman" w:cs="Times New Roman"/>
          <w:sz w:val="20"/>
          <w:szCs w:val="20"/>
        </w:rPr>
      </w:pPr>
      <w:r w:rsidRPr="001732C3">
        <w:rPr>
          <w:rFonts w:ascii="Times New Roman" w:hAnsi="Times New Roman" w:cs="Times New Roman"/>
          <w:sz w:val="20"/>
          <w:szCs w:val="20"/>
        </w:rPr>
        <w:t>Whereas the</w:t>
      </w:r>
      <w:r w:rsidR="00FD7B9C" w:rsidRPr="001732C3">
        <w:rPr>
          <w:rFonts w:ascii="Times New Roman" w:hAnsi="Times New Roman" w:cs="Times New Roman"/>
          <w:sz w:val="20"/>
          <w:szCs w:val="20"/>
        </w:rPr>
        <w:t xml:space="preserve"> previous </w:t>
      </w:r>
      <w:r w:rsidR="00882B99" w:rsidRPr="001732C3">
        <w:rPr>
          <w:rFonts w:ascii="Times New Roman" w:hAnsi="Times New Roman" w:cs="Times New Roman"/>
          <w:sz w:val="20"/>
          <w:szCs w:val="20"/>
        </w:rPr>
        <w:t>chapter</w:t>
      </w:r>
      <w:r w:rsidR="00FD7B9C" w:rsidRPr="001732C3">
        <w:rPr>
          <w:rFonts w:ascii="Times New Roman" w:hAnsi="Times New Roman" w:cs="Times New Roman"/>
          <w:sz w:val="20"/>
          <w:szCs w:val="20"/>
        </w:rPr>
        <w:t xml:space="preserve"> </w:t>
      </w:r>
      <w:r w:rsidRPr="001732C3">
        <w:rPr>
          <w:rFonts w:ascii="Times New Roman" w:hAnsi="Times New Roman" w:cs="Times New Roman"/>
          <w:sz w:val="20"/>
          <w:szCs w:val="20"/>
        </w:rPr>
        <w:t>was intended to characterize the</w:t>
      </w:r>
      <w:r w:rsidR="00FD7B9C" w:rsidRPr="001732C3">
        <w:rPr>
          <w:rFonts w:ascii="Times New Roman" w:hAnsi="Times New Roman" w:cs="Times New Roman"/>
          <w:sz w:val="20"/>
          <w:szCs w:val="20"/>
        </w:rPr>
        <w:t xml:space="preserve"> formal problem of graphical compression</w:t>
      </w:r>
      <w:r w:rsidRPr="001732C3">
        <w:rPr>
          <w:rFonts w:ascii="Times New Roman" w:hAnsi="Times New Roman" w:cs="Times New Roman"/>
          <w:sz w:val="20"/>
          <w:szCs w:val="20"/>
        </w:rPr>
        <w:t xml:space="preserve">, this </w:t>
      </w:r>
      <w:r w:rsidR="005936B3"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and the remainder of this work involves </w:t>
      </w:r>
      <w:r w:rsidR="00741E8E" w:rsidRPr="001732C3">
        <w:rPr>
          <w:rFonts w:ascii="Times New Roman" w:hAnsi="Times New Roman" w:cs="Times New Roman"/>
          <w:sz w:val="20"/>
          <w:szCs w:val="20"/>
        </w:rPr>
        <w:t>its</w:t>
      </w:r>
      <w:r w:rsidRPr="001732C3">
        <w:rPr>
          <w:rFonts w:ascii="Times New Roman" w:hAnsi="Times New Roman" w:cs="Times New Roman"/>
          <w:sz w:val="20"/>
          <w:szCs w:val="20"/>
        </w:rPr>
        <w:t xml:space="preserve"> applicatio</w:t>
      </w:r>
      <w:r w:rsidR="00DF185E" w:rsidRPr="001732C3">
        <w:rPr>
          <w:rFonts w:ascii="Times New Roman" w:hAnsi="Times New Roman" w:cs="Times New Roman"/>
          <w:sz w:val="20"/>
          <w:szCs w:val="20"/>
        </w:rPr>
        <w:t>n</w:t>
      </w:r>
      <w:r w:rsidRPr="001732C3">
        <w:rPr>
          <w:rFonts w:ascii="Times New Roman" w:hAnsi="Times New Roman" w:cs="Times New Roman"/>
          <w:sz w:val="20"/>
          <w:szCs w:val="20"/>
        </w:rPr>
        <w:t xml:space="preserve"> to process data</w:t>
      </w:r>
      <w:r w:rsidR="00DF185E" w:rsidRPr="001732C3">
        <w:rPr>
          <w:rFonts w:ascii="Times New Roman" w:hAnsi="Times New Roman" w:cs="Times New Roman"/>
          <w:sz w:val="20"/>
          <w:szCs w:val="20"/>
        </w:rPr>
        <w:t xml:space="preserve"> and anomaly detection</w:t>
      </w:r>
      <w:r w:rsidRPr="001732C3">
        <w:rPr>
          <w:rFonts w:ascii="Times New Roman" w:hAnsi="Times New Roman" w:cs="Times New Roman"/>
          <w:sz w:val="20"/>
          <w:szCs w:val="20"/>
        </w:rPr>
        <w:t xml:space="preserve">. </w:t>
      </w:r>
      <w:del w:id="297" w:author="Larry Holder" w:date="2018-03-31T10:14:00Z">
        <w:r w:rsidRPr="001732C3" w:rsidDel="00D9368C">
          <w:rPr>
            <w:rFonts w:ascii="Times New Roman" w:hAnsi="Times New Roman" w:cs="Times New Roman"/>
            <w:sz w:val="20"/>
            <w:szCs w:val="20"/>
          </w:rPr>
          <w:delText xml:space="preserve">This </w:delText>
        </w:r>
        <w:r w:rsidR="00B65122" w:rsidRPr="001732C3" w:rsidDel="00D9368C">
          <w:rPr>
            <w:rFonts w:ascii="Times New Roman" w:hAnsi="Times New Roman" w:cs="Times New Roman"/>
            <w:sz w:val="20"/>
            <w:szCs w:val="20"/>
          </w:rPr>
          <w:delText>chapter</w:delText>
        </w:r>
        <w:r w:rsidRPr="001732C3" w:rsidDel="00D9368C">
          <w:rPr>
            <w:rFonts w:ascii="Times New Roman" w:hAnsi="Times New Roman" w:cs="Times New Roman"/>
            <w:sz w:val="20"/>
            <w:szCs w:val="20"/>
          </w:rPr>
          <w:delText xml:space="preserve"> introduces</w:delText>
        </w:r>
        <w:r w:rsidR="00E006DA" w:rsidRPr="001732C3" w:rsidDel="00D9368C">
          <w:rPr>
            <w:rFonts w:ascii="Times New Roman" w:hAnsi="Times New Roman" w:cs="Times New Roman"/>
            <w:sz w:val="20"/>
            <w:szCs w:val="20"/>
          </w:rPr>
          <w:delText xml:space="preserve"> the application domain of process mining,</w:delText>
        </w:r>
        <w:r w:rsidRPr="001732C3" w:rsidDel="00D9368C">
          <w:rPr>
            <w:rFonts w:ascii="Times New Roman" w:hAnsi="Times New Roman" w:cs="Times New Roman"/>
            <w:sz w:val="20"/>
            <w:szCs w:val="20"/>
          </w:rPr>
          <w:delText xml:space="preserve"> the method developed, followed by experimental </w:delText>
        </w:r>
        <w:r w:rsidR="00006A67" w:rsidRPr="001732C3" w:rsidDel="00D9368C">
          <w:rPr>
            <w:rFonts w:ascii="Times New Roman" w:hAnsi="Times New Roman" w:cs="Times New Roman"/>
            <w:sz w:val="20"/>
            <w:szCs w:val="20"/>
          </w:rPr>
          <w:delText>evaluation</w:delText>
        </w:r>
        <w:r w:rsidR="005752C9" w:rsidRPr="001732C3" w:rsidDel="00D9368C">
          <w:rPr>
            <w:rFonts w:ascii="Times New Roman" w:hAnsi="Times New Roman" w:cs="Times New Roman"/>
            <w:sz w:val="20"/>
            <w:szCs w:val="20"/>
          </w:rPr>
          <w:delText>,</w:delText>
        </w:r>
        <w:r w:rsidRPr="001732C3" w:rsidDel="00D9368C">
          <w:rPr>
            <w:rFonts w:ascii="Times New Roman" w:hAnsi="Times New Roman" w:cs="Times New Roman"/>
            <w:sz w:val="20"/>
            <w:szCs w:val="20"/>
          </w:rPr>
          <w:delText xml:space="preserve"> and conclusions.</w:delText>
        </w:r>
      </w:del>
    </w:p>
    <w:p w14:paraId="0A2FA676" w14:textId="3662B922" w:rsidR="000018CC" w:rsidRPr="001732C3" w:rsidRDefault="009C6B75" w:rsidP="009824DE">
      <w:pPr>
        <w:outlineLvl w:val="0"/>
        <w:rPr>
          <w:rFonts w:ascii="Times New Roman" w:hAnsi="Times New Roman" w:cs="Times New Roman"/>
          <w:b/>
          <w:sz w:val="20"/>
          <w:szCs w:val="20"/>
        </w:rPr>
      </w:pPr>
      <w:ins w:id="298" w:author="jesse" w:date="2018-04-02T09:17:00Z">
        <w:r>
          <w:rPr>
            <w:rFonts w:ascii="Times New Roman" w:hAnsi="Times New Roman" w:cs="Times New Roman"/>
            <w:b/>
            <w:sz w:val="20"/>
            <w:szCs w:val="20"/>
          </w:rPr>
          <w:t>3</w:t>
        </w:r>
      </w:ins>
      <w:ins w:id="299" w:author="jesse" w:date="2018-04-02T09:16:00Z">
        <w:r>
          <w:rPr>
            <w:rFonts w:ascii="Times New Roman" w:hAnsi="Times New Roman" w:cs="Times New Roman"/>
            <w:b/>
            <w:sz w:val="20"/>
            <w:szCs w:val="20"/>
          </w:rPr>
          <w:t xml:space="preserve">.0 </w:t>
        </w:r>
      </w:ins>
      <w:r w:rsidR="005A19D7" w:rsidRPr="001732C3">
        <w:rPr>
          <w:rFonts w:ascii="Times New Roman" w:hAnsi="Times New Roman" w:cs="Times New Roman"/>
          <w:b/>
          <w:sz w:val="20"/>
          <w:szCs w:val="20"/>
        </w:rPr>
        <w:t>Terminology</w:t>
      </w:r>
    </w:p>
    <w:p w14:paraId="6111AD92" w14:textId="4D71C54D" w:rsidR="000018CC" w:rsidRPr="001732C3" w:rsidRDefault="000018CC" w:rsidP="000018CC">
      <w:pPr>
        <w:rPr>
          <w:rFonts w:ascii="Times New Roman" w:hAnsi="Times New Roman" w:cs="Times New Roman"/>
          <w:sz w:val="20"/>
          <w:szCs w:val="20"/>
        </w:rPr>
      </w:pPr>
      <w:del w:id="300" w:author="Larry Holder" w:date="2018-03-31T10:14:00Z">
        <w:r w:rsidRPr="001732C3" w:rsidDel="00D9368C">
          <w:rPr>
            <w:rFonts w:ascii="Times New Roman" w:hAnsi="Times New Roman" w:cs="Times New Roman"/>
            <w:sz w:val="20"/>
            <w:szCs w:val="20"/>
          </w:rPr>
          <w:delText xml:space="preserve">The above captures the spirit and contribution of </w:delText>
        </w:r>
        <w:r w:rsidR="00E105D0" w:rsidRPr="001732C3" w:rsidDel="00D9368C">
          <w:rPr>
            <w:rFonts w:ascii="Times New Roman" w:hAnsi="Times New Roman" w:cs="Times New Roman"/>
            <w:sz w:val="20"/>
            <w:szCs w:val="20"/>
          </w:rPr>
          <w:delText>the</w:delText>
        </w:r>
        <w:r w:rsidRPr="001732C3" w:rsidDel="00D9368C">
          <w:rPr>
            <w:rFonts w:ascii="Times New Roman" w:hAnsi="Times New Roman" w:cs="Times New Roman"/>
            <w:sz w:val="20"/>
            <w:szCs w:val="20"/>
          </w:rPr>
          <w:delText xml:space="preserve"> method but requires definitions within the scope of this work. </w:delText>
        </w:r>
      </w:del>
      <w:r w:rsidRPr="001732C3">
        <w:rPr>
          <w:rFonts w:ascii="Times New Roman" w:hAnsi="Times New Roman" w:cs="Times New Roman"/>
          <w:sz w:val="20"/>
          <w:szCs w:val="20"/>
        </w:rPr>
        <w:t>From the control-flow perspective, common process mining terms can be framed in a graph theoretic manner:</w:t>
      </w:r>
    </w:p>
    <w:p w14:paraId="7E3C966C" w14:textId="4A7A5906"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Process model: A graph with vertices representing activities, and edges representing one-step transitions between activities. Processes can contain many constructs representing linear and non-linear </w:t>
      </w:r>
      <w:del w:id="301" w:author="Larry Holder" w:date="2018-03-31T10:16:00Z">
        <w:r w:rsidRPr="001732C3" w:rsidDel="00D9368C">
          <w:rPr>
            <w:rFonts w:ascii="Times New Roman" w:hAnsi="Times New Roman" w:cs="Times New Roman"/>
            <w:sz w:val="20"/>
            <w:szCs w:val="20"/>
          </w:rPr>
          <w:delText>constructs</w:delText>
        </w:r>
      </w:del>
      <w:ins w:id="302" w:author="Larry Holder" w:date="2018-03-31T10:16:00Z">
        <w:r w:rsidR="00D9368C">
          <w:rPr>
            <w:rFonts w:ascii="Times New Roman" w:hAnsi="Times New Roman" w:cs="Times New Roman"/>
            <w:sz w:val="20"/>
            <w:szCs w:val="20"/>
          </w:rPr>
          <w:t>behaviors</w:t>
        </w:r>
      </w:ins>
      <w:r w:rsidRPr="001732C3">
        <w:rPr>
          <w:rFonts w:ascii="Times New Roman" w:hAnsi="Times New Roman" w:cs="Times New Roman"/>
          <w:sz w:val="20"/>
          <w:szCs w:val="20"/>
        </w:rPr>
        <w:t xml:space="preserve">, and a variety of notations and languages have been defined over the space of process models. A canonical example is the </w:t>
      </w:r>
      <w:r w:rsidR="00707602" w:rsidRPr="001732C3">
        <w:rPr>
          <w:rFonts w:ascii="Times New Roman" w:hAnsi="Times New Roman" w:cs="Times New Roman"/>
          <w:sz w:val="20"/>
          <w:szCs w:val="20"/>
        </w:rPr>
        <w:t>Petri net</w:t>
      </w:r>
      <w:r w:rsidRPr="001732C3">
        <w:rPr>
          <w:rFonts w:ascii="Times New Roman" w:hAnsi="Times New Roman" w:cs="Times New Roman"/>
          <w:sz w:val="20"/>
          <w:szCs w:val="20"/>
        </w:rPr>
        <w:t xml:space="preserve"> </w:t>
      </w:r>
      <w:r w:rsidR="00C777A8" w:rsidRPr="001732C3">
        <w:rPr>
          <w:rFonts w:ascii="Times New Roman" w:hAnsi="Times New Roman" w:cs="Times New Roman"/>
          <w:sz w:val="20"/>
          <w:szCs w:val="20"/>
        </w:rPr>
        <w:t>(Petri, 2008)</w:t>
      </w:r>
      <w:r w:rsidRPr="001732C3">
        <w:rPr>
          <w:rFonts w:ascii="Times New Roman" w:hAnsi="Times New Roman" w:cs="Times New Roman"/>
          <w:sz w:val="20"/>
          <w:szCs w:val="20"/>
        </w:rPr>
        <w:t xml:space="preserve">, shown </w:t>
      </w:r>
      <w:del w:id="303" w:author="Larry Holder" w:date="2018-03-31T10:16:00Z">
        <w:r w:rsidRPr="001732C3" w:rsidDel="00D9368C">
          <w:rPr>
            <w:rFonts w:ascii="Times New Roman" w:hAnsi="Times New Roman" w:cs="Times New Roman"/>
            <w:sz w:val="20"/>
            <w:szCs w:val="20"/>
          </w:rPr>
          <w:delText>below at</w:delText>
        </w:r>
      </w:del>
      <w:ins w:id="304" w:author="Larry Holder" w:date="2018-03-31T10:16:00Z">
        <w:r w:rsidR="00D9368C">
          <w:rPr>
            <w:rFonts w:ascii="Times New Roman" w:hAnsi="Times New Roman" w:cs="Times New Roman"/>
            <w:sz w:val="20"/>
            <w:szCs w:val="20"/>
          </w:rPr>
          <w:t>in figure 3.1</w:t>
        </w:r>
      </w:ins>
      <w:r w:rsidRPr="001732C3">
        <w:rPr>
          <w:rFonts w:ascii="Times New Roman" w:hAnsi="Times New Roman" w:cs="Times New Roman"/>
          <w:sz w:val="20"/>
          <w:szCs w:val="20"/>
        </w:rPr>
        <w:t xml:space="preserve"> left. Its simpler control-flow counterpart is shown at </w:t>
      </w:r>
      <w:del w:id="305" w:author="jesse" w:date="2018-04-02T16:39:00Z">
        <w:r w:rsidRPr="001732C3" w:rsidDel="00AF7A6C">
          <w:rPr>
            <w:rFonts w:ascii="Times New Roman" w:hAnsi="Times New Roman" w:cs="Times New Roman"/>
            <w:sz w:val="20"/>
            <w:szCs w:val="20"/>
          </w:rPr>
          <w:delText>right, and</w:delText>
        </w:r>
      </w:del>
      <w:ins w:id="306" w:author="jesse" w:date="2018-04-02T16:39:00Z">
        <w:r w:rsidR="00AF7A6C" w:rsidRPr="001732C3">
          <w:rPr>
            <w:rFonts w:ascii="Times New Roman" w:hAnsi="Times New Roman" w:cs="Times New Roman"/>
            <w:sz w:val="20"/>
            <w:szCs w:val="20"/>
          </w:rPr>
          <w:t>right and</w:t>
        </w:r>
      </w:ins>
      <w:r w:rsidRPr="001732C3">
        <w:rPr>
          <w:rFonts w:ascii="Times New Roman" w:hAnsi="Times New Roman" w:cs="Times New Roman"/>
          <w:sz w:val="20"/>
          <w:szCs w:val="20"/>
        </w:rPr>
        <w:t xml:space="preserve"> is used throughout this work to describe the structural </w:t>
      </w:r>
      <w:del w:id="307" w:author="jesse" w:date="2018-04-02T16:39:00Z">
        <w:r w:rsidRPr="001732C3" w:rsidDel="00AF7A6C">
          <w:rPr>
            <w:rFonts w:ascii="Times New Roman" w:hAnsi="Times New Roman" w:cs="Times New Roman"/>
            <w:sz w:val="20"/>
            <w:szCs w:val="20"/>
          </w:rPr>
          <w:delText xml:space="preserve">activity </w:delText>
        </w:r>
      </w:del>
      <w:r w:rsidRPr="001732C3">
        <w:rPr>
          <w:rFonts w:ascii="Times New Roman" w:hAnsi="Times New Roman" w:cs="Times New Roman"/>
          <w:sz w:val="20"/>
          <w:szCs w:val="20"/>
        </w:rPr>
        <w:t>patterns of traces</w:t>
      </w:r>
      <w:ins w:id="308" w:author="Larry Holder" w:date="2018-03-31T10:16:00Z">
        <w:r w:rsidR="00D9368C">
          <w:rPr>
            <w:rFonts w:ascii="Times New Roman" w:hAnsi="Times New Roman" w:cs="Times New Roman"/>
            <w:sz w:val="20"/>
            <w:szCs w:val="20"/>
          </w:rPr>
          <w:t>.</w:t>
        </w:r>
      </w:ins>
    </w:p>
    <w:p w14:paraId="4F336EF2" w14:textId="77777777" w:rsidR="00D83E30" w:rsidRPr="001732C3" w:rsidRDefault="000018CC" w:rsidP="00D83E30">
      <w:pPr>
        <w:pStyle w:val="ListParagraph"/>
        <w:keepNext/>
        <w:jc w:val="center"/>
      </w:pPr>
      <w:r w:rsidRPr="001732C3">
        <w:rPr>
          <w:rFonts w:ascii="Times New Roman" w:hAnsi="Times New Roman" w:cs="Times New Roman"/>
          <w:noProof/>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412252AC" w:rsidR="000018CC" w:rsidRPr="001732C3" w:rsidRDefault="00D83E30" w:rsidP="009824DE">
      <w:pPr>
        <w:pStyle w:val="Caption"/>
        <w:jc w:val="center"/>
        <w:outlineLvl w:val="0"/>
        <w:rPr>
          <w:rFonts w:ascii="Times New Roman" w:hAnsi="Times New Roman" w:cs="Times New Roman"/>
          <w:color w:val="auto"/>
        </w:rPr>
      </w:pPr>
      <w:r w:rsidRPr="001732C3">
        <w:rPr>
          <w:color w:val="auto"/>
        </w:rPr>
        <w:t xml:space="preserve">Figure </w:t>
      </w:r>
      <w:r w:rsidR="00C66E62" w:rsidRPr="001732C3">
        <w:rPr>
          <w:color w:val="auto"/>
        </w:rPr>
        <w:t>3.1</w:t>
      </w:r>
      <w:r w:rsidRPr="001732C3">
        <w:rPr>
          <w:color w:val="auto"/>
        </w:rPr>
        <w:t>: Petri model (left) and its simpler control flow counterpart (right).</w:t>
      </w:r>
    </w:p>
    <w:p w14:paraId="7F798DF6" w14:textId="7777777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Workflow trace: A single execution of a process as a partially-ordered sequence of activities, following any valid path from a START/BEGIN to an END/EXIT node on a process model. These are represented as a string composed of letters representing the activities traversed.</w:t>
      </w:r>
    </w:p>
    <w:p w14:paraId="75480ACE" w14:textId="7777777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Workflow log: A set of workflow traces, for which various measures are taken to mitigate properties of noise or incompleteness. Synonymous with ‘trace log’, ‘process log’, or often just ‘log’.</w:t>
      </w:r>
    </w:p>
    <w:p w14:paraId="67D3652A" w14:textId="7777777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Process miner: Any algorithm for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and possibly additional behavior.</w:t>
      </w:r>
    </w:p>
    <w:p w14:paraId="33DCDE7D" w14:textId="2C168261"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Partial-order property: A property of workflow traces whereby activities may be randomly-ordered with respect to parallel sub-processes. ‘ABCD’ and ‘ACBD’ might be workflow traces from some model,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742DB829"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Process grammar: Recursively-defined constructs for common process patterns. An AND-SPLIT is a set of edges branching from a single node and traversing activities in parallel before synchronizing at some later activity. Other basic constructs include OR-SPLIT, XOR-SPLIT, LOOP, and JOIN </w:t>
      </w:r>
      <w:r w:rsidR="00494304" w:rsidRPr="001732C3">
        <w:rPr>
          <w:rFonts w:ascii="Times New Roman" w:hAnsi="Times New Roman" w:cs="Times New Roman"/>
          <w:sz w:val="20"/>
          <w:szCs w:val="20"/>
        </w:rPr>
        <w:t>(Russell et al., 2006)</w:t>
      </w:r>
      <w:r w:rsidR="002633FA" w:rsidRPr="001732C3">
        <w:rPr>
          <w:rFonts w:ascii="Times New Roman" w:hAnsi="Times New Roman" w:cs="Times New Roman"/>
          <w:sz w:val="20"/>
          <w:szCs w:val="20"/>
        </w:rPr>
        <w:t>. See also</w:t>
      </w:r>
      <w:r w:rsidR="005E5FC1" w:rsidRPr="001732C3">
        <w:rPr>
          <w:rFonts w:ascii="Times New Roman" w:hAnsi="Times New Roman" w:cs="Times New Roman"/>
          <w:sz w:val="20"/>
          <w:szCs w:val="20"/>
        </w:rPr>
        <w:t xml:space="preserve"> (</w:t>
      </w:r>
      <w:proofErr w:type="spellStart"/>
      <w:r w:rsidR="003942DE" w:rsidRPr="001732C3">
        <w:rPr>
          <w:rFonts w:ascii="Times New Roman" w:eastAsia="Times New Roman" w:hAnsi="Times New Roman" w:cs="Times New Roman"/>
          <w:sz w:val="20"/>
          <w:szCs w:val="20"/>
        </w:rPr>
        <w:t>Kiepuszewski</w:t>
      </w:r>
      <w:proofErr w:type="spellEnd"/>
      <w:r w:rsidR="00B360F9" w:rsidRPr="001732C3">
        <w:rPr>
          <w:rFonts w:ascii="Times New Roman" w:eastAsia="Times New Roman" w:hAnsi="Times New Roman" w:cs="Times New Roman"/>
          <w:sz w:val="20"/>
          <w:szCs w:val="20"/>
        </w:rPr>
        <w:t xml:space="preserve"> et al.</w:t>
      </w:r>
      <w:r w:rsidR="003942DE" w:rsidRPr="001732C3">
        <w:rPr>
          <w:rFonts w:ascii="Times New Roman" w:eastAsia="Times New Roman" w:hAnsi="Times New Roman" w:cs="Times New Roman"/>
          <w:sz w:val="20"/>
          <w:szCs w:val="20"/>
        </w:rPr>
        <w:t>, 2003</w:t>
      </w:r>
      <w:r w:rsidR="005E5FC1" w:rsidRPr="001732C3">
        <w:rPr>
          <w:rFonts w:ascii="Times New Roman" w:hAnsi="Times New Roman" w:cs="Times New Roman"/>
          <w:sz w:val="20"/>
          <w:szCs w:val="20"/>
        </w:rPr>
        <w:t>)</w:t>
      </w:r>
      <w:r w:rsidR="003942DE" w:rsidRPr="001732C3">
        <w:rPr>
          <w:rFonts w:ascii="Times New Roman" w:hAnsi="Times New Roman" w:cs="Times New Roman"/>
          <w:sz w:val="20"/>
          <w:szCs w:val="20"/>
        </w:rPr>
        <w:t xml:space="preserve"> and</w:t>
      </w:r>
      <w:r w:rsidR="002633FA" w:rsidRPr="001732C3">
        <w:rPr>
          <w:rFonts w:ascii="Times New Roman" w:hAnsi="Times New Roman" w:cs="Times New Roman"/>
          <w:sz w:val="20"/>
          <w:szCs w:val="20"/>
        </w:rPr>
        <w:t xml:space="preserve"> www.workflowpatterns.com, a joint university effort of</w:t>
      </w:r>
      <w:r w:rsidR="00494304" w:rsidRPr="001732C3">
        <w:rPr>
          <w:rFonts w:ascii="Times New Roman" w:hAnsi="Times New Roman" w:cs="Times New Roman"/>
          <w:sz w:val="20"/>
          <w:szCs w:val="20"/>
        </w:rPr>
        <w:t xml:space="preserve"> (</w:t>
      </w:r>
      <w:r w:rsidR="00494304" w:rsidRPr="001732C3">
        <w:rPr>
          <w:rFonts w:ascii="Times New Roman" w:eastAsia="Times New Roman" w:hAnsi="Times New Roman" w:cs="Times New Roman"/>
          <w:sz w:val="20"/>
          <w:szCs w:val="20"/>
        </w:rPr>
        <w:t>Van der Aalst et al.</w:t>
      </w:r>
      <w:r w:rsidR="00507730" w:rsidRPr="001732C3">
        <w:rPr>
          <w:rFonts w:ascii="Times New Roman" w:eastAsia="Times New Roman" w:hAnsi="Times New Roman" w:cs="Times New Roman"/>
          <w:sz w:val="20"/>
          <w:szCs w:val="20"/>
        </w:rPr>
        <w:t>)</w:t>
      </w:r>
      <w:r w:rsidRPr="001732C3">
        <w:rPr>
          <w:rFonts w:ascii="Times New Roman" w:hAnsi="Times New Roman" w:cs="Times New Roman"/>
          <w:sz w:val="20"/>
          <w:szCs w:val="20"/>
        </w:rPr>
        <w:t>.</w:t>
      </w:r>
    </w:p>
    <w:p w14:paraId="10BE6F43" w14:textId="0FB1373F" w:rsidR="000018CC" w:rsidRPr="001732C3" w:rsidRDefault="000018CC" w:rsidP="000018CC">
      <w:pPr>
        <w:pStyle w:val="ListParagraph"/>
        <w:numPr>
          <w:ilvl w:val="0"/>
          <w:numId w:val="4"/>
        </w:numPr>
        <w:rPr>
          <w:rFonts w:ascii="Times New Roman" w:hAnsi="Times New Roman" w:cs="Times New Roman"/>
          <w:sz w:val="20"/>
          <w:szCs w:val="20"/>
        </w:rPr>
      </w:pPr>
      <w:proofErr w:type="spellStart"/>
      <w:r w:rsidRPr="001732C3">
        <w:rPr>
          <w:rFonts w:ascii="Times New Roman" w:hAnsi="Times New Roman" w:cs="Times New Roman"/>
          <w:sz w:val="20"/>
          <w:szCs w:val="20"/>
        </w:rPr>
        <w:lastRenderedPageBreak/>
        <w:t>Replayability</w:t>
      </w:r>
      <w:proofErr w:type="spellEnd"/>
      <w:r w:rsidRPr="001732C3">
        <w:rPr>
          <w:rFonts w:ascii="Times New Roman" w:hAnsi="Times New Roman" w:cs="Times New Roman"/>
          <w:sz w:val="20"/>
          <w:szCs w:val="20"/>
        </w:rPr>
        <w:t xml:space="preserve">: The ability for a partially-ordered trace </w:t>
      </w:r>
      <w:r w:rsidRPr="001732C3">
        <w:rPr>
          <w:rFonts w:ascii="Times New Roman" w:hAnsi="Times New Roman" w:cs="Times New Roman"/>
          <w:i/>
          <w:sz w:val="20"/>
          <w:szCs w:val="20"/>
        </w:rPr>
        <w:t>t</w:t>
      </w:r>
      <w:r w:rsidRPr="001732C3">
        <w:rPr>
          <w:rFonts w:ascii="Times New Roman" w:hAnsi="Times New Roman" w:cs="Times New Roman"/>
          <w:sz w:val="20"/>
          <w:szCs w:val="20"/>
        </w:rPr>
        <w:t xml:space="preserve"> to be generated from some process model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 The string ‘ABCD’ would be </w:t>
      </w:r>
      <w:proofErr w:type="spellStart"/>
      <w:r w:rsidRPr="001732C3">
        <w:rPr>
          <w:rFonts w:ascii="Times New Roman" w:hAnsi="Times New Roman" w:cs="Times New Roman"/>
          <w:sz w:val="20"/>
          <w:szCs w:val="20"/>
        </w:rPr>
        <w:t>replayable</w:t>
      </w:r>
      <w:proofErr w:type="spellEnd"/>
      <w:r w:rsidRPr="001732C3">
        <w:rPr>
          <w:rFonts w:ascii="Times New Roman" w:hAnsi="Times New Roman" w:cs="Times New Roman"/>
          <w:sz w:val="20"/>
          <w:szCs w:val="20"/>
        </w:rPr>
        <w:t xml:space="preserve"> on the model</w:t>
      </w:r>
      <w:r w:rsidR="00B31187">
        <w:rPr>
          <w:rFonts w:ascii="Times New Roman" w:hAnsi="Times New Roman" w:cs="Times New Roman"/>
          <w:sz w:val="20"/>
          <w:szCs w:val="20"/>
        </w:rPr>
        <w:t xml:space="preserve"> in </w:t>
      </w:r>
      <w:r w:rsidRPr="001732C3">
        <w:rPr>
          <w:rFonts w:ascii="Times New Roman" w:hAnsi="Times New Roman" w:cs="Times New Roman"/>
          <w:sz w:val="20"/>
          <w:szCs w:val="20"/>
        </w:rPr>
        <w:t xml:space="preserve">figure </w:t>
      </w:r>
      <w:r w:rsidR="00B31187">
        <w:rPr>
          <w:rFonts w:ascii="Times New Roman" w:hAnsi="Times New Roman" w:cs="Times New Roman"/>
          <w:sz w:val="20"/>
          <w:szCs w:val="20"/>
        </w:rPr>
        <w:t>3.1</w:t>
      </w:r>
      <w:del w:id="309" w:author="Larry Holder" w:date="2018-03-31T10:19:00Z">
        <w:r w:rsidR="00B31187" w:rsidDel="00657587">
          <w:rPr>
            <w:rFonts w:ascii="Times New Roman" w:hAnsi="Times New Roman" w:cs="Times New Roman"/>
            <w:sz w:val="20"/>
            <w:szCs w:val="20"/>
          </w:rPr>
          <w:delText xml:space="preserve"> above</w:delText>
        </w:r>
      </w:del>
      <w:r w:rsidRPr="001732C3">
        <w:rPr>
          <w:rFonts w:ascii="Times New Roman" w:hAnsi="Times New Roman" w:cs="Times New Roman"/>
          <w:sz w:val="20"/>
          <w:szCs w:val="20"/>
        </w:rPr>
        <w:t>, but ‘ACDB’ would not.</w:t>
      </w:r>
    </w:p>
    <w:p w14:paraId="74BF08CC" w14:textId="7777777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p>
    <w:p w14:paraId="5FC1616F" w14:textId="1D28E38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Inductive miner: A process mining algorithm capable of generating the most general, all-inclusive process model of the traces in some log. For </w:t>
      </w:r>
      <w:r w:rsidR="00E5084B" w:rsidRPr="001732C3">
        <w:rPr>
          <w:rFonts w:ascii="Times New Roman" w:hAnsi="Times New Roman" w:cs="Times New Roman"/>
          <w:sz w:val="20"/>
          <w:szCs w:val="20"/>
        </w:rPr>
        <w:t>this work’s</w:t>
      </w:r>
      <w:r w:rsidRPr="001732C3">
        <w:rPr>
          <w:rFonts w:ascii="Times New Roman" w:hAnsi="Times New Roman" w:cs="Times New Roman"/>
          <w:sz w:val="20"/>
          <w:szCs w:val="20"/>
        </w:rPr>
        <w:t xml:space="preserve"> purposes, this model is used to convert a workflow log of traces into a collection of subgraphs as structured input for SUBDUE.</w:t>
      </w:r>
    </w:p>
    <w:p w14:paraId="18C3CBC0" w14:textId="61FB9E3E"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SUBDUE: Short for “</w:t>
      </w:r>
      <w:proofErr w:type="spellStart"/>
      <w:r w:rsidRPr="001732C3">
        <w:rPr>
          <w:rFonts w:ascii="Times New Roman" w:hAnsi="Times New Roman" w:cs="Times New Roman"/>
          <w:sz w:val="20"/>
          <w:szCs w:val="20"/>
        </w:rPr>
        <w:t>S</w:t>
      </w:r>
      <w:ins w:id="310" w:author="Larry Holder" w:date="2018-03-31T10:20:00Z">
        <w:r w:rsidR="00657587">
          <w:rPr>
            <w:rFonts w:ascii="Times New Roman" w:hAnsi="Times New Roman" w:cs="Times New Roman"/>
            <w:sz w:val="20"/>
            <w:szCs w:val="20"/>
          </w:rPr>
          <w:t>U</w:t>
        </w:r>
      </w:ins>
      <w:del w:id="311" w:author="Larry Holder" w:date="2018-03-31T10:20:00Z">
        <w:r w:rsidRPr="001732C3" w:rsidDel="00657587">
          <w:rPr>
            <w:rFonts w:ascii="Times New Roman" w:hAnsi="Times New Roman" w:cs="Times New Roman"/>
            <w:sz w:val="20"/>
            <w:szCs w:val="20"/>
          </w:rPr>
          <w:delText>u</w:delText>
        </w:r>
      </w:del>
      <w:ins w:id="312" w:author="Larry Holder" w:date="2018-03-31T10:20:00Z">
        <w:r w:rsidR="00657587">
          <w:rPr>
            <w:rFonts w:ascii="Times New Roman" w:hAnsi="Times New Roman" w:cs="Times New Roman"/>
            <w:sz w:val="20"/>
            <w:szCs w:val="20"/>
          </w:rPr>
          <w:t>B</w:t>
        </w:r>
      </w:ins>
      <w:del w:id="313" w:author="Larry Holder" w:date="2018-03-31T10:20:00Z">
        <w:r w:rsidRPr="001732C3" w:rsidDel="00657587">
          <w:rPr>
            <w:rFonts w:ascii="Times New Roman" w:hAnsi="Times New Roman" w:cs="Times New Roman"/>
            <w:sz w:val="20"/>
            <w:szCs w:val="20"/>
          </w:rPr>
          <w:delText>b</w:delText>
        </w:r>
      </w:del>
      <w:r w:rsidRPr="001732C3">
        <w:rPr>
          <w:rFonts w:ascii="Times New Roman" w:hAnsi="Times New Roman" w:cs="Times New Roman"/>
          <w:sz w:val="20"/>
          <w:szCs w:val="20"/>
        </w:rPr>
        <w:t>structure</w:t>
      </w:r>
      <w:proofErr w:type="spellEnd"/>
      <w:r w:rsidRPr="001732C3">
        <w:rPr>
          <w:rFonts w:ascii="Times New Roman" w:hAnsi="Times New Roman" w:cs="Times New Roman"/>
          <w:sz w:val="20"/>
          <w:szCs w:val="20"/>
        </w:rPr>
        <w:t xml:space="preserve"> Discovery</w:t>
      </w:r>
      <w:ins w:id="314" w:author="Larry Holder" w:date="2018-03-31T10:20:00Z">
        <w:r w:rsidR="00657587">
          <w:rPr>
            <w:rFonts w:ascii="Times New Roman" w:hAnsi="Times New Roman" w:cs="Times New Roman"/>
            <w:sz w:val="20"/>
            <w:szCs w:val="20"/>
          </w:rPr>
          <w:t xml:space="preserve"> Using Examples</w:t>
        </w:r>
      </w:ins>
      <w:r w:rsidRPr="001732C3">
        <w:rPr>
          <w:rFonts w:ascii="Times New Roman" w:hAnsi="Times New Roman" w:cs="Times New Roman"/>
          <w:sz w:val="20"/>
          <w:szCs w:val="20"/>
        </w:rPr>
        <w:t>”, this method implements a subgraph beam search over a graph collection and, by applying the minimum-description length (MDL) heuristic, returns the top-k most compressing sub-graphs of the collection</w:t>
      </w:r>
      <w:r w:rsidR="00E71959" w:rsidRPr="001732C3">
        <w:rPr>
          <w:rFonts w:ascii="Times New Roman" w:hAnsi="Times New Roman" w:cs="Times New Roman"/>
          <w:sz w:val="20"/>
          <w:szCs w:val="20"/>
        </w:rPr>
        <w:t xml:space="preserve"> (Holder, 1989)</w:t>
      </w:r>
      <w:r w:rsidRPr="001732C3">
        <w:rPr>
          <w:rFonts w:ascii="Times New Roman" w:hAnsi="Times New Roman" w:cs="Times New Roman"/>
          <w:sz w:val="20"/>
          <w:szCs w:val="20"/>
        </w:rPr>
        <w:t>.</w:t>
      </w:r>
    </w:p>
    <w:p w14:paraId="2A6C31DC" w14:textId="2906AEB4"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GBAD: Acronym for “graph-based anomaly detection”, this metho</w:t>
      </w:r>
      <w:r w:rsidR="00E71959" w:rsidRPr="001732C3">
        <w:rPr>
          <w:rFonts w:ascii="Times New Roman" w:hAnsi="Times New Roman" w:cs="Times New Roman"/>
          <w:sz w:val="20"/>
          <w:szCs w:val="20"/>
        </w:rPr>
        <w:t>d</w:t>
      </w:r>
      <w:r w:rsidRPr="001732C3">
        <w:rPr>
          <w:rFonts w:ascii="Times New Roman" w:hAnsi="Times New Roman" w:cs="Times New Roman"/>
          <w:sz w:val="20"/>
          <w:szCs w:val="20"/>
        </w:rPr>
        <w:t xml:space="preserve"> internally calls SUBDUE, then implements methods for detecting anomalies occurring in the context of discovered patterns</w:t>
      </w:r>
      <w:r w:rsidR="00E71959" w:rsidRPr="001732C3">
        <w:rPr>
          <w:rFonts w:ascii="Times New Roman" w:hAnsi="Times New Roman" w:cs="Times New Roman"/>
          <w:sz w:val="20"/>
          <w:szCs w:val="20"/>
        </w:rPr>
        <w:t xml:space="preserve"> (Holder and Eberle, 2009)</w:t>
      </w:r>
      <w:r w:rsidRPr="001732C3">
        <w:rPr>
          <w:rFonts w:ascii="Times New Roman" w:hAnsi="Times New Roman" w:cs="Times New Roman"/>
          <w:sz w:val="20"/>
          <w:szCs w:val="20"/>
        </w:rPr>
        <w:t>.</w:t>
      </w:r>
    </w:p>
    <w:p w14:paraId="7AA028D2" w14:textId="1497D163" w:rsidR="00E63DC9" w:rsidRPr="001732C3" w:rsidRDefault="00E63DC9"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Dendrogram: A graphical representation of the non-disjoint compressing features of some graph </w:t>
      </w:r>
      <w:r w:rsidRPr="001732C3">
        <w:rPr>
          <w:rFonts w:ascii="Times New Roman" w:hAnsi="Times New Roman" w:cs="Times New Roman"/>
          <w:i/>
          <w:sz w:val="20"/>
          <w:szCs w:val="20"/>
        </w:rPr>
        <w:t>G</w:t>
      </w:r>
      <w:r w:rsidRPr="001732C3">
        <w:rPr>
          <w:rFonts w:ascii="Times New Roman" w:hAnsi="Times New Roman" w:cs="Times New Roman"/>
          <w:sz w:val="20"/>
          <w:szCs w:val="20"/>
        </w:rPr>
        <w:t xml:space="preserve">, with respect to a set of traces. Each vertex represents a compressing subgraph of </w:t>
      </w:r>
      <w:r w:rsidRPr="001732C3">
        <w:rPr>
          <w:rFonts w:ascii="Times New Roman" w:hAnsi="Times New Roman" w:cs="Times New Roman"/>
          <w:i/>
          <w:sz w:val="20"/>
          <w:szCs w:val="20"/>
        </w:rPr>
        <w:t>G</w:t>
      </w:r>
      <w:r w:rsidRPr="001732C3">
        <w:rPr>
          <w:rFonts w:ascii="Times New Roman" w:hAnsi="Times New Roman" w:cs="Times New Roman"/>
          <w:sz w:val="20"/>
          <w:szCs w:val="20"/>
        </w:rPr>
        <w:t>, and edges</w:t>
      </w:r>
      <w:r w:rsidR="00B75B9D" w:rsidRPr="001732C3">
        <w:rPr>
          <w:rFonts w:ascii="Times New Roman" w:hAnsi="Times New Roman" w:cs="Times New Roman"/>
          <w:sz w:val="20"/>
          <w:szCs w:val="20"/>
        </w:rPr>
        <w:t xml:space="preserve"> between features</w:t>
      </w:r>
      <w:r w:rsidRPr="001732C3">
        <w:rPr>
          <w:rFonts w:ascii="Times New Roman" w:hAnsi="Times New Roman" w:cs="Times New Roman"/>
          <w:sz w:val="20"/>
          <w:szCs w:val="20"/>
        </w:rPr>
        <w:t xml:space="preserve"> indicate familial relationships, such as indicating that </w:t>
      </w:r>
      <w:r w:rsidR="00FA0504" w:rsidRPr="001732C3">
        <w:rPr>
          <w:rFonts w:ascii="Times New Roman" w:hAnsi="Times New Roman" w:cs="Times New Roman"/>
          <w:sz w:val="20"/>
          <w:szCs w:val="20"/>
        </w:rPr>
        <w:t>some</w:t>
      </w:r>
      <w:r w:rsidRPr="001732C3">
        <w:rPr>
          <w:rFonts w:ascii="Times New Roman" w:hAnsi="Times New Roman" w:cs="Times New Roman"/>
          <w:sz w:val="20"/>
          <w:szCs w:val="20"/>
        </w:rPr>
        <w:t xml:space="preserve"> trace includes two separate compressing subgraphs. Such a construction can be represented multiple ways: directed</w:t>
      </w:r>
      <w:r w:rsidR="00C95414" w:rsidRPr="001732C3">
        <w:rPr>
          <w:rFonts w:ascii="Times New Roman" w:hAnsi="Times New Roman" w:cs="Times New Roman"/>
          <w:sz w:val="20"/>
          <w:szCs w:val="20"/>
        </w:rPr>
        <w:t xml:space="preserve"> or </w:t>
      </w:r>
      <w:r w:rsidRPr="001732C3">
        <w:rPr>
          <w:rFonts w:ascii="Times New Roman" w:hAnsi="Times New Roman" w:cs="Times New Roman"/>
          <w:sz w:val="20"/>
          <w:szCs w:val="20"/>
        </w:rPr>
        <w:t>undirect</w:t>
      </w:r>
      <w:r w:rsidR="00C95414" w:rsidRPr="001732C3">
        <w:rPr>
          <w:rFonts w:ascii="Times New Roman" w:hAnsi="Times New Roman" w:cs="Times New Roman"/>
          <w:sz w:val="20"/>
          <w:szCs w:val="20"/>
        </w:rPr>
        <w:t>ed</w:t>
      </w:r>
      <w:r w:rsidRPr="001732C3">
        <w:rPr>
          <w:rFonts w:ascii="Times New Roman" w:hAnsi="Times New Roman" w:cs="Times New Roman"/>
          <w:sz w:val="20"/>
          <w:szCs w:val="20"/>
        </w:rPr>
        <w:t>, and with or without edge weights.</w:t>
      </w:r>
      <w:r w:rsidR="00A52BD6" w:rsidRPr="001732C3">
        <w:rPr>
          <w:rFonts w:ascii="Times New Roman" w:hAnsi="Times New Roman" w:cs="Times New Roman"/>
          <w:sz w:val="20"/>
          <w:szCs w:val="20"/>
        </w:rPr>
        <w:t xml:space="preserve"> De</w:t>
      </w:r>
      <w:r w:rsidR="009036CD" w:rsidRPr="001732C3">
        <w:rPr>
          <w:rFonts w:ascii="Times New Roman" w:hAnsi="Times New Roman" w:cs="Times New Roman"/>
          <w:sz w:val="20"/>
          <w:szCs w:val="20"/>
        </w:rPr>
        <w:t>vising</w:t>
      </w:r>
      <w:r w:rsidR="00A52BD6" w:rsidRPr="001732C3">
        <w:rPr>
          <w:rFonts w:ascii="Times New Roman" w:hAnsi="Times New Roman" w:cs="Times New Roman"/>
          <w:sz w:val="20"/>
          <w:szCs w:val="20"/>
        </w:rPr>
        <w:t xml:space="preserve"> edge/vertex quantifications of this representation </w:t>
      </w:r>
      <w:r w:rsidR="009036CD" w:rsidRPr="001732C3">
        <w:rPr>
          <w:rFonts w:ascii="Times New Roman" w:hAnsi="Times New Roman" w:cs="Times New Roman"/>
          <w:sz w:val="20"/>
          <w:szCs w:val="20"/>
        </w:rPr>
        <w:t xml:space="preserve">is a crucial task, since it </w:t>
      </w:r>
      <w:r w:rsidR="00A52BD6" w:rsidRPr="001732C3">
        <w:rPr>
          <w:rFonts w:ascii="Times New Roman" w:hAnsi="Times New Roman" w:cs="Times New Roman"/>
          <w:sz w:val="20"/>
          <w:szCs w:val="20"/>
        </w:rPr>
        <w:t>facilitates how the representation can be used. An example is quantifying edge</w:t>
      </w:r>
      <w:r w:rsidR="00D07F8F" w:rsidRPr="001732C3">
        <w:rPr>
          <w:rFonts w:ascii="Times New Roman" w:hAnsi="Times New Roman" w:cs="Times New Roman"/>
          <w:sz w:val="20"/>
          <w:szCs w:val="20"/>
        </w:rPr>
        <w:t xml:space="preserve"> weight</w:t>
      </w:r>
      <w:r w:rsidR="003319F5" w:rsidRPr="001732C3">
        <w:rPr>
          <w:rFonts w:ascii="Times New Roman" w:hAnsi="Times New Roman" w:cs="Times New Roman"/>
          <w:sz w:val="20"/>
          <w:szCs w:val="20"/>
        </w:rPr>
        <w:t>s</w:t>
      </w:r>
      <w:r w:rsidR="00A52BD6" w:rsidRPr="001732C3">
        <w:rPr>
          <w:rFonts w:ascii="Times New Roman" w:hAnsi="Times New Roman" w:cs="Times New Roman"/>
          <w:sz w:val="20"/>
          <w:szCs w:val="20"/>
        </w:rPr>
        <w:t xml:space="preserve"> </w:t>
      </w:r>
      <w:r w:rsidR="00CC2A7E" w:rsidRPr="001732C3">
        <w:rPr>
          <w:rFonts w:ascii="Times New Roman" w:hAnsi="Times New Roman" w:cs="Times New Roman"/>
          <w:sz w:val="20"/>
          <w:szCs w:val="20"/>
        </w:rPr>
        <w:t>per</w:t>
      </w:r>
      <w:r w:rsidR="00A52BD6" w:rsidRPr="001732C3">
        <w:rPr>
          <w:rFonts w:ascii="Times New Roman" w:hAnsi="Times New Roman" w:cs="Times New Roman"/>
          <w:sz w:val="20"/>
          <w:szCs w:val="20"/>
        </w:rPr>
        <w:t xml:space="preserve"> trace counts between two compressing subgraphs, by which regularity statistics can be measured</w:t>
      </w:r>
      <w:r w:rsidR="009036CD" w:rsidRPr="001732C3">
        <w:rPr>
          <w:rFonts w:ascii="Times New Roman" w:hAnsi="Times New Roman" w:cs="Times New Roman"/>
          <w:sz w:val="20"/>
          <w:szCs w:val="20"/>
        </w:rPr>
        <w:t xml:space="preserve">, </w:t>
      </w:r>
      <w:r w:rsidR="00A52BD6" w:rsidRPr="001732C3">
        <w:rPr>
          <w:rFonts w:ascii="Times New Roman" w:hAnsi="Times New Roman" w:cs="Times New Roman"/>
          <w:sz w:val="20"/>
          <w:szCs w:val="20"/>
        </w:rPr>
        <w:t xml:space="preserve">and thus </w:t>
      </w:r>
      <w:r w:rsidR="0055562C" w:rsidRPr="001732C3">
        <w:rPr>
          <w:rFonts w:ascii="Times New Roman" w:hAnsi="Times New Roman" w:cs="Times New Roman"/>
          <w:sz w:val="20"/>
          <w:szCs w:val="20"/>
        </w:rPr>
        <w:t>unusual behavior</w:t>
      </w:r>
      <w:r w:rsidR="00A52BD6" w:rsidRPr="001732C3">
        <w:rPr>
          <w:rFonts w:ascii="Times New Roman" w:hAnsi="Times New Roman" w:cs="Times New Roman"/>
          <w:sz w:val="20"/>
          <w:szCs w:val="20"/>
        </w:rPr>
        <w:t xml:space="preserve"> detected.</w:t>
      </w:r>
      <w:r w:rsidR="00C95414" w:rsidRPr="001732C3">
        <w:rPr>
          <w:rFonts w:ascii="Times New Roman" w:hAnsi="Times New Roman" w:cs="Times New Roman"/>
          <w:sz w:val="20"/>
          <w:szCs w:val="20"/>
        </w:rPr>
        <w:t xml:space="preserve"> The term “dendrogram” is used here only for its hierarchical implications, since </w:t>
      </w:r>
      <w:r w:rsidR="00346702" w:rsidRPr="001732C3">
        <w:rPr>
          <w:rFonts w:ascii="Times New Roman" w:hAnsi="Times New Roman" w:cs="Times New Roman"/>
          <w:sz w:val="20"/>
          <w:szCs w:val="20"/>
        </w:rPr>
        <w:t>this representation can contain vertices with multiple parents, whereas most dendrograms only</w:t>
      </w:r>
      <w:r w:rsidR="00FA679C" w:rsidRPr="001732C3">
        <w:rPr>
          <w:rFonts w:ascii="Times New Roman" w:hAnsi="Times New Roman" w:cs="Times New Roman"/>
          <w:sz w:val="20"/>
          <w:szCs w:val="20"/>
        </w:rPr>
        <w:t xml:space="preserve"> allow disjoint </w:t>
      </w:r>
      <w:r w:rsidR="000C08DE" w:rsidRPr="001732C3">
        <w:rPr>
          <w:rFonts w:ascii="Times New Roman" w:hAnsi="Times New Roman" w:cs="Times New Roman"/>
          <w:sz w:val="20"/>
          <w:szCs w:val="20"/>
        </w:rPr>
        <w:t xml:space="preserve">single </w:t>
      </w:r>
      <w:r w:rsidR="00FA679C" w:rsidRPr="001732C3">
        <w:rPr>
          <w:rFonts w:ascii="Times New Roman" w:hAnsi="Times New Roman" w:cs="Times New Roman"/>
          <w:sz w:val="20"/>
          <w:szCs w:val="20"/>
        </w:rPr>
        <w:t>parent-child relationships.</w:t>
      </w:r>
      <w:r w:rsidR="00211572" w:rsidRPr="001732C3">
        <w:rPr>
          <w:rFonts w:ascii="Times New Roman" w:hAnsi="Times New Roman" w:cs="Times New Roman"/>
          <w:sz w:val="20"/>
          <w:szCs w:val="20"/>
        </w:rPr>
        <w:t xml:space="preserve"> An explicit example dendrogram is given later and further refined.</w:t>
      </w:r>
    </w:p>
    <w:p w14:paraId="3594FE6A" w14:textId="2987FBB5" w:rsidR="00520545"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An in-depth overview of process mining terms and methods can be found in </w:t>
      </w:r>
      <w:r w:rsidR="004E0545" w:rsidRPr="001732C3">
        <w:rPr>
          <w:rFonts w:ascii="Times New Roman" w:hAnsi="Times New Roman" w:cs="Times New Roman"/>
          <w:sz w:val="20"/>
          <w:szCs w:val="20"/>
        </w:rPr>
        <w:t>(Dumas et al., 2005)</w:t>
      </w:r>
      <w:r w:rsidRPr="001732C3">
        <w:rPr>
          <w:rFonts w:ascii="Times New Roman" w:hAnsi="Times New Roman" w:cs="Times New Roman"/>
          <w:sz w:val="20"/>
          <w:szCs w:val="20"/>
        </w:rPr>
        <w:t xml:space="preserve"> and </w:t>
      </w:r>
      <w:r w:rsidR="00931781" w:rsidRPr="001732C3">
        <w:rPr>
          <w:rFonts w:ascii="Times New Roman" w:hAnsi="Times New Roman" w:cs="Times New Roman"/>
          <w:sz w:val="20"/>
          <w:szCs w:val="20"/>
        </w:rPr>
        <w:t>(</w:t>
      </w:r>
      <w:r w:rsidR="00931781" w:rsidRPr="001732C3">
        <w:rPr>
          <w:rFonts w:ascii="Times New Roman" w:eastAsia="Times New Roman" w:hAnsi="Times New Roman" w:cs="Times New Roman"/>
          <w:sz w:val="20"/>
          <w:szCs w:val="20"/>
        </w:rPr>
        <w:t>Van der Aalst, 2011</w:t>
      </w:r>
      <w:r w:rsidR="00931781" w:rsidRPr="001732C3">
        <w:rPr>
          <w:rFonts w:ascii="Times New Roman" w:hAnsi="Times New Roman" w:cs="Times New Roman"/>
          <w:sz w:val="20"/>
          <w:szCs w:val="20"/>
        </w:rPr>
        <w:t>)</w:t>
      </w:r>
      <w:r w:rsidRPr="001732C3">
        <w:rPr>
          <w:rFonts w:ascii="Times New Roman" w:hAnsi="Times New Roman" w:cs="Times New Roman"/>
          <w:sz w:val="20"/>
          <w:szCs w:val="20"/>
        </w:rPr>
        <w:t>.</w:t>
      </w:r>
    </w:p>
    <w:p w14:paraId="608F9824" w14:textId="3378A432" w:rsidR="00624574" w:rsidRPr="001732C3" w:rsidRDefault="009C6B75" w:rsidP="009824DE">
      <w:pPr>
        <w:outlineLvl w:val="0"/>
        <w:rPr>
          <w:rFonts w:ascii="Times New Roman" w:hAnsi="Times New Roman" w:cs="Times New Roman"/>
          <w:b/>
          <w:sz w:val="20"/>
          <w:szCs w:val="20"/>
        </w:rPr>
      </w:pPr>
      <w:ins w:id="315" w:author="jesse" w:date="2018-04-02T09:17:00Z">
        <w:r>
          <w:rPr>
            <w:rFonts w:ascii="Times New Roman" w:hAnsi="Times New Roman" w:cs="Times New Roman"/>
            <w:b/>
            <w:sz w:val="20"/>
            <w:szCs w:val="20"/>
          </w:rPr>
          <w:t>3</w:t>
        </w:r>
      </w:ins>
      <w:ins w:id="316" w:author="jesse" w:date="2018-04-02T09:16:00Z">
        <w:r>
          <w:rPr>
            <w:rFonts w:ascii="Times New Roman" w:hAnsi="Times New Roman" w:cs="Times New Roman"/>
            <w:b/>
            <w:sz w:val="20"/>
            <w:szCs w:val="20"/>
          </w:rPr>
          <w:t xml:space="preserve">.1 </w:t>
        </w:r>
      </w:ins>
      <w:r w:rsidR="00D040E3" w:rsidRPr="001732C3">
        <w:rPr>
          <w:rFonts w:ascii="Times New Roman" w:hAnsi="Times New Roman" w:cs="Times New Roman"/>
          <w:b/>
          <w:sz w:val="20"/>
          <w:szCs w:val="20"/>
        </w:rPr>
        <w:t xml:space="preserve">Process </w:t>
      </w:r>
      <w:r w:rsidR="0058241A" w:rsidRPr="001732C3">
        <w:rPr>
          <w:rFonts w:ascii="Times New Roman" w:hAnsi="Times New Roman" w:cs="Times New Roman"/>
          <w:b/>
          <w:sz w:val="20"/>
          <w:szCs w:val="20"/>
        </w:rPr>
        <w:t xml:space="preserve">Anomaly Detection </w:t>
      </w:r>
      <w:r w:rsidR="00624574" w:rsidRPr="001732C3">
        <w:rPr>
          <w:rFonts w:ascii="Times New Roman" w:hAnsi="Times New Roman" w:cs="Times New Roman"/>
          <w:b/>
          <w:sz w:val="20"/>
          <w:szCs w:val="20"/>
        </w:rPr>
        <w:t>Problem Definition</w:t>
      </w:r>
    </w:p>
    <w:p w14:paraId="13C185BD" w14:textId="5324A11A"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In this work, </w:t>
      </w:r>
      <w:r w:rsidR="00624574" w:rsidRPr="001732C3">
        <w:rPr>
          <w:rFonts w:ascii="Times New Roman" w:hAnsi="Times New Roman" w:cs="Times New Roman"/>
          <w:sz w:val="20"/>
          <w:szCs w:val="20"/>
        </w:rPr>
        <w:t>one is</w:t>
      </w:r>
      <w:r w:rsidRPr="001732C3">
        <w:rPr>
          <w:rFonts w:ascii="Times New Roman" w:hAnsi="Times New Roman" w:cs="Times New Roman"/>
          <w:sz w:val="20"/>
          <w:szCs w:val="20"/>
        </w:rPr>
        <w:t xml:space="preserve"> given a log </w:t>
      </w:r>
      <m:oMath>
        <m:r>
          <w:rPr>
            <w:rFonts w:ascii="Cambria Math" w:hAnsi="Cambria Math" w:cs="Times New Roman"/>
            <w:sz w:val="20"/>
            <w:szCs w:val="20"/>
          </w:rPr>
          <m:t>L</m:t>
        </m:r>
      </m:oMath>
      <w:r w:rsidRPr="001732C3">
        <w:rPr>
          <w:rFonts w:ascii="Times New Roman" w:hAnsi="Times New Roman" w:cs="Times New Roman"/>
          <w:sz w:val="20"/>
          <w:szCs w:val="20"/>
        </w:rPr>
        <w:t xml:space="preserve">, </w:t>
      </w:r>
      <w:r w:rsidR="00D762E2" w:rsidRPr="001732C3">
        <w:rPr>
          <w:rFonts w:ascii="Times New Roman" w:hAnsi="Times New Roman" w:cs="Times New Roman"/>
          <w:sz w:val="20"/>
          <w:szCs w:val="20"/>
        </w:rPr>
        <w:t xml:space="preserve">consisting </w:t>
      </w:r>
      <w:r w:rsidRPr="001732C3">
        <w:rPr>
          <w:rFonts w:ascii="Times New Roman" w:hAnsi="Times New Roman" w:cs="Times New Roman"/>
          <w:sz w:val="20"/>
          <w:szCs w:val="20"/>
        </w:rPr>
        <w:t xml:space="preserve">of traces generated from some unknown process model </w:t>
      </w:r>
      <m:oMath>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m:t>
            </m:r>
          </m:sup>
        </m:sSup>
      </m:oMath>
      <w:r w:rsidRPr="001732C3">
        <w:rPr>
          <w:rFonts w:ascii="Times New Roman" w:hAnsi="Times New Roman" w:cs="Times New Roman"/>
          <w:i/>
          <w:sz w:val="20"/>
          <w:szCs w:val="20"/>
        </w:rPr>
        <w:t xml:space="preserve">, </w:t>
      </w:r>
      <w:r w:rsidRPr="001732C3">
        <w:rPr>
          <w:rFonts w:ascii="Times New Roman" w:hAnsi="Times New Roman" w:cs="Times New Roman"/>
          <w:sz w:val="20"/>
          <w:szCs w:val="20"/>
        </w:rPr>
        <w:t xml:space="preserve">a graphical process miner </w:t>
      </w:r>
      <m:oMath>
        <m:r>
          <w:rPr>
            <w:rFonts w:ascii="Cambria Math" w:hAnsi="Cambria Math" w:cs="Times New Roman"/>
            <w:sz w:val="20"/>
            <w:szCs w:val="20"/>
          </w:rPr>
          <m:t>mine</m:t>
        </m:r>
      </m:oMath>
      <w:r w:rsidRPr="001732C3">
        <w:rPr>
          <w:rFonts w:ascii="Times New Roman" w:hAnsi="Times New Roman" w:cs="Times New Roman"/>
          <w:sz w:val="20"/>
          <w:szCs w:val="20"/>
        </w:rPr>
        <w:t xml:space="preserve">, and a graph-compression method </w:t>
      </w:r>
      <m:oMath>
        <m:r>
          <w:rPr>
            <w:rFonts w:ascii="Cambria Math" w:hAnsi="Cambria Math" w:cs="Times New Roman"/>
            <w:sz w:val="20"/>
            <w:szCs w:val="20"/>
          </w:rPr>
          <m:t>compress</m:t>
        </m:r>
      </m:oMath>
      <w:r w:rsidRPr="001732C3">
        <w:rPr>
          <w:rFonts w:ascii="Times New Roman" w:hAnsi="Times New Roman" w:cs="Times New Roman"/>
          <w:sz w:val="20"/>
          <w:szCs w:val="20"/>
        </w:rPr>
        <w:t xml:space="preserve">. The formal problem is to mine a graphical process model </w:t>
      </w:r>
      <m:oMath>
        <m:r>
          <w:rPr>
            <w:rFonts w:ascii="Cambria Math" w:hAnsi="Cambria Math" w:cs="Times New Roman"/>
            <w:sz w:val="20"/>
            <w:szCs w:val="20"/>
          </w:rPr>
          <m:t>M:=mine(L)</m:t>
        </m:r>
      </m:oMath>
      <w:r w:rsidRPr="001732C3">
        <w:rPr>
          <w:rFonts w:ascii="Times New Roman" w:eastAsiaTheme="minorEastAsia" w:hAnsi="Times New Roman" w:cs="Times New Roman"/>
          <w:sz w:val="20"/>
          <w:szCs w:val="20"/>
        </w:rPr>
        <w:t xml:space="preserve"> by which to convert </w:t>
      </w:r>
      <m:oMath>
        <m:r>
          <w:rPr>
            <w:rFonts w:ascii="Cambria Math" w:hAnsi="Cambria Math" w:cs="Times New Roman"/>
            <w:sz w:val="20"/>
            <w:szCs w:val="20"/>
          </w:rPr>
          <m:t>L</m:t>
        </m:r>
      </m:oMath>
      <w:r w:rsidRPr="001732C3">
        <w:rPr>
          <w:rFonts w:ascii="Times New Roman" w:eastAsiaTheme="minorEastAsia" w:hAnsi="Times New Roman" w:cs="Times New Roman"/>
          <w:sz w:val="20"/>
          <w:szCs w:val="20"/>
        </w:rPr>
        <w:t xml:space="preserve"> into a collection of graphs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m:t>
            </m:r>
          </m:sub>
        </m:sSub>
      </m:oMath>
      <w:r w:rsidRPr="001732C3">
        <w:rPr>
          <w:rFonts w:ascii="Times New Roman" w:eastAsiaTheme="minorEastAsia" w:hAnsi="Times New Roman" w:cs="Times New Roman"/>
          <w:sz w:val="20"/>
          <w:szCs w:val="20"/>
        </w:rPr>
        <w:t xml:space="preserve"> via </w:t>
      </w:r>
      <m:oMath>
        <m:r>
          <w:rPr>
            <w:rFonts w:ascii="Cambria Math" w:hAnsi="Cambria Math" w:cs="Times New Roman"/>
            <w:sz w:val="20"/>
            <w:szCs w:val="20"/>
          </w:rPr>
          <m:t>M</m:t>
        </m:r>
      </m:oMath>
      <w:r w:rsidRPr="001732C3">
        <w:rPr>
          <w:rFonts w:ascii="Times New Roman" w:eastAsiaTheme="minorEastAsia" w:hAnsi="Times New Roman" w:cs="Times New Roman"/>
          <w:sz w:val="20"/>
          <w:szCs w:val="20"/>
        </w:rPr>
        <w:t xml:space="preserve"> (a preliminary step), and then to </w:t>
      </w:r>
      <w:ins w:id="317" w:author="jesse" w:date="2018-04-02T17:08:00Z">
        <w:r w:rsidR="001E3A6A">
          <w:rPr>
            <w:rFonts w:ascii="Times New Roman" w:eastAsiaTheme="minorEastAsia" w:hAnsi="Times New Roman" w:cs="Times New Roman"/>
            <w:sz w:val="20"/>
            <w:szCs w:val="20"/>
          </w:rPr>
          <w:t xml:space="preserve">iteratively </w:t>
        </w:r>
      </w:ins>
      <w:r w:rsidRPr="001732C3">
        <w:rPr>
          <w:rFonts w:ascii="Times New Roman" w:eastAsiaTheme="minorEastAsia" w:hAnsi="Times New Roman" w:cs="Times New Roman"/>
          <w:sz w:val="20"/>
          <w:szCs w:val="20"/>
        </w:rPr>
        <w:t xml:space="preserve">mine the normative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r>
          <w:rPr>
            <w:rFonts w:ascii="Cambria Math" w:hAnsi="Cambria Math" w:cs="Times New Roman"/>
            <w:sz w:val="20"/>
            <w:szCs w:val="20"/>
          </w:rPr>
          <m:t>}</m:t>
        </m:r>
      </m:oMath>
      <w:r w:rsidRPr="001732C3">
        <w:rPr>
          <w:rFonts w:ascii="Times New Roman" w:eastAsiaTheme="minorEastAsia" w:hAnsi="Times New Roman" w:cs="Times New Roman"/>
          <w:sz w:val="20"/>
          <w:szCs w:val="20"/>
        </w:rPr>
        <w:t xml:space="preserve"> of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t>
            </m:r>
          </m:sub>
        </m:sSub>
      </m:oMath>
      <w:r w:rsidRPr="001732C3">
        <w:rPr>
          <w:rFonts w:ascii="Times New Roman" w:eastAsiaTheme="minorEastAsia" w:hAnsi="Times New Roman" w:cs="Times New Roman"/>
          <w:sz w:val="20"/>
          <w:szCs w:val="20"/>
        </w:rPr>
        <w:t xml:space="preserve"> using </w:t>
      </w:r>
      <m:oMath>
        <m:r>
          <w:rPr>
            <w:rFonts w:ascii="Cambria Math" w:hAnsi="Cambria Math" w:cs="Times New Roman"/>
            <w:sz w:val="20"/>
            <w:szCs w:val="20"/>
          </w:rPr>
          <m:t>compres</m:t>
        </m:r>
      </m:oMath>
      <w:r w:rsidRPr="001732C3">
        <w:rPr>
          <w:rFonts w:ascii="Times New Roman" w:eastAsiaTheme="minorEastAsia" w:hAnsi="Times New Roman" w:cs="Times New Roman"/>
          <w:sz w:val="20"/>
          <w:szCs w:val="20"/>
        </w:rPr>
        <w:t xml:space="preserve">s. The patterns </w:t>
      </w:r>
      <m:oMath>
        <m:r>
          <w:rPr>
            <w:rFonts w:ascii="Cambria Math" w:hAnsi="Cambria Math" w:cs="Times New Roman"/>
            <w:sz w:val="20"/>
            <w:szCs w:val="20"/>
          </w:rPr>
          <m:t>P</m:t>
        </m:r>
      </m:oMath>
      <w:r w:rsidRPr="001732C3">
        <w:rPr>
          <w:rFonts w:ascii="Times New Roman" w:eastAsiaTheme="minorEastAsia" w:hAnsi="Times New Roman" w:cs="Times New Roman"/>
          <w:sz w:val="20"/>
          <w:szCs w:val="20"/>
        </w:rPr>
        <w:t xml:space="preserve"> can then be used for post-processing tasks, such as anomaly detection: given </w:t>
      </w:r>
      <m:oMath>
        <m:r>
          <w:rPr>
            <w:rFonts w:ascii="Cambria Math" w:eastAsiaTheme="minorEastAsia" w:hAnsi="Cambria Math" w:cs="Times New Roman"/>
            <w:sz w:val="20"/>
            <w:szCs w:val="20"/>
          </w:rPr>
          <m:t>P</m:t>
        </m:r>
      </m:oMath>
      <w:r w:rsidRPr="001732C3">
        <w:rPr>
          <w:rFonts w:ascii="Times New Roman" w:eastAsiaTheme="minorEastAsia" w:hAnsi="Times New Roman" w:cs="Times New Roman"/>
          <w:sz w:val="20"/>
          <w:szCs w:val="20"/>
        </w:rPr>
        <w:t xml:space="preserve">, identify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r>
          <w:rPr>
            <w:rFonts w:ascii="Cambria Math" w:hAnsi="Cambria Math" w:cs="Times New Roman"/>
            <w:sz w:val="20"/>
            <w:szCs w:val="20"/>
          </w:rPr>
          <m:t>∈L</m:t>
        </m:r>
      </m:oMath>
      <w:r w:rsidRPr="001732C3">
        <w:rPr>
          <w:rFonts w:ascii="Times New Roman" w:eastAsiaTheme="minorEastAsia" w:hAnsi="Times New Roman" w:cs="Times New Roman"/>
          <w:sz w:val="20"/>
          <w:szCs w:val="20"/>
        </w:rPr>
        <w:t>.</w:t>
      </w:r>
    </w:p>
    <w:p w14:paraId="5F073879" w14:textId="7CEBB3F9" w:rsidR="00E43CAE" w:rsidRPr="001732C3" w:rsidRDefault="00E43CAE" w:rsidP="009824DE">
      <w:pPr>
        <w:pBdr>
          <w:top w:val="single" w:sz="6" w:space="1" w:color="auto"/>
          <w:bottom w:val="single" w:sz="6" w:space="1" w:color="auto"/>
        </w:pBdr>
        <w:spacing w:after="0"/>
        <w:ind w:left="720"/>
        <w:outlineLvl w:val="0"/>
        <w:rPr>
          <w:rFonts w:ascii="Times New Roman" w:hAnsi="Times New Roman" w:cs="Times New Roman"/>
          <w:b/>
          <w:sz w:val="20"/>
          <w:szCs w:val="20"/>
        </w:rPr>
      </w:pPr>
      <w:r w:rsidRPr="001732C3">
        <w:rPr>
          <w:rFonts w:ascii="Times New Roman" w:hAnsi="Times New Roman" w:cs="Times New Roman"/>
          <w:b/>
          <w:sz w:val="20"/>
          <w:szCs w:val="20"/>
        </w:rPr>
        <w:t>Process Anomaly Detection Problem Definition</w:t>
      </w:r>
    </w:p>
    <w:p w14:paraId="330E7118" w14:textId="50233E7D" w:rsidR="00E43CAE" w:rsidRPr="001732C3" w:rsidRDefault="00E43CAE" w:rsidP="00E43CAE">
      <w:pPr>
        <w:spacing w:after="0"/>
        <w:ind w:left="720"/>
        <w:rPr>
          <w:rFonts w:ascii="Times New Roman" w:hAnsi="Times New Roman" w:cs="Times New Roman"/>
          <w:sz w:val="20"/>
          <w:szCs w:val="20"/>
        </w:rPr>
      </w:pPr>
      <w:r w:rsidRPr="001732C3">
        <w:rPr>
          <w:rFonts w:ascii="Times New Roman" w:hAnsi="Times New Roman" w:cs="Times New Roman"/>
          <w:b/>
          <w:sz w:val="20"/>
          <w:szCs w:val="20"/>
        </w:rPr>
        <w:t>Input</w:t>
      </w:r>
      <w:r w:rsidRPr="001732C3">
        <w:rPr>
          <w:rFonts w:ascii="Times New Roman" w:hAnsi="Times New Roman" w:cs="Times New Roman"/>
          <w:sz w:val="20"/>
          <w:szCs w:val="20"/>
        </w:rPr>
        <w:tab/>
      </w:r>
      <w:r w:rsidRPr="001732C3">
        <w:rPr>
          <w:rFonts w:ascii="Times New Roman" w:hAnsi="Times New Roman" w:cs="Times New Roman"/>
          <w:i/>
          <w:sz w:val="20"/>
          <w:szCs w:val="20"/>
        </w:rPr>
        <w:t>mine</w:t>
      </w:r>
      <w:r w:rsidRPr="001732C3">
        <w:rPr>
          <w:rFonts w:ascii="Times New Roman" w:hAnsi="Times New Roman" w:cs="Times New Roman"/>
          <w:sz w:val="20"/>
          <w:szCs w:val="20"/>
        </w:rPr>
        <w:t>: A process mining algorithm</w:t>
      </w:r>
    </w:p>
    <w:p w14:paraId="4C157837" w14:textId="39A0BE5A" w:rsidR="00E43CAE" w:rsidRPr="001732C3" w:rsidRDefault="00E43CAE" w:rsidP="00E43CAE">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002211D3" w:rsidRPr="001732C3">
        <w:rPr>
          <w:rFonts w:ascii="Times New Roman" w:hAnsi="Times New Roman" w:cs="Times New Roman"/>
          <w:i/>
          <w:sz w:val="20"/>
          <w:szCs w:val="20"/>
        </w:rPr>
        <w:t>L</w:t>
      </w:r>
      <w:r w:rsidRPr="001732C3">
        <w:rPr>
          <w:rFonts w:ascii="Times New Roman" w:hAnsi="Times New Roman" w:cs="Times New Roman"/>
          <w:sz w:val="20"/>
          <w:szCs w:val="20"/>
        </w:rPr>
        <w:t>: A trace log from some process</w:t>
      </w:r>
    </w:p>
    <w:p w14:paraId="18924B02" w14:textId="46524357" w:rsidR="00E43CAE" w:rsidRPr="001732C3" w:rsidRDefault="00E43CAE" w:rsidP="00E43CAE">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Pr="001732C3">
        <w:rPr>
          <w:rFonts w:ascii="Times New Roman" w:hAnsi="Times New Roman" w:cs="Times New Roman"/>
          <w:i/>
          <w:sz w:val="20"/>
          <w:szCs w:val="20"/>
        </w:rPr>
        <w:t xml:space="preserve">compress: </w:t>
      </w:r>
      <w:r w:rsidRPr="001732C3">
        <w:rPr>
          <w:rFonts w:ascii="Times New Roman" w:hAnsi="Times New Roman" w:cs="Times New Roman"/>
          <w:sz w:val="20"/>
          <w:szCs w:val="20"/>
        </w:rPr>
        <w:t>A graph compression method</w:t>
      </w:r>
    </w:p>
    <w:p w14:paraId="5CEE374C" w14:textId="47BC7517" w:rsidR="009462FB" w:rsidRPr="001732C3" w:rsidRDefault="009462FB" w:rsidP="00E43CAE">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Pr="001732C3">
        <w:rPr>
          <w:rFonts w:ascii="Times New Roman" w:hAnsi="Times New Roman" w:cs="Times New Roman"/>
          <w:i/>
          <w:sz w:val="20"/>
          <w:szCs w:val="20"/>
        </w:rPr>
        <w:t xml:space="preserve">detect: </w:t>
      </w:r>
      <w:r w:rsidRPr="001732C3">
        <w:rPr>
          <w:rFonts w:ascii="Times New Roman" w:hAnsi="Times New Roman" w:cs="Times New Roman"/>
          <w:sz w:val="20"/>
          <w:szCs w:val="20"/>
        </w:rPr>
        <w:t>An anomaly detection method</w:t>
      </w:r>
    </w:p>
    <w:p w14:paraId="6EB1AF4B" w14:textId="455C3D14" w:rsidR="00E43CAE" w:rsidRPr="001732C3" w:rsidRDefault="00E43CAE" w:rsidP="00E43CAE">
      <w:pPr>
        <w:spacing w:after="0"/>
        <w:ind w:left="720"/>
        <w:rPr>
          <w:rFonts w:ascii="Times New Roman" w:eastAsiaTheme="minorEastAsia"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ab/>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Pr="001732C3">
        <w:rPr>
          <w:rFonts w:ascii="Times New Roman" w:hAnsi="Times New Roman" w:cs="Times New Roman"/>
          <w:sz w:val="20"/>
          <w:szCs w:val="20"/>
        </w:rPr>
        <w:t xml:space="preserve">: The set of normative graphical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e>
        </m:d>
      </m:oMath>
    </w:p>
    <w:p w14:paraId="7E9FFC2F" w14:textId="69F5D1A5" w:rsidR="00E43CAE" w:rsidRPr="001732C3" w:rsidRDefault="00E43CAE" w:rsidP="00E43CAE">
      <w:pPr>
        <w:spacing w:after="0"/>
        <w:ind w:left="72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b/>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Pr="001732C3">
        <w:rPr>
          <w:rFonts w:ascii="Times New Roman" w:eastAsiaTheme="minorEastAsia" w:hAnsi="Times New Roman" w:cs="Times New Roman"/>
          <w:sz w:val="20"/>
          <w:szCs w:val="20"/>
        </w:rPr>
        <w:t>: A set of anomalous traces in L</w:t>
      </w:r>
    </w:p>
    <w:p w14:paraId="319EBDDE" w14:textId="22661A81" w:rsidR="00E43CAE" w:rsidRPr="001732C3" w:rsidRDefault="005578F0" w:rsidP="00E17B42">
      <w:pPr>
        <w:pStyle w:val="ListParagraph"/>
        <w:numPr>
          <w:ilvl w:val="0"/>
          <w:numId w:val="5"/>
        </w:numPr>
        <w:spacing w:after="0"/>
        <w:ind w:left="1080"/>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00E43CAE" w:rsidRPr="001732C3">
        <w:rPr>
          <w:rFonts w:ascii="Times New Roman" w:hAnsi="Times New Roman" w:cs="Times New Roman"/>
          <w:sz w:val="20"/>
          <w:szCs w:val="20"/>
        </w:rPr>
        <w:t xml:space="preserve"> = </w:t>
      </w:r>
      <w:r w:rsidR="00E43CAE" w:rsidRPr="001732C3">
        <w:rPr>
          <w:rFonts w:ascii="Times New Roman" w:hAnsi="Times New Roman" w:cs="Times New Roman"/>
          <w:i/>
          <w:sz w:val="20"/>
          <w:szCs w:val="20"/>
        </w:rPr>
        <w:t>mine</w:t>
      </w:r>
      <w:r w:rsidR="00E43CAE" w:rsidRPr="001732C3">
        <w:rPr>
          <w:rFonts w:ascii="Times New Roman" w:hAnsi="Times New Roman" w:cs="Times New Roman"/>
          <w:sz w:val="20"/>
          <w:szCs w:val="20"/>
        </w:rPr>
        <w:t>(</w:t>
      </w:r>
      <w:del w:id="318" w:author="Larry Holder" w:date="2018-03-31T10:24:00Z">
        <w:r w:rsidR="00E43CAE" w:rsidRPr="001732C3" w:rsidDel="00657587">
          <w:rPr>
            <w:rFonts w:ascii="Times New Roman" w:hAnsi="Times New Roman" w:cs="Times New Roman"/>
            <w:sz w:val="20"/>
            <w:szCs w:val="20"/>
          </w:rPr>
          <w:delText xml:space="preserve">miner, </w:delText>
        </w:r>
      </w:del>
      <w:r w:rsidR="00F3629D" w:rsidRPr="001732C3">
        <w:rPr>
          <w:rFonts w:ascii="Times New Roman" w:hAnsi="Times New Roman" w:cs="Times New Roman"/>
          <w:i/>
          <w:sz w:val="20"/>
          <w:szCs w:val="20"/>
        </w:rPr>
        <w:t>L</w:t>
      </w:r>
      <w:r w:rsidR="00E43CAE" w:rsidRPr="001732C3">
        <w:rPr>
          <w:rFonts w:ascii="Times New Roman" w:hAnsi="Times New Roman" w:cs="Times New Roman"/>
          <w:sz w:val="20"/>
          <w:szCs w:val="20"/>
        </w:rPr>
        <w:t>)</w:t>
      </w:r>
      <w:r w:rsidR="00E43CAE" w:rsidRPr="001732C3">
        <w:rPr>
          <w:rFonts w:ascii="Times New Roman" w:hAnsi="Times New Roman" w:cs="Times New Roman"/>
          <w:sz w:val="20"/>
          <w:szCs w:val="20"/>
        </w:rPr>
        <w:tab/>
      </w:r>
      <w:r w:rsidR="00E43CAE" w:rsidRPr="001732C3">
        <w:rPr>
          <w:rFonts w:ascii="Times New Roman" w:hAnsi="Times New Roman" w:cs="Times New Roman"/>
          <w:sz w:val="20"/>
          <w:szCs w:val="20"/>
        </w:rPr>
        <w:tab/>
      </w:r>
      <w:r w:rsidR="003D382E" w:rsidRPr="001732C3">
        <w:rPr>
          <w:rFonts w:ascii="Times New Roman" w:hAnsi="Times New Roman" w:cs="Times New Roman"/>
          <w:sz w:val="20"/>
          <w:szCs w:val="20"/>
        </w:rPr>
        <w:tab/>
      </w:r>
      <w:r w:rsidR="00E43CAE" w:rsidRPr="001732C3">
        <w:rPr>
          <w:rFonts w:ascii="Times New Roman" w:hAnsi="Times New Roman" w:cs="Times New Roman"/>
          <w:sz w:val="20"/>
          <w:szCs w:val="20"/>
        </w:rPr>
        <w:t>#mine the graphical process model</w:t>
      </w:r>
    </w:p>
    <w:p w14:paraId="31E6BD99" w14:textId="664F9A23" w:rsidR="00E43CAE" w:rsidRPr="001732C3" w:rsidRDefault="00E43CAE" w:rsidP="00E43CAE">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traceGraphs = </w:t>
      </w:r>
      <w:proofErr w:type="gramStart"/>
      <w:r w:rsidRPr="001732C3">
        <w:rPr>
          <w:rFonts w:ascii="Times New Roman" w:hAnsi="Times New Roman" w:cs="Times New Roman"/>
          <w:sz w:val="20"/>
          <w:szCs w:val="20"/>
        </w:rPr>
        <w:t>convert(</w:t>
      </w:r>
      <w:proofErr w:type="gramEnd"/>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Pr="001732C3">
        <w:rPr>
          <w:rFonts w:ascii="Times New Roman" w:hAnsi="Times New Roman" w:cs="Times New Roman"/>
          <w:sz w:val="20"/>
          <w:szCs w:val="20"/>
        </w:rPr>
        <w:t xml:space="preserve">, </w:t>
      </w:r>
      <w:r w:rsidR="00AD57AD" w:rsidRPr="001732C3">
        <w:rPr>
          <w:rFonts w:ascii="Times New Roman" w:hAnsi="Times New Roman" w:cs="Times New Roman"/>
          <w:i/>
          <w:sz w:val="20"/>
          <w:szCs w:val="20"/>
        </w:rPr>
        <w:t>L</w:t>
      </w:r>
      <w:r w:rsidRPr="001732C3">
        <w:rPr>
          <w:rFonts w:ascii="Times New Roman" w:hAnsi="Times New Roman" w:cs="Times New Roman"/>
          <w:sz w:val="20"/>
          <w:szCs w:val="20"/>
        </w:rPr>
        <w:t>)</w:t>
      </w:r>
      <w:r w:rsidRPr="001732C3">
        <w:rPr>
          <w:rFonts w:ascii="Times New Roman" w:hAnsi="Times New Roman" w:cs="Times New Roman"/>
          <w:sz w:val="20"/>
          <w:szCs w:val="20"/>
        </w:rPr>
        <w:tab/>
        <w:t xml:space="preserve">#regenerate the log traces as graphs, using </w:t>
      </w:r>
      <w:r w:rsidRPr="001732C3">
        <w:rPr>
          <w:rFonts w:ascii="Times New Roman" w:hAnsi="Times New Roman" w:cs="Times New Roman"/>
          <w:i/>
          <w:sz w:val="20"/>
          <w:szCs w:val="20"/>
        </w:rPr>
        <w:t>model</w:t>
      </w:r>
    </w:p>
    <w:p w14:paraId="67C63460" w14:textId="563226FE" w:rsidR="00630CA8" w:rsidRPr="001732C3" w:rsidRDefault="005578F0" w:rsidP="00E43CAE">
      <w:pPr>
        <w:pStyle w:val="ListParagraph"/>
        <w:numPr>
          <w:ilvl w:val="0"/>
          <w:numId w:val="5"/>
        </w:numPr>
        <w:spacing w:after="0"/>
        <w:ind w:left="1080"/>
        <w:rPr>
          <w:rFonts w:ascii="Times New Roman" w:hAnsi="Times New Roman" w:cs="Times New Roman"/>
          <w:sz w:val="20"/>
          <w:szCs w:val="20"/>
        </w:rPr>
      </w:p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630CA8" w:rsidRPr="001732C3">
        <w:rPr>
          <w:rFonts w:ascii="Times New Roman" w:eastAsiaTheme="minorEastAsia" w:hAnsi="Times New Roman" w:cs="Times New Roman"/>
          <w:sz w:val="20"/>
          <w:szCs w:val="20"/>
        </w:rPr>
        <w:t xml:space="preserve"> = </w:t>
      </w:r>
      <w:r w:rsidR="00630CA8" w:rsidRPr="001732C3">
        <w:rPr>
          <w:rFonts w:ascii="Times New Roman" w:eastAsiaTheme="minorEastAsia" w:hAnsi="Times New Roman" w:cs="Times New Roman"/>
          <w:i/>
          <w:sz w:val="20"/>
          <w:szCs w:val="20"/>
        </w:rPr>
        <w:t>compress</w:t>
      </w:r>
      <w:r w:rsidR="00630CA8" w:rsidRPr="001732C3">
        <w:rPr>
          <w:rFonts w:ascii="Times New Roman" w:eastAsiaTheme="minorEastAsia" w:hAnsi="Times New Roman" w:cs="Times New Roman"/>
          <w:sz w:val="20"/>
          <w:szCs w:val="20"/>
        </w:rPr>
        <w:t>(traceGraphs)</w:t>
      </w:r>
    </w:p>
    <w:p w14:paraId="5D0EC200" w14:textId="5BAFD697" w:rsidR="00630CA8" w:rsidRPr="001732C3" w:rsidRDefault="005578F0" w:rsidP="00E43CAE">
      <w:pPr>
        <w:pStyle w:val="ListParagraph"/>
        <w:numPr>
          <w:ilvl w:val="0"/>
          <w:numId w:val="5"/>
        </w:numPr>
        <w:spacing w:after="0"/>
        <w:ind w:left="1080"/>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630CA8" w:rsidRPr="001732C3">
        <w:rPr>
          <w:rFonts w:ascii="Times New Roman" w:eastAsiaTheme="minorEastAsia" w:hAnsi="Times New Roman" w:cs="Times New Roman"/>
          <w:sz w:val="20"/>
          <w:szCs w:val="20"/>
        </w:rPr>
        <w:t xml:space="preserve"> = </w:t>
      </w:r>
      <w:proofErr w:type="gramStart"/>
      <w:r w:rsidR="009462FB" w:rsidRPr="001732C3">
        <w:rPr>
          <w:rFonts w:ascii="Times New Roman" w:eastAsiaTheme="minorEastAsia" w:hAnsi="Times New Roman" w:cs="Times New Roman"/>
          <w:i/>
          <w:sz w:val="20"/>
          <w:szCs w:val="20"/>
        </w:rPr>
        <w:t>detect</w:t>
      </w:r>
      <w:r w:rsidR="009462FB" w:rsidRPr="001732C3">
        <w:rPr>
          <w:rFonts w:ascii="Times New Roman" w:eastAsiaTheme="minorEastAsia" w:hAnsi="Times New Roman" w:cs="Times New Roman"/>
          <w:sz w:val="20"/>
          <w:szCs w:val="20"/>
        </w:rPr>
        <w:t>(</w:t>
      </w:r>
      <w:proofErr w:type="gramEnd"/>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sidRPr="001732C3">
        <w:rPr>
          <w:rFonts w:ascii="Times New Roman" w:eastAsiaTheme="minorEastAsia" w:hAnsi="Times New Roman" w:cs="Times New Roman"/>
          <w:sz w:val="20"/>
          <w:szCs w:val="20"/>
        </w:rPr>
        <w:t xml:space="preserve">, </w:t>
      </w:r>
      <w:r w:rsidR="003D382E" w:rsidRPr="001732C3">
        <w:rPr>
          <w:rFonts w:ascii="Times New Roman" w:eastAsiaTheme="minorEastAsia" w:hAnsi="Times New Roman" w:cs="Times New Roman"/>
          <w:i/>
          <w:sz w:val="20"/>
          <w:szCs w:val="20"/>
        </w:rPr>
        <w:t>L</w:t>
      </w:r>
      <w:r w:rsidR="009462FB" w:rsidRPr="001732C3">
        <w:rPr>
          <w:rFonts w:ascii="Times New Roman" w:eastAsiaTheme="minorEastAsia" w:hAnsi="Times New Roman" w:cs="Times New Roman"/>
          <w:sz w:val="20"/>
          <w:szCs w:val="20"/>
        </w:rPr>
        <w:t>)</w:t>
      </w:r>
    </w:p>
    <w:p w14:paraId="59FC4F44" w14:textId="6D661A8F" w:rsidR="00E43CAE" w:rsidRPr="001732C3" w:rsidRDefault="00E43CAE" w:rsidP="00E43CAE">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return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sidRPr="001732C3">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p>
    <w:p w14:paraId="491DA8BD" w14:textId="77777777" w:rsidR="003D382E" w:rsidRPr="001732C3" w:rsidRDefault="003D382E" w:rsidP="003D382E">
      <w:pPr>
        <w:spacing w:after="0"/>
        <w:rPr>
          <w:rFonts w:ascii="Times New Roman" w:hAnsi="Times New Roman" w:cs="Times New Roman"/>
          <w:sz w:val="20"/>
          <w:szCs w:val="20"/>
        </w:rPr>
      </w:pPr>
    </w:p>
    <w:p w14:paraId="5BFE01B6" w14:textId="05A0E941" w:rsidR="00FA70A8" w:rsidRPr="001732C3" w:rsidRDefault="003D382E" w:rsidP="003D382E">
      <w:pPr>
        <w:spacing w:after="0"/>
        <w:rPr>
          <w:rFonts w:ascii="Times New Roman" w:eastAsiaTheme="minorEastAsia" w:hAnsi="Times New Roman" w:cs="Times New Roman"/>
          <w:sz w:val="20"/>
          <w:szCs w:val="20"/>
        </w:rPr>
      </w:pPr>
      <w:r w:rsidRPr="001732C3">
        <w:rPr>
          <w:rFonts w:ascii="Times New Roman" w:hAnsi="Times New Roman" w:cs="Times New Roman"/>
          <w:sz w:val="20"/>
          <w:szCs w:val="20"/>
        </w:rPr>
        <w:t>This problem definition is overly verbose</w:t>
      </w:r>
      <w:r w:rsidR="001A3B09" w:rsidRPr="001732C3">
        <w:rPr>
          <w:rFonts w:ascii="Times New Roman" w:hAnsi="Times New Roman" w:cs="Times New Roman"/>
          <w:sz w:val="20"/>
          <w:szCs w:val="20"/>
        </w:rPr>
        <w:t xml:space="preserve"> and could be reduced to solely outputting the set of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AC3904" w:rsidRPr="001732C3">
        <w:rPr>
          <w:rFonts w:ascii="Times New Roman" w:eastAsiaTheme="minorEastAsia" w:hAnsi="Times New Roman" w:cs="Times New Roman"/>
          <w:sz w:val="20"/>
          <w:szCs w:val="20"/>
        </w:rPr>
        <w:t xml:space="preserve"> to reflect the original problem statement</w:t>
      </w:r>
      <w:r w:rsidR="001A3B09" w:rsidRPr="001732C3">
        <w:rPr>
          <w:rFonts w:ascii="Times New Roman" w:eastAsiaTheme="minorEastAsia" w:hAnsi="Times New Roman" w:cs="Times New Roman"/>
          <w:sz w:val="20"/>
          <w:szCs w:val="20"/>
        </w:rPr>
        <w:t xml:space="preserve">. Outputting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1A3B09" w:rsidRPr="001732C3">
        <w:rPr>
          <w:rFonts w:ascii="Times New Roman" w:eastAsiaTheme="minorEastAsia" w:hAnsi="Times New Roman" w:cs="Times New Roman"/>
          <w:sz w:val="20"/>
          <w:szCs w:val="20"/>
        </w:rPr>
        <w:t xml:space="preserve"> reflects that in many cases an anomaly detection </w:t>
      </w:r>
      <w:r w:rsidR="001A3B09" w:rsidRPr="001732C3">
        <w:rPr>
          <w:rFonts w:ascii="Times New Roman" w:eastAsiaTheme="minorEastAsia" w:hAnsi="Times New Roman" w:cs="Times New Roman"/>
          <w:sz w:val="20"/>
          <w:szCs w:val="20"/>
        </w:rPr>
        <w:lastRenderedPageBreak/>
        <w:t>method</w:t>
      </w:r>
      <w:r w:rsidR="00D6623F" w:rsidRPr="001732C3">
        <w:rPr>
          <w:rFonts w:ascii="Times New Roman" w:eastAsiaTheme="minorEastAsia" w:hAnsi="Times New Roman" w:cs="Times New Roman"/>
          <w:sz w:val="20"/>
          <w:szCs w:val="20"/>
        </w:rPr>
        <w:t xml:space="preserve"> can also</w:t>
      </w:r>
      <w:r w:rsidR="001A3B09" w:rsidRPr="001732C3">
        <w:rPr>
          <w:rFonts w:ascii="Times New Roman" w:eastAsiaTheme="minorEastAsia" w:hAnsi="Times New Roman" w:cs="Times New Roman"/>
          <w:sz w:val="20"/>
          <w:szCs w:val="20"/>
        </w:rPr>
        <w:t xml:space="preserve"> provide normative pattern information along with the anomalies it discovers</w:t>
      </w:r>
      <w:r w:rsidR="00AC3904" w:rsidRPr="001732C3">
        <w:rPr>
          <w:rFonts w:ascii="Times New Roman" w:eastAsiaTheme="minorEastAsia" w:hAnsi="Times New Roman" w:cs="Times New Roman"/>
          <w:sz w:val="20"/>
          <w:szCs w:val="20"/>
        </w:rPr>
        <w:t>, though this is not always the case.</w:t>
      </w:r>
      <w:r w:rsidR="004C0A0F" w:rsidRPr="001732C3">
        <w:rPr>
          <w:rFonts w:ascii="Times New Roman" w:eastAsiaTheme="minorEastAsia" w:hAnsi="Times New Roman" w:cs="Times New Roman"/>
          <w:sz w:val="20"/>
          <w:szCs w:val="20"/>
        </w:rPr>
        <w:t xml:space="preserve"> </w:t>
      </w:r>
      <w:proofErr w:type="spellStart"/>
      <w:r w:rsidR="007209D5" w:rsidRPr="001732C3">
        <w:rPr>
          <w:rFonts w:ascii="Times New Roman" w:eastAsiaTheme="minorEastAsia" w:hAnsi="Times New Roman" w:cs="Times New Roman"/>
          <w:sz w:val="20"/>
          <w:szCs w:val="20"/>
        </w:rPr>
        <w:t>Akoglu</w:t>
      </w:r>
      <w:proofErr w:type="spellEnd"/>
      <w:r w:rsidR="00BC3145" w:rsidRPr="001732C3">
        <w:rPr>
          <w:rFonts w:ascii="Times New Roman" w:eastAsiaTheme="minorEastAsia" w:hAnsi="Times New Roman" w:cs="Times New Roman"/>
          <w:sz w:val="20"/>
          <w:szCs w:val="20"/>
        </w:rPr>
        <w:t xml:space="preserve"> et al. (2015)</w:t>
      </w:r>
      <w:r w:rsidR="007209D5" w:rsidRPr="001732C3">
        <w:rPr>
          <w:rFonts w:ascii="Times New Roman" w:eastAsiaTheme="minorEastAsia" w:hAnsi="Times New Roman" w:cs="Times New Roman"/>
          <w:sz w:val="20"/>
          <w:szCs w:val="20"/>
        </w:rPr>
        <w:t xml:space="preserve"> refer to </w:t>
      </w:r>
      <w:r w:rsidR="00E969AF" w:rsidRPr="001732C3">
        <w:rPr>
          <w:rFonts w:ascii="Times New Roman" w:eastAsiaTheme="minorEastAsia" w:hAnsi="Times New Roman" w:cs="Times New Roman"/>
          <w:sz w:val="20"/>
          <w:szCs w:val="20"/>
        </w:rPr>
        <w:t>similar</w:t>
      </w:r>
      <w:r w:rsidR="007209D5" w:rsidRPr="001732C3">
        <w:rPr>
          <w:rFonts w:ascii="Times New Roman" w:eastAsiaTheme="minorEastAsia" w:hAnsi="Times New Roman" w:cs="Times New Roman"/>
          <w:sz w:val="20"/>
          <w:szCs w:val="20"/>
        </w:rPr>
        <w:t xml:space="preserve"> application of anomaly detection for normative pattern extraction as “</w:t>
      </w:r>
      <w:r w:rsidR="006C257B" w:rsidRPr="001732C3">
        <w:rPr>
          <w:rFonts w:ascii="Times New Roman" w:eastAsiaTheme="minorEastAsia" w:hAnsi="Times New Roman" w:cs="Times New Roman"/>
          <w:sz w:val="20"/>
          <w:szCs w:val="20"/>
        </w:rPr>
        <w:t>d</w:t>
      </w:r>
      <w:r w:rsidR="007209D5" w:rsidRPr="001732C3">
        <w:rPr>
          <w:rFonts w:ascii="Times New Roman" w:eastAsiaTheme="minorEastAsia" w:hAnsi="Times New Roman" w:cs="Times New Roman"/>
          <w:sz w:val="20"/>
          <w:szCs w:val="20"/>
        </w:rPr>
        <w:t>ata cleaning</w:t>
      </w:r>
      <w:r w:rsidR="00804042" w:rsidRPr="001732C3">
        <w:rPr>
          <w:rFonts w:ascii="Times New Roman" w:eastAsiaTheme="minorEastAsia" w:hAnsi="Times New Roman" w:cs="Times New Roman"/>
          <w:sz w:val="20"/>
          <w:szCs w:val="20"/>
        </w:rPr>
        <w:t>” (p.2)</w:t>
      </w:r>
      <w:r w:rsidR="007209D5" w:rsidRPr="001732C3">
        <w:rPr>
          <w:rFonts w:ascii="Times New Roman" w:eastAsiaTheme="minorEastAsia" w:hAnsi="Times New Roman" w:cs="Times New Roman"/>
          <w:sz w:val="20"/>
          <w:szCs w:val="20"/>
        </w:rPr>
        <w:t xml:space="preserve">. </w:t>
      </w:r>
      <w:r w:rsidR="00FA70A8" w:rsidRPr="001732C3">
        <w:rPr>
          <w:rFonts w:ascii="Times New Roman" w:eastAsiaTheme="minorEastAsia" w:hAnsi="Times New Roman" w:cs="Times New Roman"/>
          <w:sz w:val="20"/>
          <w:szCs w:val="20"/>
        </w:rPr>
        <w:t xml:space="preserve">Likewise, </w:t>
      </w:r>
      <w:r w:rsidR="00A86DAA" w:rsidRPr="001732C3">
        <w:rPr>
          <w:rFonts w:ascii="Times New Roman" w:eastAsiaTheme="minorEastAsia" w:hAnsi="Times New Roman" w:cs="Times New Roman"/>
          <w:sz w:val="20"/>
          <w:szCs w:val="20"/>
        </w:rPr>
        <w:t xml:space="preserve">both </w:t>
      </w:r>
      <w:r w:rsidR="00A86DAA" w:rsidRPr="001732C3">
        <w:rPr>
          <w:rFonts w:ascii="Times New Roman" w:eastAsiaTheme="minorEastAsia" w:hAnsi="Times New Roman" w:cs="Times New Roman"/>
          <w:i/>
          <w:sz w:val="20"/>
          <w:szCs w:val="20"/>
        </w:rPr>
        <w:t xml:space="preserve">compress </w:t>
      </w:r>
      <w:r w:rsidR="00A86DAA" w:rsidRPr="001732C3">
        <w:rPr>
          <w:rFonts w:ascii="Times New Roman" w:eastAsiaTheme="minorEastAsia" w:hAnsi="Times New Roman" w:cs="Times New Roman"/>
          <w:sz w:val="20"/>
          <w:szCs w:val="20"/>
        </w:rPr>
        <w:t xml:space="preserve">and </w:t>
      </w:r>
      <w:r w:rsidR="00A86DAA" w:rsidRPr="001732C3">
        <w:rPr>
          <w:rFonts w:ascii="Times New Roman" w:eastAsiaTheme="minorEastAsia" w:hAnsi="Times New Roman" w:cs="Times New Roman"/>
          <w:i/>
          <w:sz w:val="20"/>
          <w:szCs w:val="20"/>
        </w:rPr>
        <w:t>detect</w:t>
      </w:r>
      <w:r w:rsidR="00A86DAA" w:rsidRPr="001732C3">
        <w:rPr>
          <w:rFonts w:ascii="Times New Roman" w:eastAsiaTheme="minorEastAsia" w:hAnsi="Times New Roman" w:cs="Times New Roman"/>
          <w:sz w:val="20"/>
          <w:szCs w:val="20"/>
        </w:rPr>
        <w:t xml:space="preserve"> could be reduced to the single task of anomaly detection.</w:t>
      </w:r>
    </w:p>
    <w:p w14:paraId="09210CF4" w14:textId="77777777" w:rsidR="00300AF1" w:rsidRPr="001732C3" w:rsidRDefault="00300AF1" w:rsidP="003D382E">
      <w:pPr>
        <w:spacing w:after="0"/>
        <w:rPr>
          <w:rFonts w:ascii="Times New Roman" w:eastAsiaTheme="minorEastAsia" w:hAnsi="Times New Roman" w:cs="Times New Roman"/>
          <w:sz w:val="20"/>
          <w:szCs w:val="20"/>
        </w:rPr>
      </w:pPr>
    </w:p>
    <w:p w14:paraId="2346200B" w14:textId="4B28ACBC" w:rsidR="009621F0" w:rsidRPr="001732C3" w:rsidRDefault="009C6B75" w:rsidP="009824DE">
      <w:pPr>
        <w:spacing w:after="0"/>
        <w:outlineLvl w:val="0"/>
        <w:rPr>
          <w:rFonts w:ascii="Times New Roman" w:eastAsiaTheme="minorEastAsia" w:hAnsi="Times New Roman" w:cs="Times New Roman"/>
          <w:b/>
          <w:sz w:val="20"/>
          <w:szCs w:val="20"/>
        </w:rPr>
      </w:pPr>
      <w:ins w:id="319" w:author="jesse" w:date="2018-04-02T09:17:00Z">
        <w:r>
          <w:rPr>
            <w:rFonts w:ascii="Times New Roman" w:eastAsiaTheme="minorEastAsia" w:hAnsi="Times New Roman" w:cs="Times New Roman"/>
            <w:b/>
            <w:sz w:val="20"/>
            <w:szCs w:val="20"/>
          </w:rPr>
          <w:t>3</w:t>
        </w:r>
      </w:ins>
      <w:ins w:id="320" w:author="jesse" w:date="2018-04-02T09:16:00Z">
        <w:r>
          <w:rPr>
            <w:rFonts w:ascii="Times New Roman" w:eastAsiaTheme="minorEastAsia" w:hAnsi="Times New Roman" w:cs="Times New Roman"/>
            <w:b/>
            <w:sz w:val="20"/>
            <w:szCs w:val="20"/>
          </w:rPr>
          <w:t xml:space="preserve">.2 </w:t>
        </w:r>
      </w:ins>
      <w:r w:rsidR="009621F0" w:rsidRPr="001732C3">
        <w:rPr>
          <w:rFonts w:ascii="Times New Roman" w:eastAsiaTheme="minorEastAsia" w:hAnsi="Times New Roman" w:cs="Times New Roman"/>
          <w:b/>
          <w:sz w:val="20"/>
          <w:szCs w:val="20"/>
        </w:rPr>
        <w:t>Evaluation Metrics</w:t>
      </w:r>
    </w:p>
    <w:p w14:paraId="6CD213BB" w14:textId="77777777" w:rsidR="009621F0" w:rsidRPr="001732C3" w:rsidRDefault="009621F0" w:rsidP="003D382E">
      <w:pPr>
        <w:spacing w:after="0"/>
        <w:rPr>
          <w:rFonts w:ascii="Times New Roman" w:eastAsiaTheme="minorEastAsia" w:hAnsi="Times New Roman" w:cs="Times New Roman"/>
          <w:sz w:val="20"/>
          <w:szCs w:val="20"/>
        </w:rPr>
      </w:pPr>
    </w:p>
    <w:p w14:paraId="6079C177" w14:textId="300FCCF9" w:rsidR="00901E91" w:rsidRPr="001732C3" w:rsidRDefault="00456705" w:rsidP="00A86DAA">
      <w:pPr>
        <w:spacing w:after="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Based on this problem definition, a </w:t>
      </w:r>
      <w:r w:rsidR="00A86DAA" w:rsidRPr="001732C3">
        <w:rPr>
          <w:rFonts w:ascii="Times New Roman" w:eastAsiaTheme="minorEastAsia" w:hAnsi="Times New Roman" w:cs="Times New Roman"/>
          <w:sz w:val="20"/>
          <w:szCs w:val="20"/>
        </w:rPr>
        <w:t>solution</w:t>
      </w:r>
      <w:r w:rsidR="00A46DF3" w:rsidRPr="001732C3">
        <w:rPr>
          <w:rFonts w:ascii="Times New Roman" w:eastAsiaTheme="minorEastAsia" w:hAnsi="Times New Roman" w:cs="Times New Roman"/>
          <w:sz w:val="20"/>
          <w:szCs w:val="20"/>
        </w:rPr>
        <w:t>’s performance</w:t>
      </w:r>
      <w:r w:rsidR="00A86DAA" w:rsidRPr="001732C3">
        <w:rPr>
          <w:rFonts w:ascii="Times New Roman" w:eastAsiaTheme="minorEastAsia" w:hAnsi="Times New Roman" w:cs="Times New Roman"/>
          <w:sz w:val="20"/>
          <w:szCs w:val="20"/>
        </w:rPr>
        <w:t xml:space="preserve"> can be evaluated based on how well it </w:t>
      </w:r>
      <w:r w:rsidR="00B50F7D" w:rsidRPr="001732C3">
        <w:rPr>
          <w:rFonts w:ascii="Times New Roman" w:eastAsiaTheme="minorEastAsia" w:hAnsi="Times New Roman" w:cs="Times New Roman"/>
          <w:sz w:val="20"/>
          <w:szCs w:val="20"/>
        </w:rPr>
        <w:t>classifies</w:t>
      </w:r>
      <w:r w:rsidR="00B67EF4" w:rsidRPr="001732C3">
        <w:rPr>
          <w:rFonts w:ascii="Times New Roman" w:eastAsiaTheme="minorEastAsia" w:hAnsi="Times New Roman" w:cs="Times New Roman"/>
          <w:sz w:val="20"/>
          <w:szCs w:val="20"/>
        </w:rPr>
        <w:t xml:space="preserve"> anomalous/non-anomalous</w:t>
      </w:r>
      <w:r w:rsidR="00A86DAA" w:rsidRPr="001732C3">
        <w:rPr>
          <w:rFonts w:ascii="Times New Roman" w:eastAsiaTheme="minorEastAsia" w:hAnsi="Times New Roman" w:cs="Times New Roman"/>
          <w:sz w:val="20"/>
          <w:szCs w:val="20"/>
        </w:rPr>
        <w:t xml:space="preserve"> </w:t>
      </w:r>
      <w:r w:rsidR="00B50F7D" w:rsidRPr="001732C3">
        <w:rPr>
          <w:rFonts w:ascii="Times New Roman" w:eastAsiaTheme="minorEastAsia" w:hAnsi="Times New Roman" w:cs="Times New Roman"/>
          <w:sz w:val="20"/>
          <w:szCs w:val="20"/>
        </w:rPr>
        <w:t>traces</w:t>
      </w:r>
      <w:r w:rsidR="00A86DAA" w:rsidRPr="001732C3">
        <w:rPr>
          <w:rFonts w:ascii="Times New Roman" w:eastAsiaTheme="minorEastAsia" w:hAnsi="Times New Roman" w:cs="Times New Roman"/>
          <w:sz w:val="20"/>
          <w:szCs w:val="20"/>
        </w:rPr>
        <w:t xml:space="preserve"> in logs with known anomalies, </w:t>
      </w:r>
      <w:r w:rsidR="00EC1C9A" w:rsidRPr="001732C3">
        <w:rPr>
          <w:rFonts w:ascii="Times New Roman" w:eastAsiaTheme="minorEastAsia" w:hAnsi="Times New Roman" w:cs="Times New Roman"/>
          <w:sz w:val="20"/>
          <w:szCs w:val="20"/>
        </w:rPr>
        <w:t>using</w:t>
      </w:r>
      <w:r w:rsidR="00A86DAA" w:rsidRPr="001732C3">
        <w:rPr>
          <w:rFonts w:ascii="Times New Roman" w:eastAsiaTheme="minorEastAsia" w:hAnsi="Times New Roman" w:cs="Times New Roman"/>
          <w:sz w:val="20"/>
          <w:szCs w:val="20"/>
        </w:rPr>
        <w:t xml:space="preserve"> standard binary classificatio</w:t>
      </w:r>
      <w:r w:rsidR="00A46DF3" w:rsidRPr="001732C3">
        <w:rPr>
          <w:rFonts w:ascii="Times New Roman" w:eastAsiaTheme="minorEastAsia" w:hAnsi="Times New Roman" w:cs="Times New Roman"/>
          <w:sz w:val="20"/>
          <w:szCs w:val="20"/>
        </w:rPr>
        <w:t>n</w:t>
      </w:r>
      <w:r w:rsidR="00E969AF" w:rsidRPr="001732C3">
        <w:rPr>
          <w:rFonts w:ascii="Times New Roman" w:eastAsiaTheme="minorEastAsia" w:hAnsi="Times New Roman" w:cs="Times New Roman"/>
          <w:sz w:val="20"/>
          <w:szCs w:val="20"/>
        </w:rPr>
        <w:t xml:space="preserve"> metrics: 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sidR="00E969AF" w:rsidRPr="001732C3">
        <w:rPr>
          <w:rFonts w:ascii="Times New Roman" w:eastAsiaTheme="minorEastAsia" w:hAnsi="Times New Roman" w:cs="Times New Roman"/>
          <w:sz w:val="20"/>
          <w:szCs w:val="20"/>
        </w:rPr>
        <w:t>-score</w:t>
      </w:r>
      <w:r w:rsidR="00A86DAA" w:rsidRPr="001732C3">
        <w:rPr>
          <w:rFonts w:ascii="Times New Roman" w:eastAsiaTheme="minorEastAsia" w:hAnsi="Times New Roman" w:cs="Times New Roman"/>
          <w:sz w:val="20"/>
          <w:szCs w:val="20"/>
        </w:rPr>
        <w:t xml:space="preserve">. </w:t>
      </w:r>
      <w:commentRangeStart w:id="321"/>
      <w:proofErr w:type="gramStart"/>
      <w:r w:rsidR="00A86DAA" w:rsidRPr="001732C3">
        <w:rPr>
          <w:rFonts w:ascii="Times New Roman" w:eastAsiaTheme="minorEastAsia" w:hAnsi="Times New Roman" w:cs="Times New Roman"/>
          <w:sz w:val="20"/>
          <w:szCs w:val="20"/>
        </w:rPr>
        <w:t>Alternativel</w:t>
      </w:r>
      <w:r w:rsidR="0009362E" w:rsidRPr="001732C3">
        <w:rPr>
          <w:rFonts w:ascii="Times New Roman" w:eastAsiaTheme="minorEastAsia" w:hAnsi="Times New Roman" w:cs="Times New Roman"/>
          <w:sz w:val="20"/>
          <w:szCs w:val="20"/>
        </w:rPr>
        <w:t>y</w:t>
      </w:r>
      <w:commentRangeEnd w:id="321"/>
      <w:proofErr w:type="gramEnd"/>
      <w:r w:rsidR="00657587">
        <w:rPr>
          <w:rStyle w:val="CommentReference"/>
        </w:rPr>
        <w:commentReference w:id="321"/>
      </w:r>
      <w:r w:rsidR="0009362E" w:rsidRPr="001732C3">
        <w:rPr>
          <w:rFonts w:ascii="Times New Roman" w:eastAsiaTheme="minorEastAsia" w:hAnsi="Times New Roman" w:cs="Times New Roman"/>
          <w:sz w:val="20"/>
          <w:szCs w:val="20"/>
        </w:rPr>
        <w:t>,</w:t>
      </w:r>
      <w:r w:rsidR="00A86DAA" w:rsidRPr="001732C3">
        <w:rPr>
          <w:rFonts w:ascii="Times New Roman" w:eastAsiaTheme="minorEastAsia" w:hAnsi="Times New Roman" w:cs="Times New Roman"/>
          <w:sz w:val="20"/>
          <w:szCs w:val="20"/>
        </w:rPr>
        <w:t xml:space="preserve"> one could</w:t>
      </w:r>
      <w:r w:rsidR="00CB25F7" w:rsidRPr="001732C3">
        <w:rPr>
          <w:rFonts w:ascii="Times New Roman" w:eastAsiaTheme="minorEastAsia" w:hAnsi="Times New Roman" w:cs="Times New Roman"/>
          <w:sz w:val="20"/>
          <w:szCs w:val="20"/>
        </w:rPr>
        <w:t xml:space="preserve"> ignore the binary classification problem of anomaly </w:t>
      </w:r>
      <w:r w:rsidR="0009362E" w:rsidRPr="001732C3">
        <w:rPr>
          <w:rFonts w:ascii="Times New Roman" w:eastAsiaTheme="minorEastAsia" w:hAnsi="Times New Roman" w:cs="Times New Roman"/>
          <w:sz w:val="20"/>
          <w:szCs w:val="20"/>
        </w:rPr>
        <w:t>detection and</w:t>
      </w:r>
      <w:r w:rsidR="00A86DAA" w:rsidRPr="001732C3">
        <w:rPr>
          <w:rFonts w:ascii="Times New Roman" w:eastAsiaTheme="minorEastAsia" w:hAnsi="Times New Roman" w:cs="Times New Roman"/>
          <w:sz w:val="20"/>
          <w:szCs w:val="20"/>
        </w:rPr>
        <w:t xml:space="preserve"> evaluate a solution in terms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A86DAA" w:rsidRPr="001732C3">
        <w:rPr>
          <w:rFonts w:ascii="Times New Roman" w:eastAsiaTheme="minorEastAsia" w:hAnsi="Times New Roman" w:cs="Times New Roman"/>
          <w:sz w:val="20"/>
          <w:szCs w:val="20"/>
        </w:rPr>
        <w:t xml:space="preserve"> to determine how well a method compresses a log according to</w:t>
      </w:r>
      <w:r w:rsidR="007E1105" w:rsidRPr="001732C3">
        <w:rPr>
          <w:rFonts w:ascii="Times New Roman" w:eastAsiaTheme="minorEastAsia" w:hAnsi="Times New Roman" w:cs="Times New Roman"/>
          <w:sz w:val="20"/>
          <w:szCs w:val="20"/>
        </w:rPr>
        <w:t xml:space="preserve"> a</w:t>
      </w:r>
      <w:r w:rsidR="00A86DAA" w:rsidRPr="001732C3">
        <w:rPr>
          <w:rFonts w:ascii="Times New Roman" w:eastAsiaTheme="minorEastAsia" w:hAnsi="Times New Roman" w:cs="Times New Roman"/>
          <w:sz w:val="20"/>
          <w:szCs w:val="20"/>
        </w:rPr>
        <w:t xml:space="preserve"> compression-evaluation function. This is</w:t>
      </w:r>
      <w:r w:rsidR="009A6F32" w:rsidRPr="001732C3">
        <w:rPr>
          <w:rFonts w:ascii="Times New Roman" w:eastAsiaTheme="minorEastAsia" w:hAnsi="Times New Roman" w:cs="Times New Roman"/>
          <w:sz w:val="20"/>
          <w:szCs w:val="20"/>
        </w:rPr>
        <w:t xml:space="preserve"> the compression-evaluation criterion,</w:t>
      </w:r>
      <w:r w:rsidR="00A86DAA" w:rsidRPr="001732C3">
        <w:rPr>
          <w:rFonts w:ascii="Times New Roman" w:eastAsiaTheme="minorEastAsia" w:hAnsi="Times New Roman" w:cs="Times New Roman"/>
          <w:sz w:val="20"/>
          <w:szCs w:val="20"/>
        </w:rPr>
        <w:t xml:space="preserve"> a subject of future work </w:t>
      </w:r>
      <w:r w:rsidR="009A6F32" w:rsidRPr="001732C3">
        <w:rPr>
          <w:rFonts w:ascii="Times New Roman" w:eastAsiaTheme="minorEastAsia" w:hAnsi="Times New Roman" w:cs="Times New Roman"/>
          <w:sz w:val="20"/>
          <w:szCs w:val="20"/>
        </w:rPr>
        <w:t>that</w:t>
      </w:r>
      <w:r w:rsidR="00A86DAA" w:rsidRPr="001732C3">
        <w:rPr>
          <w:rFonts w:ascii="Times New Roman" w:eastAsiaTheme="minorEastAsia" w:hAnsi="Times New Roman" w:cs="Times New Roman"/>
          <w:sz w:val="20"/>
          <w:szCs w:val="20"/>
        </w:rPr>
        <w:t xml:space="preserve"> would require</w:t>
      </w:r>
      <w:r w:rsidR="003610BF" w:rsidRPr="001732C3">
        <w:rPr>
          <w:rFonts w:ascii="Times New Roman" w:eastAsiaTheme="minorEastAsia" w:hAnsi="Times New Roman" w:cs="Times New Roman"/>
          <w:sz w:val="20"/>
          <w:szCs w:val="20"/>
        </w:rPr>
        <w:t xml:space="preserve"> different experimental designs </w:t>
      </w:r>
      <w:r w:rsidR="009969CC" w:rsidRPr="001732C3">
        <w:rPr>
          <w:rFonts w:ascii="Times New Roman" w:eastAsiaTheme="minorEastAsia" w:hAnsi="Times New Roman" w:cs="Times New Roman"/>
          <w:sz w:val="20"/>
          <w:szCs w:val="20"/>
        </w:rPr>
        <w:t>for</w:t>
      </w:r>
      <w:r w:rsidR="003610BF" w:rsidRPr="001732C3">
        <w:rPr>
          <w:rFonts w:ascii="Times New Roman" w:eastAsiaTheme="minorEastAsia" w:hAnsi="Times New Roman" w:cs="Times New Roman"/>
          <w:sz w:val="20"/>
          <w:szCs w:val="20"/>
        </w:rPr>
        <w:t xml:space="preserve"> evaluat</w:t>
      </w:r>
      <w:r w:rsidR="009969CC" w:rsidRPr="001732C3">
        <w:rPr>
          <w:rFonts w:ascii="Times New Roman" w:eastAsiaTheme="minorEastAsia" w:hAnsi="Times New Roman" w:cs="Times New Roman"/>
          <w:sz w:val="20"/>
          <w:szCs w:val="20"/>
        </w:rPr>
        <w:t>ing</w:t>
      </w:r>
      <w:r w:rsidR="003610BF" w:rsidRPr="001732C3">
        <w:rPr>
          <w:rFonts w:ascii="Times New Roman" w:eastAsiaTheme="minorEastAsia" w:hAnsi="Times New Roman" w:cs="Times New Roman"/>
          <w:sz w:val="20"/>
          <w:szCs w:val="20"/>
        </w:rPr>
        <w:t xml:space="preserve"> log compression performance</w:t>
      </w:r>
      <w:ins w:id="322" w:author="jesse" w:date="2018-04-02T17:13:00Z">
        <w:r w:rsidR="004E2846">
          <w:rPr>
            <w:rFonts w:ascii="Times New Roman" w:eastAsiaTheme="minorEastAsia" w:hAnsi="Times New Roman" w:cs="Times New Roman"/>
            <w:sz w:val="20"/>
            <w:szCs w:val="20"/>
          </w:rPr>
          <w:t xml:space="preserve"> with respect to a known model </w:t>
        </w:r>
        <w:r w:rsidR="00AF7671">
          <w:rPr>
            <w:rFonts w:ascii="Times New Roman" w:eastAsiaTheme="minorEastAsia" w:hAnsi="Times New Roman" w:cs="Times New Roman"/>
            <w:sz w:val="20"/>
            <w:szCs w:val="20"/>
          </w:rPr>
          <w:t>describing the</w:t>
        </w:r>
        <w:r w:rsidR="004E2846">
          <w:rPr>
            <w:rFonts w:ascii="Times New Roman" w:eastAsiaTheme="minorEastAsia" w:hAnsi="Times New Roman" w:cs="Times New Roman"/>
            <w:sz w:val="20"/>
            <w:szCs w:val="20"/>
          </w:rPr>
          <w:t xml:space="preserve"> </w:t>
        </w:r>
        <w:r w:rsidR="00AF7671">
          <w:rPr>
            <w:rFonts w:ascii="Times New Roman" w:eastAsiaTheme="minorEastAsia" w:hAnsi="Times New Roman" w:cs="Times New Roman"/>
            <w:sz w:val="20"/>
            <w:szCs w:val="20"/>
          </w:rPr>
          <w:t>distribution of structures</w:t>
        </w:r>
      </w:ins>
      <w:r w:rsidR="003610BF" w:rsidRPr="001732C3">
        <w:rPr>
          <w:rFonts w:ascii="Times New Roman" w:eastAsiaTheme="minorEastAsia" w:hAnsi="Times New Roman" w:cs="Times New Roman"/>
          <w:sz w:val="20"/>
          <w:szCs w:val="20"/>
        </w:rPr>
        <w:t>.</w:t>
      </w:r>
      <w:r w:rsidR="00EC4F58" w:rsidRPr="001732C3">
        <w:rPr>
          <w:rFonts w:ascii="Times New Roman" w:eastAsiaTheme="minorEastAsia" w:hAnsi="Times New Roman" w:cs="Times New Roman"/>
          <w:sz w:val="20"/>
          <w:szCs w:val="20"/>
        </w:rPr>
        <w:t xml:space="preserve"> </w:t>
      </w:r>
      <w:r w:rsidR="008D12C2" w:rsidRPr="001732C3">
        <w:rPr>
          <w:rFonts w:ascii="Times New Roman" w:eastAsiaTheme="minorEastAsia" w:hAnsi="Times New Roman" w:cs="Times New Roman"/>
          <w:sz w:val="20"/>
          <w:szCs w:val="20"/>
        </w:rPr>
        <w:t>But i</w:t>
      </w:r>
      <w:r w:rsidR="003610BF" w:rsidRPr="001732C3">
        <w:rPr>
          <w:rFonts w:ascii="Times New Roman" w:eastAsiaTheme="minorEastAsia" w:hAnsi="Times New Roman" w:cs="Times New Roman"/>
          <w:sz w:val="20"/>
          <w:szCs w:val="20"/>
        </w:rPr>
        <w:t>t is important to</w:t>
      </w:r>
      <w:r w:rsidR="009969CC" w:rsidRPr="001732C3">
        <w:rPr>
          <w:rFonts w:ascii="Times New Roman" w:eastAsiaTheme="minorEastAsia" w:hAnsi="Times New Roman" w:cs="Times New Roman"/>
          <w:sz w:val="20"/>
          <w:szCs w:val="20"/>
        </w:rPr>
        <w:t xml:space="preserve"> d</w:t>
      </w:r>
      <w:r w:rsidR="003610BF" w:rsidRPr="001732C3">
        <w:rPr>
          <w:rFonts w:ascii="Times New Roman" w:eastAsiaTheme="minorEastAsia" w:hAnsi="Times New Roman" w:cs="Times New Roman"/>
          <w:sz w:val="20"/>
          <w:szCs w:val="20"/>
        </w:rPr>
        <w:t xml:space="preserve">istinguish </w:t>
      </w:r>
      <w:r w:rsidR="00EC4F58" w:rsidRPr="001732C3">
        <w:rPr>
          <w:rFonts w:ascii="Times New Roman" w:eastAsiaTheme="minorEastAsia" w:hAnsi="Times New Roman" w:cs="Times New Roman"/>
          <w:sz w:val="20"/>
          <w:szCs w:val="20"/>
        </w:rPr>
        <w:t>these formal tasks</w:t>
      </w:r>
      <w:r w:rsidR="008D12C2" w:rsidRPr="001732C3">
        <w:rPr>
          <w:rFonts w:ascii="Times New Roman" w:eastAsiaTheme="minorEastAsia" w:hAnsi="Times New Roman" w:cs="Times New Roman"/>
          <w:sz w:val="20"/>
          <w:szCs w:val="20"/>
        </w:rPr>
        <w:t>:</w:t>
      </w:r>
      <w:r w:rsidR="009E0E45" w:rsidRPr="001732C3">
        <w:rPr>
          <w:rFonts w:ascii="Times New Roman" w:eastAsiaTheme="minorEastAsia" w:hAnsi="Times New Roman" w:cs="Times New Roman"/>
          <w:sz w:val="20"/>
          <w:szCs w:val="20"/>
        </w:rPr>
        <w:t xml:space="preserve"> anomaly detection and</w:t>
      </w:r>
      <w:r w:rsidR="00EC4F58" w:rsidRPr="001732C3">
        <w:rPr>
          <w:rFonts w:ascii="Times New Roman" w:eastAsiaTheme="minorEastAsia" w:hAnsi="Times New Roman" w:cs="Times New Roman"/>
          <w:sz w:val="20"/>
          <w:szCs w:val="20"/>
        </w:rPr>
        <w:t xml:space="preserve"> compression-evaluation</w:t>
      </w:r>
      <w:r w:rsidR="008D12C2" w:rsidRPr="001732C3">
        <w:rPr>
          <w:rFonts w:ascii="Times New Roman" w:eastAsiaTheme="minorEastAsia" w:hAnsi="Times New Roman" w:cs="Times New Roman"/>
          <w:sz w:val="20"/>
          <w:szCs w:val="20"/>
        </w:rPr>
        <w:t xml:space="preserve">. </w:t>
      </w:r>
      <w:r w:rsidR="00EC4F58" w:rsidRPr="001732C3">
        <w:rPr>
          <w:rFonts w:ascii="Times New Roman" w:eastAsiaTheme="minorEastAsia" w:hAnsi="Times New Roman" w:cs="Times New Roman"/>
          <w:sz w:val="20"/>
          <w:szCs w:val="20"/>
        </w:rPr>
        <w:t>The latter</w:t>
      </w:r>
      <w:r w:rsidR="00326FAA" w:rsidRPr="001732C3">
        <w:rPr>
          <w:rFonts w:ascii="Times New Roman" w:eastAsiaTheme="minorEastAsia" w:hAnsi="Times New Roman" w:cs="Times New Roman"/>
          <w:sz w:val="20"/>
          <w:szCs w:val="20"/>
        </w:rPr>
        <w:t xml:space="preserve"> i</w:t>
      </w:r>
      <w:r w:rsidR="00EC4F58" w:rsidRPr="001732C3">
        <w:rPr>
          <w:rFonts w:ascii="Times New Roman" w:eastAsiaTheme="minorEastAsia" w:hAnsi="Times New Roman" w:cs="Times New Roman"/>
          <w:sz w:val="20"/>
          <w:szCs w:val="20"/>
        </w:rPr>
        <w:t xml:space="preserve">s an important task for </w:t>
      </w:r>
      <w:r w:rsidR="00687AEA" w:rsidRPr="001732C3">
        <w:rPr>
          <w:rFonts w:ascii="Times New Roman" w:eastAsiaTheme="minorEastAsia" w:hAnsi="Times New Roman" w:cs="Times New Roman"/>
          <w:sz w:val="20"/>
          <w:szCs w:val="20"/>
        </w:rPr>
        <w:t>evaluating machine learning approaches to structural learning</w:t>
      </w:r>
      <w:r w:rsidR="00326FAA" w:rsidRPr="001732C3">
        <w:rPr>
          <w:rFonts w:ascii="Times New Roman" w:eastAsiaTheme="minorEastAsia" w:hAnsi="Times New Roman" w:cs="Times New Roman"/>
          <w:sz w:val="20"/>
          <w:szCs w:val="20"/>
        </w:rPr>
        <w:t xml:space="preserve"> in terms of the compactness of their learned representations.</w:t>
      </w:r>
    </w:p>
    <w:p w14:paraId="37115B93" w14:textId="2FF2EC45" w:rsidR="00C85FAF" w:rsidRPr="001732C3" w:rsidRDefault="00C85FAF" w:rsidP="00A86DAA">
      <w:pPr>
        <w:spacing w:after="0"/>
        <w:rPr>
          <w:rFonts w:ascii="Times New Roman" w:hAnsi="Times New Roman" w:cs="Times New Roman"/>
          <w:sz w:val="20"/>
          <w:szCs w:val="20"/>
        </w:rPr>
      </w:pPr>
    </w:p>
    <w:tbl>
      <w:tblPr>
        <w:tblStyle w:val="PlainTable4"/>
        <w:tblW w:w="0" w:type="auto"/>
        <w:jc w:val="center"/>
        <w:tblLook w:val="04A0" w:firstRow="1" w:lastRow="0" w:firstColumn="1" w:lastColumn="0" w:noHBand="0" w:noVBand="1"/>
        <w:tblPrChange w:id="323" w:author="jesse" w:date="2018-04-02T17:32:00Z">
          <w:tblPr>
            <w:tblStyle w:val="PlainTable4"/>
            <w:tblW w:w="0" w:type="auto"/>
            <w:jc w:val="center"/>
            <w:tblLook w:val="04A0" w:firstRow="1" w:lastRow="0" w:firstColumn="1" w:lastColumn="0" w:noHBand="0" w:noVBand="1"/>
          </w:tblPr>
        </w:tblPrChange>
      </w:tblPr>
      <w:tblGrid>
        <w:gridCol w:w="1038"/>
        <w:gridCol w:w="2070"/>
        <w:gridCol w:w="2070"/>
        <w:gridCol w:w="2457"/>
        <w:tblGridChange w:id="324">
          <w:tblGrid>
            <w:gridCol w:w="1530"/>
            <w:gridCol w:w="893"/>
            <w:gridCol w:w="492"/>
            <w:gridCol w:w="193"/>
            <w:gridCol w:w="1367"/>
            <w:gridCol w:w="703"/>
            <w:gridCol w:w="548"/>
            <w:gridCol w:w="871"/>
            <w:gridCol w:w="1038"/>
          </w:tblGrid>
        </w:tblGridChange>
      </w:tblGrid>
      <w:tr w:rsidR="001732C3" w:rsidRPr="001732C3" w14:paraId="47F05B21" w14:textId="77777777" w:rsidTr="00E16CB3">
        <w:trPr>
          <w:cnfStyle w:val="100000000000" w:firstRow="1" w:lastRow="0" w:firstColumn="0" w:lastColumn="0" w:oddVBand="0" w:evenVBand="0" w:oddHBand="0" w:evenHBand="0" w:firstRowFirstColumn="0" w:firstRowLastColumn="0" w:lastRowFirstColumn="0" w:lastRowLastColumn="0"/>
          <w:trHeight w:val="271"/>
          <w:jc w:val="center"/>
          <w:trPrChange w:id="325" w:author="jesse" w:date="2018-04-02T17:32:00Z">
            <w:trPr>
              <w:gridAfter w:val="0"/>
              <w:trHeight w:val="269"/>
              <w:jc w:val="center"/>
            </w:trPr>
          </w:trPrChange>
        </w:trPr>
        <w:tc>
          <w:tcPr>
            <w:cnfStyle w:val="001000000000" w:firstRow="0" w:lastRow="0" w:firstColumn="1" w:lastColumn="0" w:oddVBand="0" w:evenVBand="0" w:oddHBand="0" w:evenHBand="0" w:firstRowFirstColumn="0" w:firstRowLastColumn="0" w:lastRowFirstColumn="0" w:lastRowLastColumn="0"/>
            <w:tcW w:w="6597" w:type="dxa"/>
            <w:gridSpan w:val="4"/>
            <w:tcPrChange w:id="326" w:author="jesse" w:date="2018-04-02T17:32:00Z">
              <w:tcPr>
                <w:tcW w:w="5665" w:type="dxa"/>
                <w:gridSpan w:val="7"/>
              </w:tcPr>
            </w:tcPrChange>
          </w:tcPr>
          <w:p w14:paraId="7D768C46" w14:textId="596A4298" w:rsidR="001732C3" w:rsidRPr="00E400A2" w:rsidRDefault="001732C3" w:rsidP="00E400A2">
            <w:pPr>
              <w:pStyle w:val="Caption"/>
              <w:jc w:val="center"/>
              <w:cnfStyle w:val="101000000000" w:firstRow="1" w:lastRow="0" w:firstColumn="1" w:lastColumn="0" w:oddVBand="0" w:evenVBand="0" w:oddHBand="0" w:evenHBand="0" w:firstRowFirstColumn="0" w:firstRowLastColumn="0" w:lastRowFirstColumn="0" w:lastRowLastColumn="0"/>
              <w:rPr>
                <w:rFonts w:ascii="Times New Roman" w:hAnsi="Times New Roman" w:cs="Times New Roman"/>
                <w:i w:val="0"/>
                <w:color w:val="auto"/>
                <w:sz w:val="20"/>
                <w:szCs w:val="20"/>
              </w:rPr>
            </w:pPr>
            <w:r w:rsidRPr="00E400A2">
              <w:rPr>
                <w:rFonts w:ascii="Times New Roman" w:hAnsi="Times New Roman" w:cs="Times New Roman"/>
                <w:i w:val="0"/>
                <w:color w:val="auto"/>
                <w:sz w:val="20"/>
                <w:szCs w:val="20"/>
              </w:rPr>
              <w:t xml:space="preserve">Table </w:t>
            </w:r>
            <w:r w:rsidR="00934369">
              <w:rPr>
                <w:rFonts w:ascii="Times New Roman" w:hAnsi="Times New Roman" w:cs="Times New Roman"/>
                <w:i w:val="0"/>
                <w:color w:val="auto"/>
                <w:sz w:val="20"/>
                <w:szCs w:val="20"/>
              </w:rPr>
              <w:t>3.1</w:t>
            </w:r>
            <w:r w:rsidRPr="00E400A2">
              <w:rPr>
                <w:rFonts w:ascii="Times New Roman" w:hAnsi="Times New Roman" w:cs="Times New Roman"/>
                <w:i w:val="0"/>
                <w:color w:val="auto"/>
                <w:sz w:val="20"/>
                <w:szCs w:val="20"/>
              </w:rPr>
              <w:t xml:space="preserve">: </w:t>
            </w:r>
            <w:r w:rsidR="009B795E" w:rsidRPr="00E400A2">
              <w:rPr>
                <w:rFonts w:ascii="Times New Roman" w:hAnsi="Times New Roman" w:cs="Times New Roman"/>
                <w:i w:val="0"/>
                <w:color w:val="auto"/>
                <w:sz w:val="20"/>
                <w:szCs w:val="20"/>
              </w:rPr>
              <w:t>B</w:t>
            </w:r>
            <w:r w:rsidRPr="00E400A2">
              <w:rPr>
                <w:rFonts w:ascii="Times New Roman" w:hAnsi="Times New Roman" w:cs="Times New Roman"/>
                <w:i w:val="0"/>
                <w:color w:val="auto"/>
                <w:sz w:val="20"/>
                <w:szCs w:val="20"/>
              </w:rPr>
              <w:t>inary classifier outcomes</w:t>
            </w:r>
            <w:r w:rsidRPr="00E400A2">
              <w:rPr>
                <w:rFonts w:ascii="Times New Roman" w:hAnsi="Times New Roman" w:cs="Times New Roman"/>
                <w:i w:val="0"/>
                <w:noProof/>
                <w:color w:val="auto"/>
                <w:sz w:val="20"/>
                <w:szCs w:val="20"/>
              </w:rPr>
              <w:t xml:space="preserve"> for anomaly detection</w:t>
            </w:r>
          </w:p>
        </w:tc>
      </w:tr>
      <w:tr w:rsidR="001732C3" w:rsidRPr="001732C3" w14:paraId="2308EF55" w14:textId="77777777" w:rsidTr="00E16CB3">
        <w:trPr>
          <w:cnfStyle w:val="000000100000" w:firstRow="0" w:lastRow="0" w:firstColumn="0" w:lastColumn="0" w:oddVBand="0" w:evenVBand="0" w:oddHBand="1" w:evenHBand="0" w:firstRowFirstColumn="0" w:firstRowLastColumn="0" w:lastRowFirstColumn="0" w:lastRowLastColumn="0"/>
          <w:trHeight w:val="271"/>
          <w:jc w:val="center"/>
          <w:trPrChange w:id="327" w:author="jesse" w:date="2018-04-02T17:32:00Z">
            <w:trPr>
              <w:gridAfter w:val="0"/>
              <w:trHeight w:val="269"/>
              <w:jc w:val="center"/>
            </w:trPr>
          </w:trPrChange>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Change w:id="328" w:author="jesse" w:date="2018-04-02T17:32:00Z">
              <w:tcPr>
                <w:tcW w:w="2915" w:type="dxa"/>
                <w:gridSpan w:val="3"/>
                <w:vMerge w:val="restart"/>
              </w:tcPr>
            </w:tcPrChange>
          </w:tcPr>
          <w:p w14:paraId="08678057" w14:textId="4702DD04" w:rsidR="00967654" w:rsidRPr="001732C3" w:rsidRDefault="00967654" w:rsidP="00967654">
            <w:pPr>
              <w:cnfStyle w:val="001000100000" w:firstRow="0" w:lastRow="0" w:firstColumn="1" w:lastColumn="0" w:oddVBand="0" w:evenVBand="0" w:oddHBand="1" w:evenHBand="0" w:firstRowFirstColumn="0" w:firstRowLastColumn="0" w:lastRowFirstColumn="0" w:lastRowLastColumn="0"/>
              <w:rPr>
                <w:rFonts w:ascii="Times New Roman" w:hAnsi="Times New Roman" w:cs="Times New Roman"/>
                <w:b w:val="0"/>
                <w:i/>
                <w:sz w:val="20"/>
                <w:szCs w:val="20"/>
              </w:rPr>
            </w:pPr>
            <w:r w:rsidRPr="001732C3">
              <w:rPr>
                <w:rFonts w:ascii="Times New Roman" w:hAnsi="Times New Roman" w:cs="Times New Roman"/>
                <w:b w:val="0"/>
                <w:i/>
                <w:sz w:val="20"/>
                <w:szCs w:val="20"/>
              </w:rPr>
              <w:t xml:space="preserve">C1= </w:t>
            </w:r>
            <w:r w:rsidR="00E116B2" w:rsidRPr="001732C3">
              <w:rPr>
                <w:rFonts w:ascii="Times New Roman" w:hAnsi="Times New Roman" w:cs="Times New Roman"/>
                <w:b w:val="0"/>
                <w:i/>
                <w:sz w:val="20"/>
                <w:szCs w:val="20"/>
              </w:rPr>
              <w:t>anomaly (+)</w:t>
            </w:r>
          </w:p>
          <w:p w14:paraId="53634CC3" w14:textId="78E1EEB9" w:rsidR="00967654" w:rsidRPr="001732C3" w:rsidRDefault="00967654" w:rsidP="00967654">
            <w:pPr>
              <w:cnfStyle w:val="001000100000" w:firstRow="0" w:lastRow="0" w:firstColumn="1"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b w:val="0"/>
                <w:i/>
                <w:sz w:val="20"/>
                <w:szCs w:val="20"/>
              </w:rPr>
              <w:t xml:space="preserve">C2= </w:t>
            </w:r>
            <w:r w:rsidR="00E116B2" w:rsidRPr="001732C3">
              <w:rPr>
                <w:rFonts w:ascii="Times New Roman" w:hAnsi="Times New Roman" w:cs="Times New Roman"/>
                <w:b w:val="0"/>
                <w:i/>
                <w:sz w:val="20"/>
                <w:szCs w:val="20"/>
              </w:rPr>
              <w:t>normal (-)</w:t>
            </w:r>
          </w:p>
        </w:tc>
        <w:tc>
          <w:tcPr>
            <w:tcW w:w="4527" w:type="dxa"/>
            <w:gridSpan w:val="2"/>
            <w:tcPrChange w:id="329" w:author="jesse" w:date="2018-04-02T17:32:00Z">
              <w:tcPr>
                <w:tcW w:w="2750" w:type="dxa"/>
                <w:gridSpan w:val="4"/>
              </w:tcPr>
            </w:tcPrChange>
          </w:tcPr>
          <w:p w14:paraId="332B6686" w14:textId="326198D2" w:rsidR="00967654" w:rsidRPr="00B77CF0" w:rsidRDefault="00967654" w:rsidP="003E21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B77CF0">
              <w:rPr>
                <w:rFonts w:ascii="Times New Roman" w:hAnsi="Times New Roman" w:cs="Times New Roman"/>
                <w:b/>
                <w:sz w:val="20"/>
                <w:szCs w:val="20"/>
              </w:rPr>
              <w:t>Actual Class</w:t>
            </w:r>
          </w:p>
        </w:tc>
      </w:tr>
      <w:tr w:rsidR="00E16CB3" w:rsidRPr="001732C3"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1732C3" w:rsidRDefault="00967654" w:rsidP="00A86DAA">
            <w:pPr>
              <w:rPr>
                <w:rFonts w:ascii="Times New Roman" w:hAnsi="Times New Roman" w:cs="Times New Roman"/>
                <w:sz w:val="20"/>
                <w:szCs w:val="20"/>
              </w:rPr>
            </w:pPr>
          </w:p>
        </w:tc>
        <w:tc>
          <w:tcPr>
            <w:tcW w:w="2070" w:type="dxa"/>
          </w:tcPr>
          <w:p w14:paraId="00FC5509" w14:textId="476BD73E" w:rsidR="00967654" w:rsidRPr="001732C3" w:rsidRDefault="009676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Change w:id="330" w:author="jesse" w:date="2018-04-02T17:33:00Z">
                <w:pPr>
                  <w:cnfStyle w:val="000000000000" w:firstRow="0" w:lastRow="0" w:firstColumn="0" w:lastColumn="0" w:oddVBand="0" w:evenVBand="0" w:oddHBand="0" w:evenHBand="0" w:firstRowFirstColumn="0" w:firstRowLastColumn="0" w:lastRowFirstColumn="0" w:lastRowLastColumn="0"/>
                </w:pPr>
              </w:pPrChange>
            </w:pPr>
            <w:r w:rsidRPr="001732C3">
              <w:rPr>
                <w:rFonts w:ascii="Times New Roman" w:hAnsi="Times New Roman" w:cs="Times New Roman"/>
                <w:sz w:val="20"/>
                <w:szCs w:val="20"/>
              </w:rPr>
              <w:t>C1</w:t>
            </w:r>
          </w:p>
        </w:tc>
        <w:tc>
          <w:tcPr>
            <w:tcW w:w="2457" w:type="dxa"/>
          </w:tcPr>
          <w:p w14:paraId="6B56DBAF" w14:textId="707EEE6C" w:rsidR="00967654" w:rsidRPr="001732C3" w:rsidRDefault="009676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Change w:id="331" w:author="jesse" w:date="2018-04-02T17:33:00Z">
                <w:pPr>
                  <w:cnfStyle w:val="000000000000" w:firstRow="0" w:lastRow="0" w:firstColumn="0" w:lastColumn="0" w:oddVBand="0" w:evenVBand="0" w:oddHBand="0" w:evenHBand="0" w:firstRowFirstColumn="0" w:firstRowLastColumn="0" w:lastRowFirstColumn="0" w:lastRowLastColumn="0"/>
                </w:pPr>
              </w:pPrChange>
            </w:pPr>
            <w:r w:rsidRPr="001732C3">
              <w:rPr>
                <w:rFonts w:ascii="Times New Roman" w:hAnsi="Times New Roman" w:cs="Times New Roman"/>
                <w:sz w:val="20"/>
                <w:szCs w:val="20"/>
              </w:rPr>
              <w:t>C2</w:t>
            </w:r>
          </w:p>
        </w:tc>
      </w:tr>
      <w:tr w:rsidR="00E16CB3" w:rsidRPr="001732C3" w14:paraId="0737689B" w14:textId="77777777" w:rsidTr="00E16CB3">
        <w:trPr>
          <w:cnfStyle w:val="000000100000" w:firstRow="0" w:lastRow="0" w:firstColumn="0" w:lastColumn="0" w:oddVBand="0" w:evenVBand="0" w:oddHBand="1" w:evenHBand="0" w:firstRowFirstColumn="0" w:firstRowLastColumn="0" w:lastRowFirstColumn="0" w:lastRowLastColumn="0"/>
          <w:trHeight w:val="271"/>
          <w:jc w:val="center"/>
          <w:trPrChange w:id="332" w:author="jesse" w:date="2018-04-02T17:33:00Z">
            <w:trPr>
              <w:gridAfter w:val="0"/>
              <w:trHeight w:val="271"/>
              <w:jc w:val="center"/>
            </w:trPr>
          </w:trPrChange>
        </w:trPr>
        <w:tc>
          <w:tcPr>
            <w:cnfStyle w:val="001000000000" w:firstRow="0" w:lastRow="0" w:firstColumn="1" w:lastColumn="0" w:oddVBand="0" w:evenVBand="0" w:oddHBand="0" w:evenHBand="0" w:firstRowFirstColumn="0" w:firstRowLastColumn="0" w:lastRowFirstColumn="0" w:lastRowLastColumn="0"/>
            <w:tcW w:w="0" w:type="dxa"/>
            <w:vMerge w:val="restart"/>
            <w:tcPrChange w:id="333" w:author="jesse" w:date="2018-04-02T17:33:00Z">
              <w:tcPr>
                <w:tcW w:w="1530" w:type="dxa"/>
                <w:vMerge w:val="restart"/>
              </w:tcPr>
            </w:tcPrChange>
          </w:tcPr>
          <w:p w14:paraId="28D262C0" w14:textId="4CDD7DFF" w:rsidR="007A7FB3" w:rsidRPr="001732C3" w:rsidRDefault="007A7FB3" w:rsidP="003E21E7">
            <w:pPr>
              <w:jc w:val="center"/>
              <w:cnfStyle w:val="001000100000" w:firstRow="0" w:lastRow="0" w:firstColumn="1"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Predicted Class</w:t>
            </w:r>
          </w:p>
        </w:tc>
        <w:tc>
          <w:tcPr>
            <w:tcW w:w="540" w:type="dxa"/>
            <w:tcPrChange w:id="334" w:author="jesse" w:date="2018-04-02T17:33:00Z">
              <w:tcPr>
                <w:tcW w:w="893" w:type="dxa"/>
              </w:tcPr>
            </w:tcPrChange>
          </w:tcPr>
          <w:p w14:paraId="2A23358B" w14:textId="4664824A" w:rsidR="007A7FB3" w:rsidRPr="001732C3"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C1</w:t>
            </w:r>
          </w:p>
        </w:tc>
        <w:tc>
          <w:tcPr>
            <w:tcW w:w="2070" w:type="dxa"/>
            <w:tcPrChange w:id="335" w:author="jesse" w:date="2018-04-02T17:33:00Z">
              <w:tcPr>
                <w:tcW w:w="2052" w:type="dxa"/>
                <w:gridSpan w:val="3"/>
              </w:tcPr>
            </w:tcPrChange>
          </w:tcPr>
          <w:p w14:paraId="23C9EE83" w14:textId="57EF5AD1" w:rsidR="007A7FB3" w:rsidRPr="001732C3" w:rsidRDefault="00E3410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ins w:id="336" w:author="jesse" w:date="2018-04-02T17:22:00Z">
              <w:r>
                <w:rPr>
                  <w:rFonts w:ascii="Times New Roman" w:hAnsi="Times New Roman" w:cs="Times New Roman"/>
                  <w:sz w:val="20"/>
                  <w:szCs w:val="20"/>
                </w:rPr>
                <w:t>True Positive</w:t>
              </w:r>
            </w:ins>
            <w:ins w:id="337" w:author="jesse" w:date="2018-04-02T17:31:00Z">
              <w:r w:rsidR="00E16CB3">
                <w:rPr>
                  <w:rFonts w:ascii="Times New Roman" w:hAnsi="Times New Roman" w:cs="Times New Roman"/>
                  <w:sz w:val="20"/>
                  <w:szCs w:val="20"/>
                </w:rPr>
                <w:t xml:space="preserve"> (TP)</w:t>
              </w:r>
            </w:ins>
            <w:del w:id="338" w:author="jesse" w:date="2018-04-02T17:22:00Z">
              <w:r w:rsidR="008D68D6" w:rsidRPr="001732C3" w:rsidDel="00E34104">
                <w:rPr>
                  <w:rFonts w:ascii="Times New Roman" w:hAnsi="Times New Roman" w:cs="Times New Roman"/>
                  <w:sz w:val="20"/>
                  <w:szCs w:val="20"/>
                </w:rPr>
                <w:delText>Correct</w:delText>
              </w:r>
            </w:del>
          </w:p>
        </w:tc>
        <w:tc>
          <w:tcPr>
            <w:tcW w:w="2457" w:type="dxa"/>
            <w:tcPrChange w:id="339" w:author="jesse" w:date="2018-04-02T17:33:00Z">
              <w:tcPr>
                <w:tcW w:w="2122" w:type="dxa"/>
                <w:gridSpan w:val="3"/>
              </w:tcPr>
            </w:tcPrChange>
          </w:tcPr>
          <w:p w14:paraId="14CFE957" w14:textId="56E13D57" w:rsidR="007A7FB3" w:rsidRPr="001732C3"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Type I </w:t>
            </w:r>
            <w:ins w:id="340" w:author="jesse" w:date="2018-04-02T17:30:00Z">
              <w:r w:rsidR="00E16CB3">
                <w:rPr>
                  <w:rFonts w:ascii="Times New Roman" w:hAnsi="Times New Roman" w:cs="Times New Roman"/>
                  <w:sz w:val="20"/>
                  <w:szCs w:val="20"/>
                </w:rPr>
                <w:t>E</w:t>
              </w:r>
            </w:ins>
            <w:del w:id="341" w:author="jesse" w:date="2018-04-02T17:30:00Z">
              <w:r w:rsidRPr="001732C3" w:rsidDel="00E16CB3">
                <w:rPr>
                  <w:rFonts w:ascii="Times New Roman" w:hAnsi="Times New Roman" w:cs="Times New Roman"/>
                  <w:sz w:val="20"/>
                  <w:szCs w:val="20"/>
                </w:rPr>
                <w:delText>e</w:delText>
              </w:r>
            </w:del>
            <w:r w:rsidRPr="001732C3">
              <w:rPr>
                <w:rFonts w:ascii="Times New Roman" w:hAnsi="Times New Roman" w:cs="Times New Roman"/>
                <w:sz w:val="20"/>
                <w:szCs w:val="20"/>
              </w:rPr>
              <w:t>rror</w:t>
            </w:r>
            <w:ins w:id="342" w:author="jesse" w:date="2018-04-02T17:30:00Z">
              <w:r w:rsidR="00E16CB3">
                <w:rPr>
                  <w:rFonts w:ascii="Times New Roman" w:hAnsi="Times New Roman" w:cs="Times New Roman"/>
                  <w:sz w:val="20"/>
                  <w:szCs w:val="20"/>
                </w:rPr>
                <w:t xml:space="preserve"> (E1)</w:t>
              </w:r>
            </w:ins>
          </w:p>
        </w:tc>
      </w:tr>
      <w:tr w:rsidR="00E16CB3" w:rsidRPr="001732C3" w14:paraId="51B2CB2D" w14:textId="77777777" w:rsidTr="00E16CB3">
        <w:trPr>
          <w:trHeight w:val="283"/>
          <w:jc w:val="center"/>
          <w:trPrChange w:id="343" w:author="jesse" w:date="2018-04-02T17:33:00Z">
            <w:trPr>
              <w:gridAfter w:val="0"/>
              <w:trHeight w:val="283"/>
              <w:jc w:val="center"/>
            </w:trPr>
          </w:trPrChange>
        </w:trPr>
        <w:tc>
          <w:tcPr>
            <w:cnfStyle w:val="001000000000" w:firstRow="0" w:lastRow="0" w:firstColumn="1" w:lastColumn="0" w:oddVBand="0" w:evenVBand="0" w:oddHBand="0" w:evenHBand="0" w:firstRowFirstColumn="0" w:firstRowLastColumn="0" w:lastRowFirstColumn="0" w:lastRowLastColumn="0"/>
            <w:tcW w:w="0" w:type="dxa"/>
            <w:vMerge/>
            <w:tcPrChange w:id="344" w:author="jesse" w:date="2018-04-02T17:33:00Z">
              <w:tcPr>
                <w:tcW w:w="1530" w:type="dxa"/>
                <w:vMerge/>
              </w:tcPr>
            </w:tcPrChange>
          </w:tcPr>
          <w:p w14:paraId="73B4A60C" w14:textId="77777777" w:rsidR="007A7FB3" w:rsidRPr="001732C3" w:rsidRDefault="007A7FB3" w:rsidP="00A86DAA">
            <w:pPr>
              <w:rPr>
                <w:rFonts w:ascii="Times New Roman" w:hAnsi="Times New Roman" w:cs="Times New Roman"/>
                <w:sz w:val="20"/>
                <w:szCs w:val="20"/>
              </w:rPr>
            </w:pPr>
          </w:p>
        </w:tc>
        <w:tc>
          <w:tcPr>
            <w:tcW w:w="540" w:type="dxa"/>
            <w:tcPrChange w:id="345" w:author="jesse" w:date="2018-04-02T17:33:00Z">
              <w:tcPr>
                <w:tcW w:w="893" w:type="dxa"/>
              </w:tcPr>
            </w:tcPrChange>
          </w:tcPr>
          <w:p w14:paraId="74530CD9" w14:textId="25628AB5" w:rsidR="007A7FB3" w:rsidRPr="001732C3" w:rsidRDefault="003E21E7"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C2</w:t>
            </w:r>
          </w:p>
        </w:tc>
        <w:tc>
          <w:tcPr>
            <w:tcW w:w="2070" w:type="dxa"/>
            <w:tcPrChange w:id="346" w:author="jesse" w:date="2018-04-02T17:33:00Z">
              <w:tcPr>
                <w:tcW w:w="2052" w:type="dxa"/>
                <w:gridSpan w:val="3"/>
              </w:tcPr>
            </w:tcPrChange>
          </w:tcPr>
          <w:p w14:paraId="3120CFA7" w14:textId="665F7368" w:rsidR="007A7FB3" w:rsidRPr="001732C3" w:rsidRDefault="00967654"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Type I</w:t>
            </w:r>
            <w:r w:rsidR="008023FA" w:rsidRPr="001732C3">
              <w:rPr>
                <w:rFonts w:ascii="Times New Roman" w:hAnsi="Times New Roman" w:cs="Times New Roman"/>
                <w:sz w:val="20"/>
                <w:szCs w:val="20"/>
              </w:rPr>
              <w:t>I</w:t>
            </w:r>
            <w:r w:rsidRPr="001732C3">
              <w:rPr>
                <w:rFonts w:ascii="Times New Roman" w:hAnsi="Times New Roman" w:cs="Times New Roman"/>
                <w:sz w:val="20"/>
                <w:szCs w:val="20"/>
              </w:rPr>
              <w:t xml:space="preserve"> </w:t>
            </w:r>
            <w:ins w:id="347" w:author="jesse" w:date="2018-04-02T17:30:00Z">
              <w:r w:rsidR="00E16CB3">
                <w:rPr>
                  <w:rFonts w:ascii="Times New Roman" w:hAnsi="Times New Roman" w:cs="Times New Roman"/>
                  <w:sz w:val="20"/>
                  <w:szCs w:val="20"/>
                </w:rPr>
                <w:t>E</w:t>
              </w:r>
            </w:ins>
            <w:del w:id="348" w:author="jesse" w:date="2018-04-02T17:30:00Z">
              <w:r w:rsidRPr="001732C3" w:rsidDel="00E16CB3">
                <w:rPr>
                  <w:rFonts w:ascii="Times New Roman" w:hAnsi="Times New Roman" w:cs="Times New Roman"/>
                  <w:sz w:val="20"/>
                  <w:szCs w:val="20"/>
                </w:rPr>
                <w:delText>e</w:delText>
              </w:r>
            </w:del>
            <w:r w:rsidRPr="001732C3">
              <w:rPr>
                <w:rFonts w:ascii="Times New Roman" w:hAnsi="Times New Roman" w:cs="Times New Roman"/>
                <w:sz w:val="20"/>
                <w:szCs w:val="20"/>
              </w:rPr>
              <w:t>rror</w:t>
            </w:r>
            <w:ins w:id="349" w:author="jesse" w:date="2018-04-02T17:32:00Z">
              <w:r w:rsidR="00E16CB3">
                <w:rPr>
                  <w:rFonts w:ascii="Times New Roman" w:hAnsi="Times New Roman" w:cs="Times New Roman"/>
                  <w:sz w:val="20"/>
                  <w:szCs w:val="20"/>
                </w:rPr>
                <w:t xml:space="preserve"> </w:t>
              </w:r>
            </w:ins>
            <w:ins w:id="350" w:author="jesse" w:date="2018-04-02T17:30:00Z">
              <w:r w:rsidR="00E16CB3">
                <w:rPr>
                  <w:rFonts w:ascii="Times New Roman" w:hAnsi="Times New Roman" w:cs="Times New Roman"/>
                  <w:sz w:val="20"/>
                  <w:szCs w:val="20"/>
                </w:rPr>
                <w:t>(E2)</w:t>
              </w:r>
            </w:ins>
          </w:p>
        </w:tc>
        <w:tc>
          <w:tcPr>
            <w:tcW w:w="2457" w:type="dxa"/>
            <w:tcPrChange w:id="351" w:author="jesse" w:date="2018-04-02T17:33:00Z">
              <w:tcPr>
                <w:tcW w:w="2122" w:type="dxa"/>
                <w:gridSpan w:val="3"/>
              </w:tcPr>
            </w:tcPrChange>
          </w:tcPr>
          <w:p w14:paraId="52CB0605" w14:textId="7CEC13EB" w:rsidR="007A7FB3" w:rsidRPr="001732C3" w:rsidRDefault="00E34104" w:rsidP="002F6AC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ins w:id="352" w:author="jesse" w:date="2018-04-02T17:22:00Z">
              <w:r>
                <w:rPr>
                  <w:rFonts w:ascii="Times New Roman" w:hAnsi="Times New Roman" w:cs="Times New Roman"/>
                  <w:sz w:val="20"/>
                  <w:szCs w:val="20"/>
                </w:rPr>
                <w:t>True Negative</w:t>
              </w:r>
            </w:ins>
            <w:ins w:id="353" w:author="jesse" w:date="2018-04-02T17:30:00Z">
              <w:r w:rsidR="00E16CB3">
                <w:rPr>
                  <w:rFonts w:ascii="Times New Roman" w:hAnsi="Times New Roman" w:cs="Times New Roman"/>
                  <w:sz w:val="20"/>
                  <w:szCs w:val="20"/>
                </w:rPr>
                <w:t xml:space="preserve"> (TN)</w:t>
              </w:r>
            </w:ins>
            <w:del w:id="354" w:author="jesse" w:date="2018-04-02T17:22:00Z">
              <w:r w:rsidR="008D68D6" w:rsidRPr="001732C3" w:rsidDel="00E34104">
                <w:rPr>
                  <w:rFonts w:ascii="Times New Roman" w:hAnsi="Times New Roman" w:cs="Times New Roman"/>
                  <w:sz w:val="20"/>
                  <w:szCs w:val="20"/>
                </w:rPr>
                <w:delText>Correct</w:delText>
              </w:r>
            </w:del>
          </w:p>
        </w:tc>
      </w:tr>
    </w:tbl>
    <w:p w14:paraId="426E96AF" w14:textId="77777777" w:rsidR="008E3950" w:rsidRDefault="008E3950" w:rsidP="00A86DAA">
      <w:pPr>
        <w:spacing w:after="0"/>
        <w:rPr>
          <w:rFonts w:ascii="Times New Roman" w:hAnsi="Times New Roman" w:cs="Times New Roman"/>
          <w:sz w:val="20"/>
          <w:szCs w:val="20"/>
        </w:rPr>
      </w:pPr>
    </w:p>
    <w:p w14:paraId="5211FF84" w14:textId="48DF8A24" w:rsidR="002476B8" w:rsidRPr="001732C3" w:rsidRDefault="00901E91" w:rsidP="00A86DAA">
      <w:pPr>
        <w:spacing w:after="0"/>
        <w:rPr>
          <w:rFonts w:ascii="Times New Roman" w:hAnsi="Times New Roman" w:cs="Times New Roman"/>
          <w:sz w:val="20"/>
          <w:szCs w:val="20"/>
        </w:rPr>
      </w:pPr>
      <w:r w:rsidRPr="001732C3">
        <w:rPr>
          <w:rFonts w:ascii="Times New Roman" w:hAnsi="Times New Roman" w:cs="Times New Roman"/>
          <w:sz w:val="20"/>
          <w:szCs w:val="20"/>
        </w:rPr>
        <w:t xml:space="preserve">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sidRPr="001732C3">
        <w:rPr>
          <w:rFonts w:ascii="Times New Roman" w:eastAsiaTheme="minorEastAsia" w:hAnsi="Times New Roman" w:cs="Times New Roman"/>
          <w:sz w:val="20"/>
          <w:szCs w:val="20"/>
        </w:rPr>
        <w:t>-score</w:t>
      </w:r>
      <w:r w:rsidRPr="001732C3">
        <w:rPr>
          <w:rFonts w:ascii="Times New Roman" w:hAnsi="Times New Roman" w:cs="Times New Roman"/>
          <w:sz w:val="20"/>
          <w:szCs w:val="20"/>
        </w:rPr>
        <w:t xml:space="preserve"> provide adequate baseline measures for anomaly detection by framing it as a binary classification task of classifying traces </w:t>
      </w:r>
      <w:r w:rsidR="0045215D" w:rsidRPr="001732C3">
        <w:rPr>
          <w:rFonts w:ascii="Times New Roman" w:hAnsi="Times New Roman" w:cs="Times New Roman"/>
          <w:sz w:val="20"/>
          <w:szCs w:val="20"/>
        </w:rPr>
        <w:t>per</w:t>
      </w:r>
      <w:r w:rsidRPr="001732C3">
        <w:rPr>
          <w:rFonts w:ascii="Times New Roman" w:hAnsi="Times New Roman" w:cs="Times New Roman"/>
          <w:sz w:val="20"/>
          <w:szCs w:val="20"/>
        </w:rPr>
        <w:t xml:space="preserve"> two classes, C1 for</w:t>
      </w:r>
      <w:r w:rsidR="0045215D" w:rsidRPr="001732C3">
        <w:rPr>
          <w:rFonts w:ascii="Times New Roman" w:hAnsi="Times New Roman" w:cs="Times New Roman"/>
          <w:sz w:val="20"/>
          <w:szCs w:val="20"/>
        </w:rPr>
        <w:t xml:space="preserve"> the</w:t>
      </w:r>
      <w:r w:rsidRPr="001732C3">
        <w:rPr>
          <w:rFonts w:ascii="Times New Roman" w:hAnsi="Times New Roman" w:cs="Times New Roman"/>
          <w:sz w:val="20"/>
          <w:szCs w:val="20"/>
        </w:rPr>
        <w:t xml:space="preserve"> “</w:t>
      </w:r>
      <w:r w:rsidR="00967654" w:rsidRPr="001732C3">
        <w:rPr>
          <w:rFonts w:ascii="Times New Roman" w:hAnsi="Times New Roman" w:cs="Times New Roman"/>
          <w:sz w:val="20"/>
          <w:szCs w:val="20"/>
        </w:rPr>
        <w:t>anomalous</w:t>
      </w:r>
      <w:r w:rsidRPr="001732C3">
        <w:rPr>
          <w:rFonts w:ascii="Times New Roman" w:hAnsi="Times New Roman" w:cs="Times New Roman"/>
          <w:sz w:val="20"/>
          <w:szCs w:val="20"/>
        </w:rPr>
        <w:t>”</w:t>
      </w:r>
      <w:r w:rsidR="0045215D" w:rsidRPr="001732C3">
        <w:rPr>
          <w:rFonts w:ascii="Times New Roman" w:hAnsi="Times New Roman" w:cs="Times New Roman"/>
          <w:sz w:val="20"/>
          <w:szCs w:val="20"/>
        </w:rPr>
        <w:t xml:space="preserve"> positive class of traces</w:t>
      </w:r>
      <w:r w:rsidRPr="001732C3">
        <w:rPr>
          <w:rFonts w:ascii="Times New Roman" w:hAnsi="Times New Roman" w:cs="Times New Roman"/>
          <w:sz w:val="20"/>
          <w:szCs w:val="20"/>
        </w:rPr>
        <w:t xml:space="preserve"> and C2 for</w:t>
      </w:r>
      <w:r w:rsidR="0045215D" w:rsidRPr="001732C3">
        <w:rPr>
          <w:rFonts w:ascii="Times New Roman" w:hAnsi="Times New Roman" w:cs="Times New Roman"/>
          <w:sz w:val="20"/>
          <w:szCs w:val="20"/>
        </w:rPr>
        <w:t xml:space="preserve"> the negative</w:t>
      </w:r>
      <w:r w:rsidRPr="001732C3">
        <w:rPr>
          <w:rFonts w:ascii="Times New Roman" w:hAnsi="Times New Roman" w:cs="Times New Roman"/>
          <w:sz w:val="20"/>
          <w:szCs w:val="20"/>
        </w:rPr>
        <w:t xml:space="preserve"> “</w:t>
      </w:r>
      <w:r w:rsidR="00967654" w:rsidRPr="001732C3">
        <w:rPr>
          <w:rFonts w:ascii="Times New Roman" w:hAnsi="Times New Roman" w:cs="Times New Roman"/>
          <w:sz w:val="20"/>
          <w:szCs w:val="20"/>
        </w:rPr>
        <w:t>normal</w:t>
      </w:r>
      <w:r w:rsidRPr="001732C3">
        <w:rPr>
          <w:rFonts w:ascii="Times New Roman" w:hAnsi="Times New Roman" w:cs="Times New Roman"/>
          <w:sz w:val="20"/>
          <w:szCs w:val="20"/>
        </w:rPr>
        <w:t xml:space="preserve">” </w:t>
      </w:r>
      <w:r w:rsidR="0045215D" w:rsidRPr="001732C3">
        <w:rPr>
          <w:rFonts w:ascii="Times New Roman" w:hAnsi="Times New Roman" w:cs="Times New Roman"/>
          <w:sz w:val="20"/>
          <w:szCs w:val="20"/>
        </w:rPr>
        <w:t xml:space="preserve">class of </w:t>
      </w:r>
      <w:r w:rsidRPr="001732C3">
        <w:rPr>
          <w:rFonts w:ascii="Times New Roman" w:hAnsi="Times New Roman" w:cs="Times New Roman"/>
          <w:sz w:val="20"/>
          <w:szCs w:val="20"/>
        </w:rPr>
        <w:t xml:space="preserve">traces. Due to the common objectives of anomaly detection for security or critical system </w:t>
      </w:r>
      <w:r w:rsidR="00343CA8" w:rsidRPr="001732C3">
        <w:rPr>
          <w:rFonts w:ascii="Times New Roman" w:hAnsi="Times New Roman" w:cs="Times New Roman"/>
          <w:sz w:val="20"/>
          <w:szCs w:val="20"/>
        </w:rPr>
        <w:t>applicatio</w:t>
      </w:r>
      <w:r w:rsidR="005E13E8" w:rsidRPr="001732C3">
        <w:rPr>
          <w:rFonts w:ascii="Times New Roman" w:hAnsi="Times New Roman" w:cs="Times New Roman"/>
          <w:sz w:val="20"/>
          <w:szCs w:val="20"/>
        </w:rPr>
        <w:t>n</w:t>
      </w:r>
      <w:r w:rsidRPr="001732C3">
        <w:rPr>
          <w:rFonts w:ascii="Times New Roman" w:hAnsi="Times New Roman" w:cs="Times New Roman"/>
          <w:sz w:val="20"/>
          <w:szCs w:val="20"/>
        </w:rPr>
        <w:t xml:space="preserve">s, an additional evaluation criterion </w:t>
      </w:r>
      <w:r w:rsidR="00F82B88" w:rsidRPr="001732C3">
        <w:rPr>
          <w:rFonts w:ascii="Times New Roman" w:hAnsi="Times New Roman" w:cs="Times New Roman"/>
          <w:sz w:val="20"/>
          <w:szCs w:val="20"/>
        </w:rPr>
        <w:t>may</w:t>
      </w:r>
      <w:r w:rsidRPr="001732C3">
        <w:rPr>
          <w:rFonts w:ascii="Times New Roman" w:hAnsi="Times New Roman" w:cs="Times New Roman"/>
          <w:sz w:val="20"/>
          <w:szCs w:val="20"/>
        </w:rPr>
        <w:t xml:space="preserve"> be used to assign costs to the matrix of possible outcomes for a binary classifier.</w:t>
      </w:r>
      <w:r w:rsidR="002476B8" w:rsidRPr="001732C3">
        <w:rPr>
          <w:rFonts w:ascii="Times New Roman" w:hAnsi="Times New Roman" w:cs="Times New Roman"/>
          <w:sz w:val="20"/>
          <w:szCs w:val="20"/>
        </w:rPr>
        <w:t xml:space="preserve"> Let</w:t>
      </w:r>
      <w:del w:id="355" w:author="jesse" w:date="2018-04-02T17:25:00Z">
        <w:r w:rsidR="002476B8" w:rsidRPr="001732C3" w:rsidDel="008153BC">
          <w:rPr>
            <w:rFonts w:ascii="Times New Roman" w:hAnsi="Times New Roman" w:cs="Times New Roman"/>
            <w:sz w:val="20"/>
            <w:szCs w:val="20"/>
          </w:rPr>
          <w:delText>ting</w:delText>
        </w:r>
      </w:del>
      <w:r w:rsidR="002476B8" w:rsidRPr="001732C3">
        <w:rPr>
          <w:rFonts w:ascii="Times New Roman" w:hAnsi="Times New Roman" w:cs="Times New Roman"/>
          <w:sz w:val="20"/>
          <w:szCs w:val="20"/>
        </w:rPr>
        <w:t xml:space="preserve"> </w:t>
      </w:r>
      <m:oMath>
        <m:r>
          <w:rPr>
            <w:rFonts w:ascii="Cambria Math" w:hAnsi="Cambria Math" w:cs="Times New Roman"/>
            <w:sz w:val="20"/>
            <w:szCs w:val="20"/>
          </w:rPr>
          <m:t>P(*)</m:t>
        </m:r>
      </m:oMath>
      <w:r w:rsidR="00265635" w:rsidRPr="001732C3">
        <w:rPr>
          <w:rFonts w:ascii="Times New Roman" w:eastAsiaTheme="minorEastAsia" w:hAnsi="Times New Roman" w:cs="Times New Roman"/>
          <w:sz w:val="20"/>
          <w:szCs w:val="20"/>
        </w:rPr>
        <w:t xml:space="preserve"> </w:t>
      </w:r>
      <w:r w:rsidR="002476B8" w:rsidRPr="001732C3">
        <w:rPr>
          <w:rFonts w:ascii="Times New Roman" w:hAnsi="Times New Roman" w:cs="Times New Roman"/>
          <w:sz w:val="20"/>
          <w:szCs w:val="20"/>
        </w:rPr>
        <w:t>denote the distribution of errors</w:t>
      </w:r>
      <w:r w:rsidR="00265635" w:rsidRPr="001732C3">
        <w:rPr>
          <w:rFonts w:ascii="Times New Roman" w:hAnsi="Times New Roman" w:cs="Times New Roman"/>
          <w:sz w:val="20"/>
          <w:szCs w:val="20"/>
        </w:rPr>
        <w:t xml:space="preserve"> for a given classifier given the table above,</w:t>
      </w:r>
      <w:del w:id="356" w:author="jesse" w:date="2018-04-02T17:26:00Z">
        <w:r w:rsidR="00265635" w:rsidRPr="001732C3" w:rsidDel="008153BC">
          <w:rPr>
            <w:rFonts w:ascii="Times New Roman" w:hAnsi="Times New Roman" w:cs="Times New Roman"/>
            <w:sz w:val="20"/>
            <w:szCs w:val="20"/>
          </w:rPr>
          <w:delText xml:space="preserve"> and</w:delText>
        </w:r>
      </w:del>
      <w:r w:rsidR="00265635" w:rsidRPr="001732C3">
        <w:rPr>
          <w:rFonts w:ascii="Times New Roman" w:hAnsi="Times New Roman" w:cs="Times New Roman"/>
          <w:sz w:val="20"/>
          <w:szCs w:val="20"/>
        </w:rPr>
        <w:t xml:space="preserve"> </w:t>
      </w:r>
      <m:oMath>
        <m:r>
          <w:rPr>
            <w:rFonts w:ascii="Cambria Math" w:hAnsi="Cambria Math" w:cs="Times New Roman"/>
            <w:sz w:val="20"/>
            <w:szCs w:val="20"/>
          </w:rPr>
          <m:t>V</m:t>
        </m:r>
        <m:r>
          <w:rPr>
            <w:rFonts w:ascii="Cambria Math" w:eastAsiaTheme="minorEastAsia" w:hAnsi="Cambria Math" w:cs="Times New Roman"/>
            <w:sz w:val="20"/>
            <w:szCs w:val="20"/>
          </w:rPr>
          <m:t>(*)</m:t>
        </m:r>
      </m:oMath>
      <w:r w:rsidR="00265635" w:rsidRPr="001732C3">
        <w:rPr>
          <w:rFonts w:ascii="Times New Roman" w:hAnsi="Times New Roman" w:cs="Times New Roman"/>
          <w:sz w:val="20"/>
          <w:szCs w:val="20"/>
        </w:rPr>
        <w:t xml:space="preserve"> the cost</w:t>
      </w:r>
      <w:r w:rsidR="00C175B6" w:rsidRPr="001732C3">
        <w:rPr>
          <w:rFonts w:ascii="Times New Roman" w:hAnsi="Times New Roman" w:cs="Times New Roman"/>
          <w:sz w:val="20"/>
          <w:szCs w:val="20"/>
        </w:rPr>
        <w:t xml:space="preserve"> (positive or negative)</w:t>
      </w:r>
      <w:r w:rsidR="00265635" w:rsidRPr="001732C3">
        <w:rPr>
          <w:rFonts w:ascii="Times New Roman" w:hAnsi="Times New Roman" w:cs="Times New Roman"/>
          <w:sz w:val="20"/>
          <w:szCs w:val="20"/>
        </w:rPr>
        <w:t xml:space="preserve"> per each outcome, the cost function is given by</w:t>
      </w:r>
      <w:r w:rsidR="00FD497E" w:rsidRPr="001732C3">
        <w:rPr>
          <w:rFonts w:ascii="Times New Roman" w:hAnsi="Times New Roman" w:cs="Times New Roman"/>
          <w:sz w:val="20"/>
          <w:szCs w:val="20"/>
        </w:rPr>
        <w:t xml:space="preserve"> the expected value</w:t>
      </w:r>
      <w:r w:rsidR="007557E1" w:rsidRPr="001732C3">
        <w:rPr>
          <w:rFonts w:ascii="Times New Roman" w:hAnsi="Times New Roman" w:cs="Times New Roman"/>
          <w:sz w:val="20"/>
          <w:szCs w:val="20"/>
        </w:rPr>
        <w:t xml:space="preserve"> of the classifie</w:t>
      </w:r>
      <w:r w:rsidR="00BE6C7F" w:rsidRPr="001732C3">
        <w:rPr>
          <w:rFonts w:ascii="Times New Roman" w:hAnsi="Times New Roman" w:cs="Times New Roman"/>
          <w:sz w:val="20"/>
          <w:szCs w:val="20"/>
        </w:rPr>
        <w:t>r</w:t>
      </w:r>
      <w:r w:rsidR="00265635" w:rsidRPr="001732C3">
        <w:rPr>
          <w:rFonts w:ascii="Times New Roman" w:hAnsi="Times New Roman" w:cs="Times New Roman"/>
          <w:sz w:val="20"/>
          <w:szCs w:val="20"/>
        </w:rPr>
        <w:t>:</w:t>
      </w:r>
    </w:p>
    <w:p w14:paraId="1749B946" w14:textId="77777777" w:rsidR="00FD497E" w:rsidRPr="001732C3" w:rsidRDefault="00FD497E" w:rsidP="00A86DAA">
      <w:pPr>
        <w:spacing w:after="0"/>
        <w:rPr>
          <w:rFonts w:ascii="Times New Roman" w:hAnsi="Times New Roman" w:cs="Times New Roman"/>
          <w:sz w:val="20"/>
          <w:szCs w:val="20"/>
        </w:rPr>
      </w:pPr>
    </w:p>
    <w:p w14:paraId="0DD5A10A" w14:textId="03EFBD0F" w:rsidR="00265635" w:rsidRPr="008153BC" w:rsidRDefault="00C04019" w:rsidP="00A86DAA">
      <w:pPr>
        <w:spacing w:after="0"/>
        <w:rPr>
          <w:ins w:id="357" w:author="jesse" w:date="2018-04-02T17:23:00Z"/>
          <w:rFonts w:ascii="Times New Roman" w:eastAsiaTheme="minorEastAsia" w:hAnsi="Times New Roman" w:cs="Times New Roman"/>
          <w:sz w:val="20"/>
          <w:szCs w:val="20"/>
        </w:rPr>
      </w:pPr>
      <m:oMathPara>
        <m:oMath>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C1|C1</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C1</m:t>
              </m:r>
            </m:e>
            <m:e>
              <m:r>
                <w:rPr>
                  <w:rFonts w:ascii="Cambria Math" w:hAnsi="Cambria Math" w:cs="Times New Roman"/>
                  <w:sz w:val="20"/>
                  <w:szCs w:val="20"/>
                </w:rPr>
                <m:t>C1</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C1|C2</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C1</m:t>
              </m:r>
            </m:e>
            <m:e>
              <m:r>
                <w:rPr>
                  <w:rFonts w:ascii="Cambria Math" w:hAnsi="Cambria Math" w:cs="Times New Roman"/>
                  <w:sz w:val="20"/>
                  <w:szCs w:val="20"/>
                </w:rPr>
                <m:t>C2</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C1</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C1</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C2</m:t>
              </m:r>
            </m:e>
          </m:d>
          <m:r>
            <w:rPr>
              <w:rFonts w:ascii="Cambria Math" w:hAnsi="Cambria Math" w:cs="Times New Roman"/>
              <w:sz w:val="20"/>
              <w:szCs w:val="20"/>
            </w:rPr>
            <m:t>P(C2|C2</m:t>
          </m:r>
          <m:r>
            <m:rPr>
              <m:sty m:val="p"/>
            </m:rPr>
            <w:rPr>
              <w:rStyle w:val="CommentReference"/>
            </w:rPr>
            <w:commentReference w:id="358"/>
          </m:r>
          <m:r>
            <m:rPr>
              <m:sty m:val="p"/>
            </m:rPr>
            <w:rPr>
              <w:rStyle w:val="CommentReference"/>
            </w:rPr>
            <w:commentReference w:id="359"/>
          </m:r>
          <m:r>
            <w:rPr>
              <w:rFonts w:ascii="Cambria Math" w:hAnsi="Cambria Math" w:cs="Times New Roman"/>
              <w:sz w:val="20"/>
              <w:szCs w:val="20"/>
            </w:rPr>
            <m:t>)</m:t>
          </m:r>
        </m:oMath>
      </m:oMathPara>
    </w:p>
    <w:p w14:paraId="3DE4A093" w14:textId="1519FD28" w:rsidR="008153BC" w:rsidRPr="001732C3" w:rsidRDefault="008153BC" w:rsidP="008153BC">
      <w:pPr>
        <w:spacing w:after="0"/>
        <w:rPr>
          <w:ins w:id="360" w:author="jesse" w:date="2018-04-02T17:23:00Z"/>
          <w:rFonts w:ascii="Times New Roman" w:hAnsi="Times New Roman" w:cs="Times New Roman"/>
          <w:sz w:val="20"/>
          <w:szCs w:val="20"/>
        </w:rPr>
      </w:pPr>
      <m:oMathPara>
        <m:oMath>
          <m:r>
            <w:ins w:id="361" w:author="jesse" w:date="2018-04-02T17:23:00Z">
              <w:rPr>
                <w:rFonts w:ascii="Cambria Math" w:hAnsi="Cambria Math" w:cs="Times New Roman"/>
                <w:sz w:val="20"/>
                <w:szCs w:val="20"/>
              </w:rPr>
              <m:t>V</m:t>
            </w:ins>
          </m:r>
          <m:d>
            <m:dPr>
              <m:ctrlPr>
                <w:ins w:id="362" w:author="jesse" w:date="2018-04-02T17:23:00Z">
                  <w:rPr>
                    <w:rFonts w:ascii="Cambria Math" w:hAnsi="Cambria Math" w:cs="Times New Roman"/>
                    <w:i/>
                    <w:sz w:val="20"/>
                    <w:szCs w:val="20"/>
                  </w:rPr>
                </w:ins>
              </m:ctrlPr>
            </m:dPr>
            <m:e>
              <m:r>
                <w:ins w:id="363" w:author="jesse" w:date="2018-04-02T17:23:00Z">
                  <w:rPr>
                    <w:rFonts w:ascii="Cambria Math" w:hAnsi="Cambria Math" w:cs="Times New Roman"/>
                    <w:sz w:val="20"/>
                    <w:szCs w:val="20"/>
                  </w:rPr>
                  <m:t>TP</m:t>
                </w:ins>
              </m:r>
            </m:e>
          </m:d>
          <m:r>
            <w:ins w:id="364" w:author="jesse" w:date="2018-04-02T17:23:00Z">
              <w:rPr>
                <w:rFonts w:ascii="Cambria Math" w:hAnsi="Cambria Math" w:cs="Times New Roman"/>
                <w:sz w:val="20"/>
                <w:szCs w:val="20"/>
              </w:rPr>
              <m:t>P(TP)+V</m:t>
            </w:ins>
          </m:r>
          <m:d>
            <m:dPr>
              <m:ctrlPr>
                <w:ins w:id="365" w:author="jesse" w:date="2018-04-02T17:23:00Z">
                  <w:rPr>
                    <w:rFonts w:ascii="Cambria Math" w:hAnsi="Cambria Math" w:cs="Times New Roman"/>
                    <w:i/>
                    <w:sz w:val="20"/>
                    <w:szCs w:val="20"/>
                  </w:rPr>
                </w:ins>
              </m:ctrlPr>
            </m:dPr>
            <m:e>
              <m:r>
                <w:ins w:id="366" w:author="jesse" w:date="2018-04-02T17:35:00Z">
                  <w:rPr>
                    <w:rFonts w:ascii="Cambria Math" w:hAnsi="Cambria Math" w:cs="Times New Roman"/>
                    <w:sz w:val="20"/>
                    <w:szCs w:val="20"/>
                  </w:rPr>
                  <m:t>E</m:t>
                </w:ins>
              </m:r>
              <m:r>
                <w:ins w:id="367" w:author="jesse" w:date="2018-04-02T17:24:00Z">
                  <w:rPr>
                    <w:rFonts w:ascii="Cambria Math" w:hAnsi="Cambria Math" w:cs="Times New Roman"/>
                    <w:sz w:val="20"/>
                    <w:szCs w:val="20"/>
                  </w:rPr>
                  <m:t>1</m:t>
                </w:ins>
              </m:r>
            </m:e>
          </m:d>
          <m:r>
            <w:ins w:id="368" w:author="jesse" w:date="2018-04-02T17:23:00Z">
              <w:rPr>
                <w:rFonts w:ascii="Cambria Math" w:hAnsi="Cambria Math" w:cs="Times New Roman"/>
                <w:sz w:val="20"/>
                <w:szCs w:val="20"/>
              </w:rPr>
              <m:t>P</m:t>
            </w:ins>
          </m:r>
          <m:r>
            <w:ins w:id="369" w:author="jesse" w:date="2018-04-02T17:24:00Z">
              <w:rPr>
                <w:rFonts w:ascii="Cambria Math" w:hAnsi="Cambria Math" w:cs="Times New Roman"/>
                <w:sz w:val="20"/>
                <w:szCs w:val="20"/>
              </w:rPr>
              <m:t>(</m:t>
            </w:ins>
          </m:r>
          <m:r>
            <w:ins w:id="370" w:author="jesse" w:date="2018-04-02T17:35:00Z">
              <w:rPr>
                <w:rFonts w:ascii="Cambria Math" w:hAnsi="Cambria Math" w:cs="Times New Roman"/>
                <w:sz w:val="20"/>
                <w:szCs w:val="20"/>
              </w:rPr>
              <m:t>E</m:t>
            </w:ins>
          </m:r>
          <m:r>
            <w:ins w:id="371" w:author="jesse" w:date="2018-04-02T17:24:00Z">
              <w:rPr>
                <w:rFonts w:ascii="Cambria Math" w:hAnsi="Cambria Math" w:cs="Times New Roman"/>
                <w:sz w:val="20"/>
                <w:szCs w:val="20"/>
              </w:rPr>
              <m:t>1)</m:t>
            </w:ins>
          </m:r>
          <m:r>
            <w:ins w:id="372" w:author="jesse" w:date="2018-04-02T17:23:00Z">
              <w:rPr>
                <w:rFonts w:ascii="Cambria Math" w:hAnsi="Cambria Math" w:cs="Times New Roman"/>
                <w:sz w:val="20"/>
                <w:szCs w:val="20"/>
              </w:rPr>
              <m:t>+V</m:t>
            </w:ins>
          </m:r>
          <m:r>
            <w:ins w:id="373" w:author="jesse" w:date="2018-04-02T17:35:00Z">
              <w:rPr>
                <w:rFonts w:ascii="Cambria Math" w:hAnsi="Cambria Math" w:cs="Times New Roman"/>
                <w:sz w:val="20"/>
                <w:szCs w:val="20"/>
              </w:rPr>
              <m:t>(E2)</m:t>
            </w:ins>
          </m:r>
          <m:r>
            <w:ins w:id="374" w:author="jesse" w:date="2018-04-02T17:23:00Z">
              <w:rPr>
                <w:rFonts w:ascii="Cambria Math" w:hAnsi="Cambria Math" w:cs="Times New Roman"/>
                <w:sz w:val="20"/>
                <w:szCs w:val="20"/>
              </w:rPr>
              <m:t>P</m:t>
            </w:ins>
          </m:r>
          <m:r>
            <w:ins w:id="375" w:author="jesse" w:date="2018-04-02T17:35:00Z">
              <w:rPr>
                <w:rFonts w:ascii="Cambria Math" w:hAnsi="Cambria Math" w:cs="Times New Roman"/>
                <w:sz w:val="20"/>
                <w:szCs w:val="20"/>
              </w:rPr>
              <m:t>(E2)</m:t>
            </w:ins>
          </m:r>
          <m:r>
            <w:ins w:id="376" w:author="jesse" w:date="2018-04-02T17:23:00Z">
              <w:rPr>
                <w:rFonts w:ascii="Cambria Math" w:hAnsi="Cambria Math" w:cs="Times New Roman"/>
                <w:sz w:val="20"/>
                <w:szCs w:val="20"/>
              </w:rPr>
              <m:t>+V</m:t>
            </w:ins>
          </m:r>
          <m:r>
            <w:ins w:id="377" w:author="jesse" w:date="2018-04-02T17:35:00Z">
              <w:rPr>
                <w:rFonts w:ascii="Cambria Math" w:hAnsi="Cambria Math" w:cs="Times New Roman"/>
                <w:sz w:val="20"/>
                <w:szCs w:val="20"/>
              </w:rPr>
              <m:t>(TN)</m:t>
            </w:ins>
          </m:r>
          <m:r>
            <w:ins w:id="378" w:author="jesse" w:date="2018-04-02T17:23:00Z">
              <w:rPr>
                <w:rFonts w:ascii="Cambria Math" w:hAnsi="Cambria Math" w:cs="Times New Roman"/>
                <w:sz w:val="20"/>
                <w:szCs w:val="20"/>
              </w:rPr>
              <m:t>P(</m:t>
            </w:ins>
          </m:r>
          <m:r>
            <w:ins w:id="379" w:author="jesse" w:date="2018-04-02T17:36:00Z">
              <w:rPr>
                <w:rFonts w:ascii="Cambria Math" w:hAnsi="Cambria Math" w:cs="Times New Roman"/>
                <w:sz w:val="20"/>
                <w:szCs w:val="20"/>
              </w:rPr>
              <m:t>TN</m:t>
            </w:ins>
          </m:r>
          <m:r>
            <w:ins w:id="380" w:author="jesse" w:date="2018-04-02T17:23:00Z">
              <m:rPr>
                <m:sty m:val="p"/>
              </m:rPr>
              <w:rPr>
                <w:rStyle w:val="CommentReference"/>
                <w:rFonts w:ascii="Cambria Math" w:hAnsi="Cambria Math"/>
              </w:rPr>
              <w:commentReference w:id="381"/>
            </w:ins>
          </m:r>
          <m:r>
            <w:ins w:id="382" w:author="jesse" w:date="2018-04-02T17:23:00Z">
              <m:rPr>
                <m:sty m:val="p"/>
              </m:rPr>
              <w:rPr>
                <w:rStyle w:val="CommentReference"/>
                <w:rFonts w:ascii="Cambria Math" w:hAnsi="Cambria Math"/>
              </w:rPr>
              <w:commentReference w:id="383"/>
            </w:ins>
          </m:r>
          <m:r>
            <w:ins w:id="384" w:author="jesse" w:date="2018-04-02T17:23:00Z">
              <w:rPr>
                <w:rFonts w:ascii="Cambria Math" w:hAnsi="Cambria Math" w:cs="Times New Roman"/>
                <w:sz w:val="20"/>
                <w:szCs w:val="20"/>
              </w:rPr>
              <m:t>)</m:t>
            </w:ins>
          </m:r>
        </m:oMath>
      </m:oMathPara>
    </w:p>
    <w:p w14:paraId="1F348BD1" w14:textId="77777777" w:rsidR="008153BC" w:rsidRPr="001732C3" w:rsidRDefault="008153BC" w:rsidP="00A86DAA">
      <w:pPr>
        <w:spacing w:after="0"/>
        <w:rPr>
          <w:rFonts w:ascii="Times New Roman" w:hAnsi="Times New Roman" w:cs="Times New Roman"/>
          <w:sz w:val="20"/>
          <w:szCs w:val="20"/>
        </w:rPr>
      </w:pPr>
    </w:p>
    <w:p w14:paraId="23E1EFA9" w14:textId="77777777" w:rsidR="002476B8" w:rsidRPr="001732C3" w:rsidRDefault="002476B8" w:rsidP="00A86DAA">
      <w:pPr>
        <w:spacing w:after="0"/>
        <w:rPr>
          <w:rFonts w:ascii="Times New Roman" w:hAnsi="Times New Roman" w:cs="Times New Roman"/>
          <w:sz w:val="20"/>
          <w:szCs w:val="20"/>
        </w:rPr>
      </w:pPr>
    </w:p>
    <w:p w14:paraId="1AAD3266" w14:textId="08A96748" w:rsidR="00481DCF" w:rsidRPr="001732C3" w:rsidRDefault="00901E91" w:rsidP="00A86DAA">
      <w:pPr>
        <w:spacing w:after="0"/>
        <w:rPr>
          <w:rFonts w:ascii="Times New Roman" w:hAnsi="Times New Roman" w:cs="Times New Roman"/>
          <w:sz w:val="20"/>
          <w:szCs w:val="20"/>
        </w:rPr>
      </w:pPr>
      <w:r w:rsidRPr="001732C3">
        <w:rPr>
          <w:rFonts w:ascii="Times New Roman" w:hAnsi="Times New Roman" w:cs="Times New Roman"/>
          <w:sz w:val="20"/>
          <w:szCs w:val="20"/>
        </w:rPr>
        <w:t>This is important because anomaly detection can appear to perform well under binary classification metrics due to the low prior probability of</w:t>
      </w:r>
      <w:r w:rsidR="005D3F58" w:rsidRPr="001732C3">
        <w:rPr>
          <w:rFonts w:ascii="Times New Roman" w:hAnsi="Times New Roman" w:cs="Times New Roman"/>
          <w:sz w:val="20"/>
          <w:szCs w:val="20"/>
        </w:rPr>
        <w:t xml:space="preserve"> anomalies</w:t>
      </w:r>
      <w:r w:rsidRPr="001732C3">
        <w:rPr>
          <w:rFonts w:ascii="Times New Roman" w:hAnsi="Times New Roman" w:cs="Times New Roman"/>
          <w:sz w:val="20"/>
          <w:szCs w:val="20"/>
        </w:rPr>
        <w:t xml:space="preserve"> </w:t>
      </w:r>
      <w:r w:rsidR="005D3F58" w:rsidRPr="001732C3">
        <w:rPr>
          <w:rFonts w:ascii="Times New Roman" w:hAnsi="Times New Roman" w:cs="Times New Roman"/>
          <w:sz w:val="20"/>
          <w:szCs w:val="20"/>
        </w:rPr>
        <w:t>(</w:t>
      </w:r>
      <w:r w:rsidRPr="001732C3">
        <w:rPr>
          <w:rFonts w:ascii="Times New Roman" w:hAnsi="Times New Roman" w:cs="Times New Roman"/>
          <w:sz w:val="20"/>
          <w:szCs w:val="20"/>
        </w:rPr>
        <w:t>C</w:t>
      </w:r>
      <w:r w:rsidR="002F6ACA" w:rsidRPr="001732C3">
        <w:rPr>
          <w:rFonts w:ascii="Times New Roman" w:hAnsi="Times New Roman" w:cs="Times New Roman"/>
          <w:sz w:val="20"/>
          <w:szCs w:val="20"/>
        </w:rPr>
        <w:t>1</w:t>
      </w:r>
      <w:r w:rsidR="005D3F58" w:rsidRPr="001732C3">
        <w:rPr>
          <w:rFonts w:ascii="Times New Roman" w:hAnsi="Times New Roman" w:cs="Times New Roman"/>
          <w:sz w:val="20"/>
          <w:szCs w:val="20"/>
        </w:rPr>
        <w:t>)</w:t>
      </w:r>
      <w:r w:rsidRPr="001732C3">
        <w:rPr>
          <w:rFonts w:ascii="Times New Roman" w:hAnsi="Times New Roman" w:cs="Times New Roman"/>
          <w:sz w:val="20"/>
          <w:szCs w:val="20"/>
        </w:rPr>
        <w:t xml:space="preserve"> in the data. </w:t>
      </w:r>
      <w:r w:rsidR="007D4AF6" w:rsidRPr="001732C3">
        <w:rPr>
          <w:rFonts w:ascii="Times New Roman" w:hAnsi="Times New Roman" w:cs="Times New Roman"/>
          <w:sz w:val="20"/>
          <w:szCs w:val="20"/>
        </w:rPr>
        <w:t>S</w:t>
      </w:r>
      <w:r w:rsidRPr="001732C3">
        <w:rPr>
          <w:rFonts w:ascii="Times New Roman" w:hAnsi="Times New Roman" w:cs="Times New Roman"/>
          <w:sz w:val="20"/>
          <w:szCs w:val="20"/>
        </w:rPr>
        <w:t xml:space="preserve">ince anomalies are usually rare, binary classification evaluation metrics </w:t>
      </w:r>
      <w:r w:rsidR="00BA1DDD" w:rsidRPr="001732C3">
        <w:rPr>
          <w:rFonts w:ascii="Times New Roman" w:hAnsi="Times New Roman" w:cs="Times New Roman"/>
          <w:sz w:val="20"/>
          <w:szCs w:val="20"/>
        </w:rPr>
        <w:t>may</w:t>
      </w:r>
      <w:r w:rsidRPr="001732C3">
        <w:rPr>
          <w:rFonts w:ascii="Times New Roman" w:hAnsi="Times New Roman" w:cs="Times New Roman"/>
          <w:sz w:val="20"/>
          <w:szCs w:val="20"/>
        </w:rPr>
        <w:t xml:space="preserve"> suggest overly optimistic performance for a classifier which often fails to find anomalies, but nearly always classifies traces as normal (C</w:t>
      </w:r>
      <w:r w:rsidR="005D3F58" w:rsidRPr="001732C3">
        <w:rPr>
          <w:rFonts w:ascii="Times New Roman" w:hAnsi="Times New Roman" w:cs="Times New Roman"/>
          <w:sz w:val="20"/>
          <w:szCs w:val="20"/>
        </w:rPr>
        <w:t>2</w:t>
      </w:r>
      <w:r w:rsidRPr="001732C3">
        <w:rPr>
          <w:rFonts w:ascii="Times New Roman" w:hAnsi="Times New Roman" w:cs="Times New Roman"/>
          <w:sz w:val="20"/>
          <w:szCs w:val="20"/>
        </w:rPr>
        <w:t xml:space="preserve">). In the worst case, imagine evaluating a classifier </w:t>
      </w:r>
      <w:r w:rsidR="008F4F4A" w:rsidRPr="001732C3">
        <w:rPr>
          <w:rFonts w:ascii="Times New Roman" w:hAnsi="Times New Roman" w:cs="Times New Roman"/>
          <w:sz w:val="20"/>
          <w:szCs w:val="20"/>
        </w:rPr>
        <w:t>that</w:t>
      </w:r>
      <w:r w:rsidRPr="001732C3">
        <w:rPr>
          <w:rFonts w:ascii="Times New Roman" w:hAnsi="Times New Roman" w:cs="Times New Roman"/>
          <w:sz w:val="20"/>
          <w:szCs w:val="20"/>
        </w:rPr>
        <w:t xml:space="preserve"> </w:t>
      </w:r>
      <w:r w:rsidR="008F4F4A" w:rsidRPr="001732C3">
        <w:rPr>
          <w:rFonts w:ascii="Times New Roman" w:hAnsi="Times New Roman" w:cs="Times New Roman"/>
          <w:sz w:val="20"/>
          <w:szCs w:val="20"/>
        </w:rPr>
        <w:t xml:space="preserve">just </w:t>
      </w:r>
      <w:r w:rsidRPr="001732C3">
        <w:rPr>
          <w:rFonts w:ascii="Times New Roman" w:hAnsi="Times New Roman" w:cs="Times New Roman"/>
          <w:sz w:val="20"/>
          <w:szCs w:val="20"/>
        </w:rPr>
        <w:t xml:space="preserve">classifies every trace as “normal” on data for which </w:t>
      </w:r>
      <w:r w:rsidR="00951E86" w:rsidRPr="001732C3">
        <w:rPr>
          <w:rFonts w:ascii="Times New Roman" w:hAnsi="Times New Roman" w:cs="Times New Roman"/>
          <w:sz w:val="20"/>
          <w:szCs w:val="20"/>
        </w:rPr>
        <w:t xml:space="preserve">prior </w:t>
      </w:r>
      <w:r w:rsidR="008F4F4A" w:rsidRPr="001732C3">
        <w:rPr>
          <w:rFonts w:ascii="Times New Roman" w:hAnsi="Times New Roman" w:cs="Times New Roman"/>
          <w:sz w:val="20"/>
          <w:szCs w:val="20"/>
        </w:rPr>
        <w:t xml:space="preserve">probability of an anomalous trace is 0.001, or 1 in 1,000. On average, this classifier will possess </w:t>
      </w:r>
      <w:r w:rsidR="00A95703" w:rsidRPr="001732C3">
        <w:rPr>
          <w:rFonts w:ascii="Times New Roman" w:hAnsi="Times New Roman" w:cs="Times New Roman"/>
          <w:sz w:val="20"/>
          <w:szCs w:val="20"/>
        </w:rPr>
        <w:t>accuracy of 0.999</w:t>
      </w:r>
      <w:r w:rsidR="00726E08" w:rsidRPr="001732C3">
        <w:rPr>
          <w:rFonts w:ascii="Times New Roman" w:hAnsi="Times New Roman" w:cs="Times New Roman"/>
          <w:sz w:val="20"/>
          <w:szCs w:val="20"/>
        </w:rPr>
        <w:t xml:space="preserve"> (99</w:t>
      </w:r>
      <w:r w:rsidR="003E38E6" w:rsidRPr="001732C3">
        <w:rPr>
          <w:rFonts w:ascii="Times New Roman" w:hAnsi="Times New Roman" w:cs="Times New Roman"/>
          <w:sz w:val="20"/>
          <w:szCs w:val="20"/>
        </w:rPr>
        <w:t>.9</w:t>
      </w:r>
      <w:r w:rsidR="00726E08" w:rsidRPr="001732C3">
        <w:rPr>
          <w:rFonts w:ascii="Times New Roman" w:hAnsi="Times New Roman" w:cs="Times New Roman"/>
          <w:sz w:val="20"/>
          <w:szCs w:val="20"/>
        </w:rPr>
        <w:t>%)</w:t>
      </w:r>
      <w:r w:rsidR="00CB47E9" w:rsidRPr="001732C3">
        <w:rPr>
          <w:rFonts w:ascii="Times New Roman" w:hAnsi="Times New Roman" w:cs="Times New Roman"/>
          <w:sz w:val="20"/>
          <w:szCs w:val="20"/>
        </w:rPr>
        <w:t xml:space="preserve">, despite </w:t>
      </w:r>
      <w:r w:rsidR="00981E06" w:rsidRPr="001732C3">
        <w:rPr>
          <w:rFonts w:ascii="Times New Roman" w:hAnsi="Times New Roman" w:cs="Times New Roman"/>
          <w:sz w:val="20"/>
          <w:szCs w:val="20"/>
        </w:rPr>
        <w:t>being senseless</w:t>
      </w:r>
      <w:r w:rsidR="00CB47E9" w:rsidRPr="001732C3">
        <w:rPr>
          <w:rFonts w:ascii="Times New Roman" w:hAnsi="Times New Roman" w:cs="Times New Roman"/>
          <w:sz w:val="20"/>
          <w:szCs w:val="20"/>
        </w:rPr>
        <w:t>.</w:t>
      </w:r>
    </w:p>
    <w:p w14:paraId="03D40867" w14:textId="78531A7A" w:rsidR="00A95703" w:rsidRPr="001732C3" w:rsidRDefault="00A95703" w:rsidP="00A86DAA">
      <w:pPr>
        <w:spacing w:after="0"/>
        <w:rPr>
          <w:rFonts w:ascii="Times New Roman" w:hAnsi="Times New Roman" w:cs="Times New Roman"/>
          <w:sz w:val="20"/>
          <w:szCs w:val="20"/>
        </w:rPr>
      </w:pPr>
    </w:p>
    <w:p w14:paraId="272BA9F7" w14:textId="44B00060" w:rsidR="00A95703" w:rsidRPr="001732C3" w:rsidRDefault="00A95703" w:rsidP="00A86DAA">
      <w:pPr>
        <w:spacing w:after="0"/>
        <w:rPr>
          <w:rFonts w:ascii="Times New Roman" w:hAnsi="Times New Roman" w:cs="Times New Roman"/>
          <w:sz w:val="20"/>
          <w:szCs w:val="20"/>
        </w:rPr>
      </w:pPr>
      <w:r w:rsidRPr="001732C3">
        <w:rPr>
          <w:rFonts w:ascii="Times New Roman" w:hAnsi="Times New Roman" w:cs="Times New Roman"/>
          <w:sz w:val="20"/>
          <w:szCs w:val="20"/>
        </w:rPr>
        <w:t>Precision, recall, and f1-measure remedy this defect by measuring the true-positive class (anomalies) explicitly.</w:t>
      </w:r>
      <w:r w:rsidR="00616DE6" w:rsidRPr="001732C3">
        <w:rPr>
          <w:rFonts w:ascii="Times New Roman" w:hAnsi="Times New Roman" w:cs="Times New Roman"/>
          <w:sz w:val="20"/>
          <w:szCs w:val="20"/>
        </w:rPr>
        <w:t xml:space="preserve"> </w:t>
      </w:r>
      <w:r w:rsidR="00637155" w:rsidRPr="001732C3">
        <w:rPr>
          <w:rFonts w:ascii="Times New Roman" w:hAnsi="Times New Roman" w:cs="Times New Roman"/>
          <w:sz w:val="20"/>
          <w:szCs w:val="20"/>
        </w:rPr>
        <w:t>F</w:t>
      </w:r>
      <w:r w:rsidR="00951E86" w:rsidRPr="001732C3">
        <w:rPr>
          <w:rFonts w:ascii="Times New Roman" w:hAnsi="Times New Roman" w:cs="Times New Roman"/>
          <w:sz w:val="20"/>
          <w:szCs w:val="20"/>
        </w:rPr>
        <w:t>or a given application</w:t>
      </w:r>
      <w:r w:rsidR="00637155" w:rsidRPr="001732C3">
        <w:rPr>
          <w:rFonts w:ascii="Times New Roman" w:hAnsi="Times New Roman" w:cs="Times New Roman"/>
          <w:sz w:val="20"/>
          <w:szCs w:val="20"/>
        </w:rPr>
        <w:t>, however,</w:t>
      </w:r>
      <w:r w:rsidR="00951E86" w:rsidRPr="001732C3">
        <w:rPr>
          <w:rFonts w:ascii="Times New Roman" w:hAnsi="Times New Roman" w:cs="Times New Roman"/>
          <w:sz w:val="20"/>
          <w:szCs w:val="20"/>
        </w:rPr>
        <w:t xml:space="preserve"> </w:t>
      </w:r>
      <w:r w:rsidR="00F37FC7" w:rsidRPr="001732C3">
        <w:rPr>
          <w:rFonts w:ascii="Times New Roman" w:hAnsi="Times New Roman" w:cs="Times New Roman"/>
          <w:sz w:val="20"/>
          <w:szCs w:val="20"/>
        </w:rPr>
        <w:t>defining and evaluat</w:t>
      </w:r>
      <w:r w:rsidR="00993761" w:rsidRPr="001732C3">
        <w:rPr>
          <w:rFonts w:ascii="Times New Roman" w:hAnsi="Times New Roman" w:cs="Times New Roman"/>
          <w:sz w:val="20"/>
          <w:szCs w:val="20"/>
        </w:rPr>
        <w:t>ing the cost function is likely the most important anomaly detection evaluation method</w:t>
      </w:r>
      <w:r w:rsidR="00973266" w:rsidRPr="001732C3">
        <w:rPr>
          <w:rFonts w:ascii="Times New Roman" w:hAnsi="Times New Roman" w:cs="Times New Roman"/>
          <w:sz w:val="20"/>
          <w:szCs w:val="20"/>
        </w:rPr>
        <w:t>. In this work, accuracy, precision, recall, and f1-measure were used since they provide baseline information for reproducibility and</w:t>
      </w:r>
      <w:r w:rsidR="00907587" w:rsidRPr="001732C3">
        <w:rPr>
          <w:rFonts w:ascii="Times New Roman" w:hAnsi="Times New Roman" w:cs="Times New Roman"/>
          <w:sz w:val="20"/>
          <w:szCs w:val="20"/>
        </w:rPr>
        <w:t xml:space="preserve"> results</w:t>
      </w:r>
      <w:r w:rsidR="00973266" w:rsidRPr="001732C3">
        <w:rPr>
          <w:rFonts w:ascii="Times New Roman" w:hAnsi="Times New Roman" w:cs="Times New Roman"/>
          <w:sz w:val="20"/>
          <w:szCs w:val="20"/>
        </w:rPr>
        <w:t xml:space="preserve"> compar</w:t>
      </w:r>
      <w:r w:rsidR="00907587" w:rsidRPr="001732C3">
        <w:rPr>
          <w:rFonts w:ascii="Times New Roman" w:hAnsi="Times New Roman" w:cs="Times New Roman"/>
          <w:sz w:val="20"/>
          <w:szCs w:val="20"/>
        </w:rPr>
        <w:t>ison</w:t>
      </w:r>
      <w:r w:rsidR="00973266" w:rsidRPr="001732C3">
        <w:rPr>
          <w:rFonts w:ascii="Times New Roman" w:hAnsi="Times New Roman" w:cs="Times New Roman"/>
          <w:sz w:val="20"/>
          <w:szCs w:val="20"/>
        </w:rPr>
        <w:t>, whereas cost evaluation is application specific.</w:t>
      </w:r>
      <w:r w:rsidR="00AA3E77" w:rsidRPr="001732C3">
        <w:rPr>
          <w:rFonts w:ascii="Times New Roman" w:hAnsi="Times New Roman" w:cs="Times New Roman"/>
          <w:sz w:val="20"/>
          <w:szCs w:val="20"/>
        </w:rPr>
        <w:t xml:space="preserve"> For instance, in a c</w:t>
      </w:r>
      <w:r w:rsidR="00432D36" w:rsidRPr="001732C3">
        <w:rPr>
          <w:rFonts w:ascii="Times New Roman" w:hAnsi="Times New Roman" w:cs="Times New Roman"/>
          <w:sz w:val="20"/>
          <w:szCs w:val="20"/>
        </w:rPr>
        <w:t xml:space="preserve">ustomer service </w:t>
      </w:r>
      <w:r w:rsidR="00AA3E77" w:rsidRPr="001732C3">
        <w:rPr>
          <w:rFonts w:ascii="Times New Roman" w:hAnsi="Times New Roman" w:cs="Times New Roman"/>
          <w:sz w:val="20"/>
          <w:szCs w:val="20"/>
        </w:rPr>
        <w:t xml:space="preserve">center process the </w:t>
      </w:r>
      <w:r w:rsidR="00B342FA" w:rsidRPr="001732C3">
        <w:rPr>
          <w:rFonts w:ascii="Times New Roman" w:hAnsi="Times New Roman" w:cs="Times New Roman"/>
          <w:sz w:val="20"/>
          <w:szCs w:val="20"/>
        </w:rPr>
        <w:t>type I</w:t>
      </w:r>
      <w:r w:rsidR="007261EA" w:rsidRPr="001732C3">
        <w:rPr>
          <w:rFonts w:ascii="Times New Roman" w:hAnsi="Times New Roman" w:cs="Times New Roman"/>
          <w:sz w:val="20"/>
          <w:szCs w:val="20"/>
        </w:rPr>
        <w:t>I</w:t>
      </w:r>
      <w:r w:rsidR="00B342FA" w:rsidRPr="001732C3">
        <w:rPr>
          <w:rFonts w:ascii="Times New Roman" w:hAnsi="Times New Roman" w:cs="Times New Roman"/>
          <w:sz w:val="20"/>
          <w:szCs w:val="20"/>
        </w:rPr>
        <w:t xml:space="preserve"> misclassification of an anomaly may be an</w:t>
      </w:r>
      <w:r w:rsidR="00AA3E77" w:rsidRPr="001732C3">
        <w:rPr>
          <w:rFonts w:ascii="Times New Roman" w:hAnsi="Times New Roman" w:cs="Times New Roman"/>
          <w:sz w:val="20"/>
          <w:szCs w:val="20"/>
        </w:rPr>
        <w:t xml:space="preserve"> ordinary and </w:t>
      </w:r>
      <w:r w:rsidR="00AA3E77" w:rsidRPr="001732C3">
        <w:rPr>
          <w:rFonts w:ascii="Times New Roman" w:hAnsi="Times New Roman" w:cs="Times New Roman"/>
          <w:sz w:val="20"/>
          <w:szCs w:val="20"/>
        </w:rPr>
        <w:lastRenderedPageBreak/>
        <w:t>low-</w:t>
      </w:r>
      <w:r w:rsidR="00C85FAF" w:rsidRPr="001732C3">
        <w:rPr>
          <w:rFonts w:ascii="Times New Roman" w:hAnsi="Times New Roman" w:cs="Times New Roman"/>
          <w:sz w:val="20"/>
          <w:szCs w:val="20"/>
        </w:rPr>
        <w:t>cost</w:t>
      </w:r>
      <w:r w:rsidR="00AA3E77" w:rsidRPr="001732C3">
        <w:rPr>
          <w:rFonts w:ascii="Times New Roman" w:hAnsi="Times New Roman" w:cs="Times New Roman"/>
          <w:sz w:val="20"/>
          <w:szCs w:val="20"/>
        </w:rPr>
        <w:t xml:space="preserve"> occurrence</w:t>
      </w:r>
      <w:r w:rsidR="00C85FAF" w:rsidRPr="001732C3">
        <w:rPr>
          <w:rFonts w:ascii="Times New Roman" w:hAnsi="Times New Roman" w:cs="Times New Roman"/>
          <w:sz w:val="20"/>
          <w:szCs w:val="20"/>
        </w:rPr>
        <w:t xml:space="preserve"> (the loss of a customer)</w:t>
      </w:r>
      <w:r w:rsidR="00AA3E77" w:rsidRPr="001732C3">
        <w:rPr>
          <w:rFonts w:ascii="Times New Roman" w:hAnsi="Times New Roman" w:cs="Times New Roman"/>
          <w:sz w:val="20"/>
          <w:szCs w:val="20"/>
        </w:rPr>
        <w:t xml:space="preserve">, whereas on a mission critical process </w:t>
      </w:r>
      <w:r w:rsidR="00D46371" w:rsidRPr="001732C3">
        <w:rPr>
          <w:rFonts w:ascii="Times New Roman" w:hAnsi="Times New Roman" w:cs="Times New Roman"/>
          <w:sz w:val="20"/>
          <w:szCs w:val="20"/>
        </w:rPr>
        <w:t>such as</w:t>
      </w:r>
      <w:r w:rsidR="00AA3E77" w:rsidRPr="001732C3">
        <w:rPr>
          <w:rFonts w:ascii="Times New Roman" w:hAnsi="Times New Roman" w:cs="Times New Roman"/>
          <w:sz w:val="20"/>
          <w:szCs w:val="20"/>
        </w:rPr>
        <w:t xml:space="preserve"> an aerospace mission, </w:t>
      </w:r>
      <w:r w:rsidR="004F4CD6" w:rsidRPr="001732C3">
        <w:rPr>
          <w:rFonts w:ascii="Times New Roman" w:hAnsi="Times New Roman" w:cs="Times New Roman"/>
          <w:sz w:val="20"/>
          <w:szCs w:val="20"/>
        </w:rPr>
        <w:t>the cost of a type I misclassification</w:t>
      </w:r>
      <w:r w:rsidR="00AA3E77" w:rsidRPr="001732C3">
        <w:rPr>
          <w:rFonts w:ascii="Times New Roman" w:hAnsi="Times New Roman" w:cs="Times New Roman"/>
          <w:sz w:val="20"/>
          <w:szCs w:val="20"/>
        </w:rPr>
        <w:t xml:space="preserve"> could equal the cost of the entire mission</w:t>
      </w:r>
      <w:r w:rsidR="00C85FAF" w:rsidRPr="001732C3">
        <w:rPr>
          <w:rFonts w:ascii="Times New Roman" w:hAnsi="Times New Roman" w:cs="Times New Roman"/>
          <w:sz w:val="20"/>
          <w:szCs w:val="20"/>
        </w:rPr>
        <w:t xml:space="preserve"> (the loss of a spacecraft)</w:t>
      </w:r>
      <w:r w:rsidR="00AA3E77" w:rsidRPr="001732C3">
        <w:rPr>
          <w:rFonts w:ascii="Times New Roman" w:hAnsi="Times New Roman" w:cs="Times New Roman"/>
          <w:sz w:val="20"/>
          <w:szCs w:val="20"/>
        </w:rPr>
        <w:t>.</w:t>
      </w:r>
    </w:p>
    <w:p w14:paraId="189FD1F5" w14:textId="77777777" w:rsidR="008C24EC" w:rsidRPr="001732C3" w:rsidRDefault="008C24EC" w:rsidP="00A86DAA">
      <w:pPr>
        <w:spacing w:after="0"/>
        <w:rPr>
          <w:rFonts w:ascii="Times New Roman" w:hAnsi="Times New Roman" w:cs="Times New Roman"/>
          <w:sz w:val="20"/>
          <w:szCs w:val="20"/>
        </w:rPr>
      </w:pPr>
    </w:p>
    <w:p w14:paraId="3F62EA12" w14:textId="70B0C8E3" w:rsidR="00916C56" w:rsidRPr="001732C3" w:rsidRDefault="009C6B75" w:rsidP="009824DE">
      <w:pPr>
        <w:spacing w:after="0"/>
        <w:outlineLvl w:val="0"/>
        <w:rPr>
          <w:rFonts w:ascii="Times New Roman" w:hAnsi="Times New Roman" w:cs="Times New Roman"/>
          <w:b/>
          <w:sz w:val="20"/>
          <w:szCs w:val="20"/>
        </w:rPr>
      </w:pPr>
      <w:ins w:id="385" w:author="jesse" w:date="2018-04-02T09:18:00Z">
        <w:r>
          <w:rPr>
            <w:rFonts w:ascii="Times New Roman" w:hAnsi="Times New Roman" w:cs="Times New Roman"/>
            <w:b/>
            <w:sz w:val="20"/>
            <w:szCs w:val="20"/>
          </w:rPr>
          <w:t>3</w:t>
        </w:r>
      </w:ins>
      <w:ins w:id="386" w:author="jesse" w:date="2018-04-02T09:17:00Z">
        <w:r>
          <w:rPr>
            <w:rFonts w:ascii="Times New Roman" w:hAnsi="Times New Roman" w:cs="Times New Roman"/>
            <w:b/>
            <w:sz w:val="20"/>
            <w:szCs w:val="20"/>
          </w:rPr>
          <w:t xml:space="preserve">.3 </w:t>
        </w:r>
      </w:ins>
      <w:r w:rsidR="00916C56" w:rsidRPr="001732C3">
        <w:rPr>
          <w:rFonts w:ascii="Times New Roman" w:hAnsi="Times New Roman" w:cs="Times New Roman"/>
          <w:b/>
          <w:sz w:val="20"/>
          <w:szCs w:val="20"/>
        </w:rPr>
        <w:t>Problem Complexity</w:t>
      </w:r>
    </w:p>
    <w:p w14:paraId="79521A43" w14:textId="5DC687DB" w:rsidR="00916C56" w:rsidRPr="001732C3" w:rsidRDefault="00916C56" w:rsidP="00A86DAA">
      <w:pPr>
        <w:spacing w:after="0"/>
        <w:rPr>
          <w:rFonts w:ascii="Times New Roman" w:hAnsi="Times New Roman" w:cs="Times New Roman"/>
          <w:sz w:val="20"/>
          <w:szCs w:val="20"/>
        </w:rPr>
      </w:pPr>
    </w:p>
    <w:p w14:paraId="0B1717CE" w14:textId="7512080A" w:rsidR="002856CB" w:rsidRPr="001732C3" w:rsidRDefault="00916C56" w:rsidP="00063388">
      <w:pPr>
        <w:keepNext/>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complexity of finding anomalies is a function of their structural complexity. Whereas many anomaly </w:t>
      </w:r>
      <w:proofErr w:type="gramStart"/>
      <w:r w:rsidRPr="001732C3">
        <w:rPr>
          <w:rFonts w:ascii="Times New Roman" w:hAnsi="Times New Roman" w:cs="Times New Roman"/>
          <w:sz w:val="20"/>
          <w:szCs w:val="20"/>
        </w:rPr>
        <w:t>detection</w:t>
      </w:r>
      <w:proofErr w:type="gramEnd"/>
      <w:r w:rsidRPr="001732C3">
        <w:rPr>
          <w:rFonts w:ascii="Times New Roman" w:hAnsi="Times New Roman" w:cs="Times New Roman"/>
          <w:sz w:val="20"/>
          <w:szCs w:val="20"/>
        </w:rPr>
        <w:t xml:space="preserve"> works focus on statistical events, this work deals with graphical anomalies: the unusual modification of graphical structure. The term “unusual” refers to the fact that anomalies are defined in the context of normative patterns, hence the complexity of finding graphical anomalies </w:t>
      </w:r>
      <w:del w:id="387" w:author="Larry Holder" w:date="2018-03-31T10:36:00Z">
        <w:r w:rsidRPr="001732C3" w:rsidDel="00700C12">
          <w:rPr>
            <w:rFonts w:ascii="Times New Roman" w:hAnsi="Times New Roman" w:cs="Times New Roman"/>
            <w:sz w:val="20"/>
            <w:szCs w:val="20"/>
          </w:rPr>
          <w:delText>reduces to</w:delText>
        </w:r>
      </w:del>
      <w:ins w:id="388" w:author="Larry Holder" w:date="2018-03-31T10:36:00Z">
        <w:r w:rsidR="00700C12">
          <w:rPr>
            <w:rFonts w:ascii="Times New Roman" w:hAnsi="Times New Roman" w:cs="Times New Roman"/>
            <w:sz w:val="20"/>
            <w:szCs w:val="20"/>
          </w:rPr>
          <w:t>is typically dominated by the complexity of</w:t>
        </w:r>
      </w:ins>
      <w:r w:rsidRPr="001732C3">
        <w:rPr>
          <w:rFonts w:ascii="Times New Roman" w:hAnsi="Times New Roman" w:cs="Times New Roman"/>
          <w:sz w:val="20"/>
          <w:szCs w:val="20"/>
        </w:rPr>
        <w:t xml:space="preserve"> finding normative graphical patterns, </w:t>
      </w:r>
      <w:r w:rsidR="00063388" w:rsidRPr="001732C3">
        <w:rPr>
          <w:rFonts w:ascii="Times New Roman" w:hAnsi="Times New Roman" w:cs="Times New Roman"/>
          <w:sz w:val="20"/>
          <w:szCs w:val="20"/>
        </w:rPr>
        <w:t xml:space="preserve">which was established in </w:t>
      </w:r>
      <w:r w:rsidR="008B4898" w:rsidRPr="001732C3">
        <w:rPr>
          <w:rFonts w:ascii="Times New Roman" w:hAnsi="Times New Roman" w:cs="Times New Roman"/>
          <w:sz w:val="20"/>
          <w:szCs w:val="20"/>
        </w:rPr>
        <w:t>the</w:t>
      </w:r>
      <w:r w:rsidR="00063388" w:rsidRPr="001732C3">
        <w:rPr>
          <w:rFonts w:ascii="Times New Roman" w:hAnsi="Times New Roman" w:cs="Times New Roman"/>
          <w:sz w:val="20"/>
          <w:szCs w:val="20"/>
        </w:rPr>
        <w:t xml:space="preserve"> previous</w:t>
      </w:r>
      <w:r w:rsidR="008B4898" w:rsidRPr="001732C3">
        <w:rPr>
          <w:rFonts w:ascii="Times New Roman" w:hAnsi="Times New Roman" w:cs="Times New Roman"/>
          <w:sz w:val="20"/>
          <w:szCs w:val="20"/>
        </w:rPr>
        <w:t xml:space="preserve"> chapter</w:t>
      </w:r>
      <w:r w:rsidR="00063388" w:rsidRPr="001732C3">
        <w:rPr>
          <w:rFonts w:ascii="Times New Roman" w:hAnsi="Times New Roman" w:cs="Times New Roman"/>
          <w:sz w:val="20"/>
          <w:szCs w:val="20"/>
        </w:rPr>
        <w:t>. That is, even for the case of unquantified</w:t>
      </w:r>
      <w:r w:rsidR="0075606C" w:rsidRPr="001732C3">
        <w:rPr>
          <w:rFonts w:ascii="Times New Roman" w:hAnsi="Times New Roman" w:cs="Times New Roman"/>
          <w:sz w:val="20"/>
          <w:szCs w:val="20"/>
        </w:rPr>
        <w:t>/unwe</w:t>
      </w:r>
      <w:r w:rsidR="00116CCC" w:rsidRPr="001732C3">
        <w:rPr>
          <w:rFonts w:ascii="Times New Roman" w:hAnsi="Times New Roman" w:cs="Times New Roman"/>
          <w:sz w:val="20"/>
          <w:szCs w:val="20"/>
        </w:rPr>
        <w:t>i</w:t>
      </w:r>
      <w:r w:rsidR="0075606C" w:rsidRPr="001732C3">
        <w:rPr>
          <w:rFonts w:ascii="Times New Roman" w:hAnsi="Times New Roman" w:cs="Times New Roman"/>
          <w:sz w:val="20"/>
          <w:szCs w:val="20"/>
        </w:rPr>
        <w:t>ghted</w:t>
      </w:r>
      <w:r w:rsidR="00063388" w:rsidRPr="001732C3">
        <w:rPr>
          <w:rFonts w:ascii="Times New Roman" w:hAnsi="Times New Roman" w:cs="Times New Roman"/>
          <w:sz w:val="20"/>
          <w:szCs w:val="20"/>
        </w:rPr>
        <w:t xml:space="preserve"> edge data containing only binary structural information, the</w:t>
      </w:r>
      <w:r w:rsidR="0063228C" w:rsidRPr="001732C3">
        <w:rPr>
          <w:rFonts w:ascii="Times New Roman" w:hAnsi="Times New Roman" w:cs="Times New Roman"/>
          <w:sz w:val="20"/>
          <w:szCs w:val="20"/>
        </w:rPr>
        <w:t xml:space="preserve"> optimal </w:t>
      </w:r>
      <w:r w:rsidR="00354E6E" w:rsidRPr="001732C3">
        <w:rPr>
          <w:rFonts w:ascii="Times New Roman" w:hAnsi="Times New Roman" w:cs="Times New Roman"/>
          <w:sz w:val="20"/>
          <w:szCs w:val="20"/>
        </w:rPr>
        <w:t xml:space="preserve">brute-force </w:t>
      </w:r>
      <w:r w:rsidR="00063388" w:rsidRPr="001732C3">
        <w:rPr>
          <w:rFonts w:ascii="Times New Roman" w:hAnsi="Times New Roman" w:cs="Times New Roman"/>
          <w:sz w:val="20"/>
          <w:szCs w:val="20"/>
        </w:rPr>
        <w:t>search for</w:t>
      </w:r>
      <w:r w:rsidR="00113D6A" w:rsidRPr="001732C3">
        <w:rPr>
          <w:rFonts w:ascii="Times New Roman" w:hAnsi="Times New Roman" w:cs="Times New Roman"/>
          <w:sz w:val="20"/>
          <w:szCs w:val="20"/>
        </w:rPr>
        <w:t xml:space="preserve"> a single</w:t>
      </w:r>
      <w:r w:rsidR="00063388" w:rsidRPr="001732C3">
        <w:rPr>
          <w:rFonts w:ascii="Times New Roman" w:hAnsi="Times New Roman" w:cs="Times New Roman"/>
          <w:sz w:val="20"/>
          <w:szCs w:val="20"/>
        </w:rPr>
        <w:t xml:space="preserve"> normative pattern was shown to be </w:t>
      </w:r>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w:r w:rsidR="00063388" w:rsidRPr="001732C3">
        <w:rPr>
          <w:rFonts w:ascii="Times New Roman" w:eastAsiaTheme="minorEastAsia" w:hAnsi="Times New Roman" w:cs="Times New Roman"/>
          <w:sz w:val="20"/>
          <w:szCs w:val="20"/>
        </w:rPr>
        <w:t xml:space="preserve"> where </w:t>
      </w:r>
      <w:r w:rsidR="00063388" w:rsidRPr="001732C3">
        <w:rPr>
          <w:rFonts w:ascii="Times New Roman" w:eastAsiaTheme="minorEastAsia" w:hAnsi="Times New Roman" w:cs="Times New Roman"/>
          <w:i/>
          <w:sz w:val="20"/>
          <w:szCs w:val="20"/>
        </w:rPr>
        <w:t xml:space="preserve">d </w:t>
      </w:r>
      <w:r w:rsidR="00063388" w:rsidRPr="001732C3">
        <w:rPr>
          <w:rFonts w:ascii="Times New Roman" w:eastAsiaTheme="minorEastAsia" w:hAnsi="Times New Roman" w:cs="Times New Roman"/>
          <w:sz w:val="20"/>
          <w:szCs w:val="20"/>
        </w:rPr>
        <w:t xml:space="preserve">was the size of the log </w:t>
      </w:r>
      <m:oMath>
        <m:r>
          <w:rPr>
            <w:rFonts w:ascii="Cambria Math" w:eastAsiaTheme="minorEastAsia" w:hAnsi="Cambria Math" w:cs="Times New Roman"/>
            <w:sz w:val="20"/>
            <w:szCs w:val="20"/>
          </w:rPr>
          <m:t>d=|L|</m:t>
        </m:r>
      </m:oMath>
      <w:r w:rsidR="00063388" w:rsidRPr="001732C3">
        <w:rPr>
          <w:rFonts w:ascii="Times New Roman" w:eastAsiaTheme="minorEastAsia" w:hAnsi="Times New Roman" w:cs="Times New Roman"/>
          <w:sz w:val="20"/>
          <w:szCs w:val="20"/>
        </w:rPr>
        <w:t xml:space="preserve">, and </w:t>
      </w:r>
      <w:r w:rsidR="00063388" w:rsidRPr="001732C3">
        <w:rPr>
          <w:rFonts w:ascii="Times New Roman" w:eastAsiaTheme="minorEastAsia" w:hAnsi="Times New Roman" w:cs="Times New Roman"/>
          <w:i/>
          <w:sz w:val="20"/>
          <w:szCs w:val="20"/>
        </w:rPr>
        <w:t xml:space="preserve">V </w:t>
      </w:r>
      <w:r w:rsidR="00063388" w:rsidRPr="001732C3">
        <w:rPr>
          <w:rFonts w:ascii="Times New Roman" w:eastAsiaTheme="minorEastAsia" w:hAnsi="Times New Roman" w:cs="Times New Roman"/>
          <w:sz w:val="20"/>
          <w:szCs w:val="20"/>
        </w:rPr>
        <w:t>was the number of vertices of the graphical model.</w:t>
      </w:r>
    </w:p>
    <w:p w14:paraId="65757429" w14:textId="5C5DFD74" w:rsidR="00806E5E" w:rsidRPr="001732C3" w:rsidRDefault="002856CB" w:rsidP="00806E5E">
      <w:pPr>
        <w:keepNex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Thus</w:t>
      </w:r>
      <w:r w:rsidR="0055621D"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in the new problem domain of process anomaly detection, </w:t>
      </w:r>
      <w:r w:rsidRPr="001732C3">
        <w:rPr>
          <w:rFonts w:ascii="Times New Roman" w:eastAsiaTheme="minorEastAsia" w:hAnsi="Times New Roman" w:cs="Times New Roman"/>
          <w:i/>
          <w:sz w:val="20"/>
          <w:szCs w:val="20"/>
        </w:rPr>
        <w:t>V</w:t>
      </w:r>
      <w:r w:rsidRPr="001732C3">
        <w:rPr>
          <w:rFonts w:ascii="Times New Roman" w:eastAsiaTheme="minorEastAsia" w:hAnsi="Times New Roman" w:cs="Times New Roman"/>
          <w:sz w:val="20"/>
          <w:szCs w:val="20"/>
        </w:rPr>
        <w:t xml:space="preserve"> is the number of activities in a graphical process model, and therefore complexity is </w:t>
      </w:r>
      <w:r w:rsidR="00F144EB" w:rsidRPr="001732C3">
        <w:rPr>
          <w:rFonts w:ascii="Times New Roman" w:eastAsiaTheme="minorEastAsia" w:hAnsi="Times New Roman" w:cs="Times New Roman"/>
          <w:sz w:val="20"/>
          <w:szCs w:val="20"/>
        </w:rPr>
        <w:t>most strongly</w:t>
      </w:r>
      <w:r w:rsidRPr="001732C3">
        <w:rPr>
          <w:rFonts w:ascii="Times New Roman" w:eastAsiaTheme="minorEastAsia" w:hAnsi="Times New Roman" w:cs="Times New Roman"/>
          <w:sz w:val="20"/>
          <w:szCs w:val="20"/>
        </w:rPr>
        <w:t xml:space="preserve"> determine</w:t>
      </w:r>
      <w:r w:rsidR="007E6375" w:rsidRPr="001732C3">
        <w:rPr>
          <w:rFonts w:ascii="Times New Roman" w:eastAsiaTheme="minorEastAsia" w:hAnsi="Times New Roman" w:cs="Times New Roman"/>
          <w:sz w:val="20"/>
          <w:szCs w:val="20"/>
        </w:rPr>
        <w:t>d</w:t>
      </w:r>
      <w:r w:rsidRPr="001732C3">
        <w:rPr>
          <w:rFonts w:ascii="Times New Roman" w:eastAsiaTheme="minorEastAsia" w:hAnsi="Times New Roman" w:cs="Times New Roman"/>
          <w:sz w:val="20"/>
          <w:szCs w:val="20"/>
        </w:rPr>
        <w:t xml:space="preserve"> by the size of a process model. Again, the complexity </w:t>
      </w:r>
      <w:del w:id="389" w:author="Larry Holder" w:date="2018-03-31T10:33:00Z">
        <w:r w:rsidRPr="001732C3" w:rsidDel="00700C12">
          <w:rPr>
            <w:rFonts w:ascii="Times New Roman" w:eastAsiaTheme="minorEastAsia" w:hAnsi="Times New Roman" w:cs="Times New Roman"/>
            <w:sz w:val="20"/>
            <w:szCs w:val="20"/>
          </w:rPr>
          <w:delText xml:space="preserve">estimate </w:delText>
        </w:r>
      </w:del>
      <w:ins w:id="390" w:author="Larry Holder" w:date="2018-03-31T10:33:00Z">
        <w:r w:rsidR="00700C12">
          <w:rPr>
            <w:rFonts w:ascii="Times New Roman" w:eastAsiaTheme="minorEastAsia" w:hAnsi="Times New Roman" w:cs="Times New Roman"/>
            <w:sz w:val="20"/>
            <w:szCs w:val="20"/>
          </w:rPr>
          <w:t>bound</w:t>
        </w:r>
        <w:r w:rsidR="00700C12" w:rsidRPr="001732C3">
          <w:rPr>
            <w:rFonts w:ascii="Times New Roman" w:eastAsiaTheme="minorEastAsia" w:hAnsi="Times New Roman" w:cs="Times New Roman"/>
            <w:sz w:val="20"/>
            <w:szCs w:val="20"/>
          </w:rPr>
          <w:t xml:space="preserve"> </w:t>
        </w:r>
      </w:ins>
      <w:r w:rsidRPr="001732C3">
        <w:rPr>
          <w:rFonts w:ascii="Times New Roman" w:eastAsiaTheme="minorEastAsia" w:hAnsi="Times New Roman" w:cs="Times New Roman"/>
          <w:sz w:val="20"/>
          <w:szCs w:val="20"/>
        </w:rPr>
        <w:t xml:space="preserve">is a gross over-estimate, which simple heuristics can overcome. Additionally, processes in this domain are expected to be of modest size, consisting of fewer than </w:t>
      </w:r>
      <w:r w:rsidR="00806E5E" w:rsidRPr="001732C3">
        <w:rPr>
          <w:rFonts w:ascii="Times New Roman" w:eastAsiaTheme="minorEastAsia" w:hAnsi="Times New Roman" w:cs="Times New Roman"/>
          <w:sz w:val="20"/>
          <w:szCs w:val="20"/>
        </w:rPr>
        <w:t>5</w:t>
      </w:r>
      <w:r w:rsidRPr="001732C3">
        <w:rPr>
          <w:rFonts w:ascii="Times New Roman" w:eastAsiaTheme="minorEastAsia" w:hAnsi="Times New Roman" w:cs="Times New Roman"/>
          <w:sz w:val="20"/>
          <w:szCs w:val="20"/>
        </w:rPr>
        <w:t>0 activities on average. Data containing models larger than this would likely need to be decomposed to specific processes, such as the complete log data of an enti</w:t>
      </w:r>
      <w:r w:rsidR="00201152" w:rsidRPr="001732C3">
        <w:rPr>
          <w:rFonts w:ascii="Times New Roman" w:eastAsiaTheme="minorEastAsia" w:hAnsi="Times New Roman" w:cs="Times New Roman"/>
          <w:sz w:val="20"/>
          <w:szCs w:val="20"/>
        </w:rPr>
        <w:t>re department</w:t>
      </w:r>
      <w:r w:rsidR="00017DFF" w:rsidRPr="001732C3">
        <w:rPr>
          <w:rFonts w:ascii="Times New Roman" w:eastAsiaTheme="minorEastAsia" w:hAnsi="Times New Roman" w:cs="Times New Roman"/>
          <w:sz w:val="20"/>
          <w:szCs w:val="20"/>
        </w:rPr>
        <w:t xml:space="preserve"> would need to be decomposed to its sub-processes</w:t>
      </w:r>
      <w:r w:rsidR="00631A8D" w:rsidRPr="001732C3">
        <w:rPr>
          <w:rFonts w:ascii="Times New Roman" w:eastAsiaTheme="minorEastAsia" w:hAnsi="Times New Roman" w:cs="Times New Roman"/>
          <w:sz w:val="20"/>
          <w:szCs w:val="20"/>
        </w:rPr>
        <w:t xml:space="preserve"> or teams</w:t>
      </w:r>
      <w:r w:rsidRPr="001732C3">
        <w:rPr>
          <w:rFonts w:ascii="Times New Roman" w:eastAsiaTheme="minorEastAsia" w:hAnsi="Times New Roman" w:cs="Times New Roman"/>
          <w:sz w:val="20"/>
          <w:szCs w:val="20"/>
        </w:rPr>
        <w:t xml:space="preserve">. Oftentimes the number of activities in process data is </w:t>
      </w:r>
      <w:r w:rsidR="00894EB4" w:rsidRPr="001732C3">
        <w:rPr>
          <w:rFonts w:ascii="Times New Roman" w:eastAsiaTheme="minorEastAsia" w:hAnsi="Times New Roman" w:cs="Times New Roman"/>
          <w:sz w:val="20"/>
          <w:szCs w:val="20"/>
        </w:rPr>
        <w:t>view-specific to</w:t>
      </w:r>
      <w:r w:rsidRPr="001732C3">
        <w:rPr>
          <w:rFonts w:ascii="Times New Roman" w:eastAsiaTheme="minorEastAsia" w:hAnsi="Times New Roman" w:cs="Times New Roman"/>
          <w:sz w:val="20"/>
          <w:szCs w:val="20"/>
        </w:rPr>
        <w:t xml:space="preserve"> how “activities” are represented and what they represent in </w:t>
      </w:r>
      <w:r w:rsidR="0004403F" w:rsidRPr="001732C3">
        <w:rPr>
          <w:rFonts w:ascii="Times New Roman" w:eastAsiaTheme="minorEastAsia" w:hAnsi="Times New Roman" w:cs="Times New Roman"/>
          <w:sz w:val="20"/>
          <w:szCs w:val="20"/>
        </w:rPr>
        <w:t>some</w:t>
      </w:r>
      <w:r w:rsidRPr="001732C3">
        <w:rPr>
          <w:rFonts w:ascii="Times New Roman" w:eastAsiaTheme="minorEastAsia" w:hAnsi="Times New Roman" w:cs="Times New Roman"/>
          <w:sz w:val="20"/>
          <w:szCs w:val="20"/>
        </w:rPr>
        <w:t xml:space="preserve"> domain. For instance,</w:t>
      </w:r>
      <w:r w:rsidR="00A746E0" w:rsidRPr="001732C3">
        <w:rPr>
          <w:rFonts w:ascii="Times New Roman" w:eastAsiaTheme="minorEastAsia" w:hAnsi="Times New Roman" w:cs="Times New Roman"/>
          <w:sz w:val="20"/>
          <w:szCs w:val="20"/>
        </w:rPr>
        <w:t xml:space="preserve"> within some data one might choose for</w:t>
      </w:r>
      <w:r w:rsidRPr="001732C3">
        <w:rPr>
          <w:rFonts w:ascii="Times New Roman" w:eastAsiaTheme="minorEastAsia" w:hAnsi="Times New Roman" w:cs="Times New Roman"/>
          <w:sz w:val="20"/>
          <w:szCs w:val="20"/>
        </w:rPr>
        <w:t xml:space="preserve"> </w:t>
      </w:r>
      <w:r w:rsidR="00381392" w:rsidRPr="001732C3">
        <w:rPr>
          <w:rFonts w:ascii="Times New Roman" w:eastAsiaTheme="minorEastAsia" w:hAnsi="Times New Roman" w:cs="Times New Roman"/>
          <w:sz w:val="20"/>
          <w:szCs w:val="20"/>
        </w:rPr>
        <w:t xml:space="preserve">activities </w:t>
      </w:r>
      <w:r w:rsidR="00A746E0" w:rsidRPr="001732C3">
        <w:rPr>
          <w:rFonts w:ascii="Times New Roman" w:eastAsiaTheme="minorEastAsia" w:hAnsi="Times New Roman" w:cs="Times New Roman"/>
          <w:sz w:val="20"/>
          <w:szCs w:val="20"/>
        </w:rPr>
        <w:t>to represent event types</w:t>
      </w:r>
      <w:r w:rsidR="00A45595" w:rsidRPr="001732C3">
        <w:rPr>
          <w:rFonts w:ascii="Times New Roman" w:eastAsiaTheme="minorEastAsia" w:hAnsi="Times New Roman" w:cs="Times New Roman"/>
          <w:sz w:val="20"/>
          <w:szCs w:val="20"/>
        </w:rPr>
        <w:t xml:space="preserve"> </w:t>
      </w:r>
      <w:r w:rsidR="00CC698F" w:rsidRPr="001732C3">
        <w:rPr>
          <w:rFonts w:ascii="Times New Roman" w:eastAsiaTheme="minorEastAsia" w:hAnsi="Times New Roman" w:cs="Times New Roman"/>
          <w:sz w:val="20"/>
          <w:szCs w:val="20"/>
        </w:rPr>
        <w:t>versus</w:t>
      </w:r>
      <w:r w:rsidR="00A45595" w:rsidRPr="001732C3">
        <w:rPr>
          <w:rFonts w:ascii="Times New Roman" w:eastAsiaTheme="minorEastAsia" w:hAnsi="Times New Roman" w:cs="Times New Roman"/>
          <w:sz w:val="20"/>
          <w:szCs w:val="20"/>
        </w:rPr>
        <w:t xml:space="preserve"> finer event names</w:t>
      </w:r>
      <w:r w:rsidR="00A746E0" w:rsidRPr="001732C3">
        <w:rPr>
          <w:rFonts w:ascii="Times New Roman" w:eastAsiaTheme="minorEastAsia" w:hAnsi="Times New Roman" w:cs="Times New Roman"/>
          <w:sz w:val="20"/>
          <w:szCs w:val="20"/>
        </w:rPr>
        <w:t>, such as a patient’s transition between the different areas of a hospital</w:t>
      </w:r>
      <w:r w:rsidR="00A45595" w:rsidRPr="001732C3">
        <w:rPr>
          <w:rFonts w:ascii="Times New Roman" w:eastAsiaTheme="minorEastAsia" w:hAnsi="Times New Roman" w:cs="Times New Roman"/>
          <w:sz w:val="20"/>
          <w:szCs w:val="20"/>
        </w:rPr>
        <w:t xml:space="preserve"> versus</w:t>
      </w:r>
      <w:r w:rsidR="000E5B0B" w:rsidRPr="001732C3">
        <w:rPr>
          <w:rFonts w:ascii="Times New Roman" w:eastAsiaTheme="minorEastAsia" w:hAnsi="Times New Roman" w:cs="Times New Roman"/>
          <w:sz w:val="20"/>
          <w:szCs w:val="20"/>
        </w:rPr>
        <w:t xml:space="preserve"> the</w:t>
      </w:r>
      <w:r w:rsidR="00A746E0" w:rsidRPr="001732C3">
        <w:rPr>
          <w:rFonts w:ascii="Times New Roman" w:eastAsiaTheme="minorEastAsia" w:hAnsi="Times New Roman" w:cs="Times New Roman"/>
          <w:sz w:val="20"/>
          <w:szCs w:val="20"/>
        </w:rPr>
        <w:t xml:space="preserve"> fine-grained </w:t>
      </w:r>
      <w:r w:rsidR="000E5B0B" w:rsidRPr="001732C3">
        <w:rPr>
          <w:rFonts w:ascii="Times New Roman" w:eastAsiaTheme="minorEastAsia" w:hAnsi="Times New Roman" w:cs="Times New Roman"/>
          <w:sz w:val="20"/>
          <w:szCs w:val="20"/>
        </w:rPr>
        <w:t xml:space="preserve">treatment </w:t>
      </w:r>
      <w:r w:rsidR="00A746E0" w:rsidRPr="001732C3">
        <w:rPr>
          <w:rFonts w:ascii="Times New Roman" w:eastAsiaTheme="minorEastAsia" w:hAnsi="Times New Roman" w:cs="Times New Roman"/>
          <w:sz w:val="20"/>
          <w:szCs w:val="20"/>
        </w:rPr>
        <w:t xml:space="preserve">tasks </w:t>
      </w:r>
      <w:r w:rsidR="000E5B0B" w:rsidRPr="001732C3">
        <w:rPr>
          <w:rFonts w:ascii="Times New Roman" w:eastAsiaTheme="minorEastAsia" w:hAnsi="Times New Roman" w:cs="Times New Roman"/>
          <w:sz w:val="20"/>
          <w:szCs w:val="20"/>
        </w:rPr>
        <w:t xml:space="preserve">associated with their </w:t>
      </w:r>
      <w:r w:rsidR="00CC698F" w:rsidRPr="001732C3">
        <w:rPr>
          <w:rFonts w:ascii="Times New Roman" w:eastAsiaTheme="minorEastAsia" w:hAnsi="Times New Roman" w:cs="Times New Roman"/>
          <w:sz w:val="20"/>
          <w:szCs w:val="20"/>
        </w:rPr>
        <w:t>complete</w:t>
      </w:r>
      <w:r w:rsidR="000E5B0B" w:rsidRPr="001732C3">
        <w:rPr>
          <w:rFonts w:ascii="Times New Roman" w:eastAsiaTheme="minorEastAsia" w:hAnsi="Times New Roman" w:cs="Times New Roman"/>
          <w:sz w:val="20"/>
          <w:szCs w:val="20"/>
        </w:rPr>
        <w:t xml:space="preserve"> passage through a hospital.</w:t>
      </w:r>
      <w:r w:rsidR="00663AE7" w:rsidRPr="001732C3">
        <w:rPr>
          <w:rFonts w:ascii="Times New Roman" w:eastAsiaTheme="minorEastAsia" w:hAnsi="Times New Roman" w:cs="Times New Roman"/>
          <w:sz w:val="20"/>
          <w:szCs w:val="20"/>
        </w:rPr>
        <w:t xml:space="preserve"> The former evaluates traces with respect to an organizational view, and is likely more appropriate, whereas the latter is very fine grained and will likely contain lots of noise and fewer recurring patterns</w:t>
      </w:r>
      <w:r w:rsidR="00806E5E" w:rsidRPr="001732C3">
        <w:rPr>
          <w:rFonts w:ascii="Times New Roman" w:eastAsiaTheme="minorEastAsia" w:hAnsi="Times New Roman" w:cs="Times New Roman"/>
          <w:sz w:val="20"/>
          <w:szCs w:val="20"/>
        </w:rPr>
        <w:t>.</w:t>
      </w:r>
      <w:r w:rsidR="00B879DA" w:rsidRPr="001732C3">
        <w:rPr>
          <w:rFonts w:ascii="Times New Roman" w:eastAsiaTheme="minorEastAsia" w:hAnsi="Times New Roman" w:cs="Times New Roman"/>
          <w:sz w:val="20"/>
          <w:szCs w:val="20"/>
        </w:rPr>
        <w:t xml:space="preserve"> Another good example is process modeling an operating system for which activities represent function calls. A</w:t>
      </w:r>
      <w:r w:rsidR="00BF709B" w:rsidRPr="001732C3">
        <w:rPr>
          <w:rFonts w:ascii="Times New Roman" w:eastAsiaTheme="minorEastAsia" w:hAnsi="Times New Roman" w:cs="Times New Roman"/>
          <w:sz w:val="20"/>
          <w:szCs w:val="20"/>
        </w:rPr>
        <w:t xml:space="preserve"> typical</w:t>
      </w:r>
      <w:r w:rsidR="00B879DA" w:rsidRPr="001732C3">
        <w:rPr>
          <w:rFonts w:ascii="Times New Roman" w:eastAsiaTheme="minorEastAsia" w:hAnsi="Times New Roman" w:cs="Times New Roman"/>
          <w:sz w:val="20"/>
          <w:szCs w:val="20"/>
        </w:rPr>
        <w:t xml:space="preserve"> operating system </w:t>
      </w:r>
      <w:r w:rsidR="0094109C" w:rsidRPr="001732C3">
        <w:rPr>
          <w:rFonts w:ascii="Times New Roman" w:eastAsiaTheme="minorEastAsia" w:hAnsi="Times New Roman" w:cs="Times New Roman"/>
          <w:sz w:val="20"/>
          <w:szCs w:val="20"/>
        </w:rPr>
        <w:t xml:space="preserve">contains </w:t>
      </w:r>
      <w:r w:rsidR="00B879DA" w:rsidRPr="001732C3">
        <w:rPr>
          <w:rFonts w:ascii="Times New Roman" w:eastAsiaTheme="minorEastAsia" w:hAnsi="Times New Roman" w:cs="Times New Roman"/>
          <w:sz w:val="20"/>
          <w:szCs w:val="20"/>
        </w:rPr>
        <w:t xml:space="preserve">thousands of </w:t>
      </w:r>
      <w:r w:rsidR="006A17D2" w:rsidRPr="001732C3">
        <w:rPr>
          <w:rFonts w:ascii="Times New Roman" w:eastAsiaTheme="minorEastAsia" w:hAnsi="Times New Roman" w:cs="Times New Roman"/>
          <w:sz w:val="20"/>
          <w:szCs w:val="20"/>
        </w:rPr>
        <w:t>functions</w:t>
      </w:r>
      <w:r w:rsidR="00B879DA" w:rsidRPr="001732C3">
        <w:rPr>
          <w:rFonts w:ascii="Times New Roman" w:eastAsiaTheme="minorEastAsia" w:hAnsi="Times New Roman" w:cs="Times New Roman"/>
          <w:sz w:val="20"/>
          <w:szCs w:val="20"/>
        </w:rPr>
        <w:t xml:space="preserve">, so </w:t>
      </w:r>
      <w:r w:rsidR="00387EED" w:rsidRPr="001732C3">
        <w:rPr>
          <w:rFonts w:ascii="Times New Roman" w:eastAsiaTheme="minorEastAsia" w:hAnsi="Times New Roman" w:cs="Times New Roman"/>
          <w:sz w:val="20"/>
          <w:szCs w:val="20"/>
        </w:rPr>
        <w:t>it would be more appropriate to</w:t>
      </w:r>
      <w:r w:rsidR="00B879DA" w:rsidRPr="001732C3">
        <w:rPr>
          <w:rFonts w:ascii="Times New Roman" w:eastAsiaTheme="minorEastAsia" w:hAnsi="Times New Roman" w:cs="Times New Roman"/>
          <w:sz w:val="20"/>
          <w:szCs w:val="20"/>
        </w:rPr>
        <w:t xml:space="preserve"> model</w:t>
      </w:r>
      <w:r w:rsidR="00006C5D" w:rsidRPr="001732C3">
        <w:rPr>
          <w:rFonts w:ascii="Times New Roman" w:eastAsiaTheme="minorEastAsia" w:hAnsi="Times New Roman" w:cs="Times New Roman"/>
          <w:sz w:val="20"/>
          <w:szCs w:val="20"/>
        </w:rPr>
        <w:t xml:space="preserve"> its</w:t>
      </w:r>
      <w:r w:rsidR="00387EED" w:rsidRPr="001732C3">
        <w:rPr>
          <w:rFonts w:ascii="Times New Roman" w:eastAsiaTheme="minorEastAsia" w:hAnsi="Times New Roman" w:cs="Times New Roman"/>
          <w:sz w:val="20"/>
          <w:szCs w:val="20"/>
        </w:rPr>
        <w:t xml:space="preserve"> </w:t>
      </w:r>
      <w:r w:rsidR="00B879DA" w:rsidRPr="001732C3">
        <w:rPr>
          <w:rFonts w:ascii="Times New Roman" w:eastAsiaTheme="minorEastAsia" w:hAnsi="Times New Roman" w:cs="Times New Roman"/>
          <w:sz w:val="20"/>
          <w:szCs w:val="20"/>
        </w:rPr>
        <w:t>interface</w:t>
      </w:r>
      <w:r w:rsidR="00387EED" w:rsidRPr="001732C3">
        <w:rPr>
          <w:rFonts w:ascii="Times New Roman" w:eastAsiaTheme="minorEastAsia" w:hAnsi="Times New Roman" w:cs="Times New Roman"/>
          <w:sz w:val="20"/>
          <w:szCs w:val="20"/>
        </w:rPr>
        <w:t>s</w:t>
      </w:r>
      <w:r w:rsidR="00006C5D" w:rsidRPr="001732C3">
        <w:rPr>
          <w:rFonts w:ascii="Times New Roman" w:eastAsiaTheme="minorEastAsia" w:hAnsi="Times New Roman" w:cs="Times New Roman"/>
          <w:sz w:val="20"/>
          <w:szCs w:val="20"/>
        </w:rPr>
        <w:t xml:space="preserve"> independently</w:t>
      </w:r>
      <w:r w:rsidR="00B879DA" w:rsidRPr="001732C3">
        <w:rPr>
          <w:rFonts w:ascii="Times New Roman" w:eastAsiaTheme="minorEastAsia" w:hAnsi="Times New Roman" w:cs="Times New Roman"/>
          <w:sz w:val="20"/>
          <w:szCs w:val="20"/>
        </w:rPr>
        <w:t>,</w:t>
      </w:r>
      <w:r w:rsidR="006848D4" w:rsidRPr="001732C3">
        <w:rPr>
          <w:rFonts w:ascii="Times New Roman" w:eastAsiaTheme="minorEastAsia" w:hAnsi="Times New Roman" w:cs="Times New Roman"/>
          <w:sz w:val="20"/>
          <w:szCs w:val="20"/>
        </w:rPr>
        <w:t xml:space="preserve"> each of</w:t>
      </w:r>
      <w:r w:rsidR="00B879DA" w:rsidRPr="001732C3">
        <w:rPr>
          <w:rFonts w:ascii="Times New Roman" w:eastAsiaTheme="minorEastAsia" w:hAnsi="Times New Roman" w:cs="Times New Roman"/>
          <w:sz w:val="20"/>
          <w:szCs w:val="20"/>
        </w:rPr>
        <w:t xml:space="preserve"> which likely </w:t>
      </w:r>
      <w:r w:rsidR="00502E58" w:rsidRPr="001732C3">
        <w:rPr>
          <w:rFonts w:ascii="Times New Roman" w:eastAsiaTheme="minorEastAsia" w:hAnsi="Times New Roman" w:cs="Times New Roman"/>
          <w:sz w:val="20"/>
          <w:szCs w:val="20"/>
        </w:rPr>
        <w:t>implement</w:t>
      </w:r>
      <w:r w:rsidR="00B879DA" w:rsidRPr="001732C3">
        <w:rPr>
          <w:rFonts w:ascii="Times New Roman" w:eastAsiaTheme="minorEastAsia" w:hAnsi="Times New Roman" w:cs="Times New Roman"/>
          <w:sz w:val="20"/>
          <w:szCs w:val="20"/>
        </w:rPr>
        <w:t>s a</w:t>
      </w:r>
      <w:r w:rsidR="00C620AB" w:rsidRPr="001732C3">
        <w:rPr>
          <w:rFonts w:ascii="Times New Roman" w:eastAsiaTheme="minorEastAsia" w:hAnsi="Times New Roman" w:cs="Times New Roman"/>
          <w:sz w:val="20"/>
          <w:szCs w:val="20"/>
        </w:rPr>
        <w:t xml:space="preserve"> </w:t>
      </w:r>
      <w:r w:rsidR="00CB3B9E" w:rsidRPr="001732C3">
        <w:rPr>
          <w:rFonts w:ascii="Times New Roman" w:eastAsiaTheme="minorEastAsia" w:hAnsi="Times New Roman" w:cs="Times New Roman"/>
          <w:sz w:val="20"/>
          <w:szCs w:val="20"/>
        </w:rPr>
        <w:t>far</w:t>
      </w:r>
      <w:r w:rsidR="00C620AB" w:rsidRPr="001732C3">
        <w:rPr>
          <w:rFonts w:ascii="Times New Roman" w:eastAsiaTheme="minorEastAsia" w:hAnsi="Times New Roman" w:cs="Times New Roman"/>
          <w:sz w:val="20"/>
          <w:szCs w:val="20"/>
        </w:rPr>
        <w:t xml:space="preserve"> more</w:t>
      </w:r>
      <w:r w:rsidR="00B879DA" w:rsidRPr="001732C3">
        <w:rPr>
          <w:rFonts w:ascii="Times New Roman" w:eastAsiaTheme="minorEastAsia" w:hAnsi="Times New Roman" w:cs="Times New Roman"/>
          <w:sz w:val="20"/>
          <w:szCs w:val="20"/>
        </w:rPr>
        <w:t xml:space="preserve"> modest number of </w:t>
      </w:r>
      <w:r w:rsidR="002E1C33" w:rsidRPr="001732C3">
        <w:rPr>
          <w:rFonts w:ascii="Times New Roman" w:eastAsiaTheme="minorEastAsia" w:hAnsi="Times New Roman" w:cs="Times New Roman"/>
          <w:sz w:val="20"/>
          <w:szCs w:val="20"/>
        </w:rPr>
        <w:t>functions</w:t>
      </w:r>
      <w:r w:rsidR="00B879DA" w:rsidRPr="001732C3">
        <w:rPr>
          <w:rFonts w:ascii="Times New Roman" w:eastAsiaTheme="minorEastAsia" w:hAnsi="Times New Roman" w:cs="Times New Roman"/>
          <w:sz w:val="20"/>
          <w:szCs w:val="20"/>
        </w:rPr>
        <w:t>.</w:t>
      </w:r>
    </w:p>
    <w:p w14:paraId="42A22F44" w14:textId="1E1983FC" w:rsidR="00486812" w:rsidRPr="001732C3" w:rsidRDefault="00806E5E" w:rsidP="000018CC">
      <w:pPr>
        <w:rPr>
          <w:rFonts w:ascii="Times New Roman" w:hAnsi="Times New Roman" w:cs="Times New Roman"/>
          <w:sz w:val="20"/>
          <w:szCs w:val="20"/>
        </w:rPr>
      </w:pPr>
      <w:r w:rsidRPr="001732C3">
        <w:rPr>
          <w:rFonts w:ascii="Times New Roman" w:hAnsi="Times New Roman" w:cs="Times New Roman"/>
          <w:sz w:val="20"/>
          <w:szCs w:val="20"/>
        </w:rPr>
        <w:t xml:space="preserve">In </w:t>
      </w:r>
      <w:r w:rsidR="00AE25D0">
        <w:rPr>
          <w:rFonts w:ascii="Times New Roman" w:hAnsi="Times New Roman" w:cs="Times New Roman"/>
          <w:sz w:val="20"/>
          <w:szCs w:val="20"/>
        </w:rPr>
        <w:t>closing,</w:t>
      </w:r>
      <w:r w:rsidRPr="001732C3">
        <w:rPr>
          <w:rFonts w:ascii="Times New Roman" w:hAnsi="Times New Roman" w:cs="Times New Roman"/>
          <w:sz w:val="20"/>
          <w:szCs w:val="20"/>
        </w:rPr>
        <w:t xml:space="preserve"> the complexity of anomaly detection in processes </w:t>
      </w:r>
      <w:r w:rsidR="00F70CBD" w:rsidRPr="001732C3">
        <w:rPr>
          <w:rFonts w:ascii="Times New Roman" w:hAnsi="Times New Roman" w:cs="Times New Roman"/>
          <w:sz w:val="20"/>
          <w:szCs w:val="20"/>
        </w:rPr>
        <w:t xml:space="preserve">using graph compression </w:t>
      </w:r>
      <w:r w:rsidRPr="001732C3">
        <w:rPr>
          <w:rFonts w:ascii="Times New Roman" w:hAnsi="Times New Roman" w:cs="Times New Roman"/>
          <w:sz w:val="20"/>
          <w:szCs w:val="20"/>
        </w:rPr>
        <w:t>reduces to the size of the underlying model, in terms of the number of activities (vertices) it encompasses.</w:t>
      </w:r>
      <w:r w:rsidR="00F70CBD" w:rsidRPr="001732C3">
        <w:rPr>
          <w:rFonts w:ascii="Times New Roman" w:hAnsi="Times New Roman" w:cs="Times New Roman"/>
          <w:sz w:val="20"/>
          <w:szCs w:val="20"/>
        </w:rPr>
        <w:t xml:space="preserve"> In the worst-case</w:t>
      </w:r>
      <w:r w:rsidR="00116CCC" w:rsidRPr="001732C3">
        <w:rPr>
          <w:rFonts w:ascii="Times New Roman" w:hAnsi="Times New Roman" w:cs="Times New Roman"/>
          <w:sz w:val="20"/>
          <w:szCs w:val="20"/>
        </w:rPr>
        <w:t>,</w:t>
      </w:r>
      <w:r w:rsidR="00F70CBD" w:rsidRPr="001732C3">
        <w:rPr>
          <w:rFonts w:ascii="Times New Roman" w:hAnsi="Times New Roman" w:cs="Times New Roman"/>
          <w:sz w:val="20"/>
          <w:szCs w:val="20"/>
        </w:rPr>
        <w:t xml:space="preserve"> this</w:t>
      </w:r>
      <w:r w:rsidR="00116CCC" w:rsidRPr="001732C3">
        <w:rPr>
          <w:rFonts w:ascii="Times New Roman" w:hAnsi="Times New Roman" w:cs="Times New Roman"/>
          <w:sz w:val="20"/>
          <w:szCs w:val="20"/>
        </w:rPr>
        <w:t xml:space="preserve"> bound is</w:t>
      </w:r>
      <w:r w:rsidR="00AA7414" w:rsidRPr="001732C3">
        <w:rPr>
          <w:rFonts w:ascii="Times New Roman" w:hAnsi="Times New Roman" w:cs="Times New Roman"/>
          <w:sz w:val="20"/>
          <w:szCs w:val="20"/>
        </w:rPr>
        <w:t xml:space="preserve"> exponential in the</w:t>
      </w:r>
      <w:r w:rsidR="00272A4C" w:rsidRPr="001732C3">
        <w:rPr>
          <w:rFonts w:ascii="Times New Roman" w:hAnsi="Times New Roman" w:cs="Times New Roman"/>
          <w:sz w:val="20"/>
          <w:szCs w:val="20"/>
        </w:rPr>
        <w:t xml:space="preserve"> number of activities, but most processes will be</w:t>
      </w:r>
      <w:del w:id="391" w:author="jesse" w:date="2018-04-02T13:28:00Z">
        <w:r w:rsidR="00272A4C" w:rsidRPr="001732C3" w:rsidDel="00946CB6">
          <w:rPr>
            <w:rFonts w:ascii="Times New Roman" w:hAnsi="Times New Roman" w:cs="Times New Roman"/>
            <w:sz w:val="20"/>
            <w:szCs w:val="20"/>
          </w:rPr>
          <w:delText xml:space="preserve"> far</w:delText>
        </w:r>
      </w:del>
      <w:r w:rsidR="00272A4C" w:rsidRPr="001732C3">
        <w:rPr>
          <w:rFonts w:ascii="Times New Roman" w:hAnsi="Times New Roman" w:cs="Times New Roman"/>
          <w:sz w:val="20"/>
          <w:szCs w:val="20"/>
        </w:rPr>
        <w:t xml:space="preserve"> below this bound due to their regular structure.</w:t>
      </w:r>
      <w:r w:rsidRPr="001732C3">
        <w:rPr>
          <w:rFonts w:ascii="Times New Roman" w:hAnsi="Times New Roman" w:cs="Times New Roman"/>
          <w:sz w:val="20"/>
          <w:szCs w:val="20"/>
        </w:rPr>
        <w:t xml:space="preserve"> Real world processes usually meet these requirements, having fewer than 50 activities or so, </w:t>
      </w:r>
      <w:r w:rsidR="0088674B" w:rsidRPr="001732C3">
        <w:rPr>
          <w:rFonts w:ascii="Times New Roman" w:hAnsi="Times New Roman" w:cs="Times New Roman"/>
          <w:sz w:val="20"/>
          <w:szCs w:val="20"/>
        </w:rPr>
        <w:t>al</w:t>
      </w:r>
      <w:r w:rsidRPr="001732C3">
        <w:rPr>
          <w:rFonts w:ascii="Times New Roman" w:hAnsi="Times New Roman" w:cs="Times New Roman"/>
          <w:sz w:val="20"/>
          <w:szCs w:val="20"/>
        </w:rPr>
        <w:t>though this threshold is</w:t>
      </w:r>
      <w:r w:rsidR="0053615C" w:rsidRPr="001732C3">
        <w:rPr>
          <w:rFonts w:ascii="Times New Roman" w:hAnsi="Times New Roman" w:cs="Times New Roman"/>
          <w:sz w:val="20"/>
          <w:szCs w:val="20"/>
        </w:rPr>
        <w:t xml:space="preserve"> </w:t>
      </w:r>
      <w:r w:rsidR="00272A4C" w:rsidRPr="001732C3">
        <w:rPr>
          <w:rFonts w:ascii="Times New Roman" w:hAnsi="Times New Roman" w:cs="Times New Roman"/>
          <w:sz w:val="20"/>
          <w:szCs w:val="20"/>
        </w:rPr>
        <w:t>loose</w:t>
      </w:r>
      <w:r w:rsidR="00736110" w:rsidRPr="001732C3">
        <w:rPr>
          <w:rFonts w:ascii="Times New Roman" w:hAnsi="Times New Roman" w:cs="Times New Roman"/>
          <w:sz w:val="20"/>
          <w:szCs w:val="20"/>
        </w:rPr>
        <w:t xml:space="preserve"> and is view-specific</w:t>
      </w:r>
      <w:r w:rsidR="0053615C" w:rsidRPr="001732C3">
        <w:rPr>
          <w:rFonts w:ascii="Times New Roman" w:hAnsi="Times New Roman" w:cs="Times New Roman"/>
          <w:sz w:val="20"/>
          <w:szCs w:val="20"/>
        </w:rPr>
        <w:t xml:space="preserve">. </w:t>
      </w:r>
      <w:r w:rsidR="002C5B5E" w:rsidRPr="001732C3">
        <w:rPr>
          <w:rFonts w:ascii="Times New Roman" w:hAnsi="Times New Roman" w:cs="Times New Roman"/>
          <w:sz w:val="20"/>
          <w:szCs w:val="20"/>
        </w:rPr>
        <w:t xml:space="preserve">Heuristic normative graphical pattern methods will surely vary in terms of how accurately and how quickly they can discover normative patterns, and subsequently anomalies, as processes </w:t>
      </w:r>
      <w:proofErr w:type="gramStart"/>
      <w:r w:rsidR="002C5B5E" w:rsidRPr="001732C3">
        <w:rPr>
          <w:rFonts w:ascii="Times New Roman" w:hAnsi="Times New Roman" w:cs="Times New Roman"/>
          <w:sz w:val="20"/>
          <w:szCs w:val="20"/>
        </w:rPr>
        <w:t>grow in size</w:t>
      </w:r>
      <w:proofErr w:type="gramEnd"/>
      <w:r w:rsidR="002C5B5E" w:rsidRPr="001732C3">
        <w:rPr>
          <w:rFonts w:ascii="Times New Roman" w:hAnsi="Times New Roman" w:cs="Times New Roman"/>
          <w:sz w:val="20"/>
          <w:szCs w:val="20"/>
        </w:rPr>
        <w:t>.</w:t>
      </w:r>
    </w:p>
    <w:p w14:paraId="6DBAFFA8" w14:textId="39EED3FB" w:rsidR="00A804DB" w:rsidRPr="001732C3" w:rsidRDefault="00A804DB" w:rsidP="000018CC">
      <w:pPr>
        <w:rPr>
          <w:rFonts w:ascii="Times New Roman" w:hAnsi="Times New Roman" w:cs="Times New Roman"/>
          <w:sz w:val="20"/>
          <w:szCs w:val="20"/>
        </w:rPr>
      </w:pPr>
    </w:p>
    <w:p w14:paraId="1A471914" w14:textId="3499E663" w:rsidR="00A804DB" w:rsidRPr="001732C3" w:rsidRDefault="00A804DB" w:rsidP="000018CC">
      <w:pPr>
        <w:rPr>
          <w:rFonts w:ascii="Times New Roman" w:hAnsi="Times New Roman" w:cs="Times New Roman"/>
          <w:sz w:val="20"/>
          <w:szCs w:val="20"/>
        </w:rPr>
      </w:pPr>
    </w:p>
    <w:p w14:paraId="0F2840CE" w14:textId="164AD456" w:rsidR="00A804DB" w:rsidRPr="001732C3" w:rsidRDefault="00A804DB" w:rsidP="000018CC">
      <w:pPr>
        <w:rPr>
          <w:rFonts w:ascii="Times New Roman" w:hAnsi="Times New Roman" w:cs="Times New Roman"/>
          <w:sz w:val="20"/>
          <w:szCs w:val="20"/>
        </w:rPr>
      </w:pPr>
    </w:p>
    <w:p w14:paraId="4FC0B53E" w14:textId="2EF5E8BC" w:rsidR="00A804DB" w:rsidRPr="001732C3" w:rsidRDefault="00A804DB" w:rsidP="000018CC">
      <w:pPr>
        <w:rPr>
          <w:rFonts w:ascii="Times New Roman" w:hAnsi="Times New Roman" w:cs="Times New Roman"/>
          <w:sz w:val="20"/>
          <w:szCs w:val="20"/>
        </w:rPr>
      </w:pPr>
    </w:p>
    <w:p w14:paraId="2AEE4CA4" w14:textId="12FEE8FA" w:rsidR="00A804DB" w:rsidRPr="001732C3" w:rsidRDefault="00A804DB" w:rsidP="000018CC">
      <w:pPr>
        <w:rPr>
          <w:rFonts w:ascii="Times New Roman" w:hAnsi="Times New Roman" w:cs="Times New Roman"/>
          <w:sz w:val="20"/>
          <w:szCs w:val="20"/>
        </w:rPr>
      </w:pPr>
    </w:p>
    <w:p w14:paraId="583C778A" w14:textId="22C2D63B" w:rsidR="00A804DB" w:rsidRPr="001732C3" w:rsidRDefault="00A804DB" w:rsidP="000018CC">
      <w:pPr>
        <w:rPr>
          <w:rFonts w:ascii="Times New Roman" w:hAnsi="Times New Roman" w:cs="Times New Roman"/>
          <w:sz w:val="20"/>
          <w:szCs w:val="20"/>
        </w:rPr>
      </w:pPr>
    </w:p>
    <w:p w14:paraId="27A15AE5" w14:textId="7428C546" w:rsidR="00A804DB" w:rsidRPr="001732C3" w:rsidRDefault="00A804DB" w:rsidP="000018CC">
      <w:pPr>
        <w:rPr>
          <w:rFonts w:ascii="Times New Roman" w:hAnsi="Times New Roman" w:cs="Times New Roman"/>
          <w:sz w:val="20"/>
          <w:szCs w:val="20"/>
        </w:rPr>
      </w:pPr>
    </w:p>
    <w:p w14:paraId="5B251693" w14:textId="38DFE0E4" w:rsidR="00A804DB" w:rsidRPr="001732C3" w:rsidRDefault="00A804DB" w:rsidP="000018CC">
      <w:pPr>
        <w:rPr>
          <w:rFonts w:ascii="Times New Roman" w:hAnsi="Times New Roman" w:cs="Times New Roman"/>
          <w:sz w:val="20"/>
          <w:szCs w:val="20"/>
        </w:rPr>
      </w:pPr>
    </w:p>
    <w:p w14:paraId="7FC35C59" w14:textId="04BAB427" w:rsidR="00A804DB" w:rsidRPr="001732C3" w:rsidRDefault="00A804DB" w:rsidP="000018CC">
      <w:pPr>
        <w:rPr>
          <w:rFonts w:ascii="Times New Roman" w:hAnsi="Times New Roman" w:cs="Times New Roman"/>
          <w:sz w:val="20"/>
          <w:szCs w:val="20"/>
        </w:rPr>
      </w:pPr>
    </w:p>
    <w:p w14:paraId="099DEC5A" w14:textId="0A80E44F" w:rsidR="00A804DB" w:rsidRPr="001732C3" w:rsidRDefault="00A804DB" w:rsidP="000018CC">
      <w:pPr>
        <w:rPr>
          <w:rFonts w:ascii="Times New Roman" w:hAnsi="Times New Roman" w:cs="Times New Roman"/>
          <w:sz w:val="20"/>
          <w:szCs w:val="20"/>
        </w:rPr>
      </w:pPr>
    </w:p>
    <w:p w14:paraId="0DC3533D" w14:textId="195D08E7" w:rsidR="00A804DB" w:rsidRPr="001732C3" w:rsidRDefault="00A804DB" w:rsidP="000018CC">
      <w:pPr>
        <w:rPr>
          <w:rFonts w:ascii="Times New Roman" w:hAnsi="Times New Roman" w:cs="Times New Roman"/>
          <w:sz w:val="20"/>
          <w:szCs w:val="20"/>
        </w:rPr>
      </w:pPr>
    </w:p>
    <w:p w14:paraId="212B532C" w14:textId="16227CE1" w:rsidR="00A804DB" w:rsidRPr="001732C3" w:rsidRDefault="00A804DB" w:rsidP="000018CC">
      <w:pPr>
        <w:rPr>
          <w:rFonts w:ascii="Times New Roman" w:hAnsi="Times New Roman" w:cs="Times New Roman"/>
          <w:sz w:val="20"/>
          <w:szCs w:val="20"/>
        </w:rPr>
      </w:pPr>
    </w:p>
    <w:p w14:paraId="441D7890" w14:textId="39A70853" w:rsidR="00A804DB" w:rsidRPr="001732C3" w:rsidRDefault="00A804DB" w:rsidP="000018CC">
      <w:pPr>
        <w:rPr>
          <w:rFonts w:ascii="Times New Roman" w:hAnsi="Times New Roman" w:cs="Times New Roman"/>
          <w:sz w:val="20"/>
          <w:szCs w:val="20"/>
        </w:rPr>
      </w:pPr>
    </w:p>
    <w:p w14:paraId="57F73417" w14:textId="41962B53" w:rsidR="00A804DB" w:rsidRPr="001732C3" w:rsidRDefault="00A804DB" w:rsidP="000018CC">
      <w:pPr>
        <w:rPr>
          <w:rFonts w:ascii="Times New Roman" w:hAnsi="Times New Roman" w:cs="Times New Roman"/>
          <w:sz w:val="20"/>
          <w:szCs w:val="20"/>
        </w:rPr>
      </w:pPr>
    </w:p>
    <w:p w14:paraId="2026A782" w14:textId="53FA91CE" w:rsidR="00A804DB" w:rsidRPr="001732C3" w:rsidRDefault="00A804DB" w:rsidP="000018CC">
      <w:pPr>
        <w:rPr>
          <w:rFonts w:ascii="Times New Roman" w:hAnsi="Times New Roman" w:cs="Times New Roman"/>
          <w:sz w:val="20"/>
          <w:szCs w:val="20"/>
        </w:rPr>
      </w:pPr>
    </w:p>
    <w:p w14:paraId="4EB86945" w14:textId="77777777" w:rsidR="00300AF1" w:rsidRPr="001732C3" w:rsidRDefault="00300AF1" w:rsidP="000018CC">
      <w:pPr>
        <w:rPr>
          <w:rFonts w:ascii="Times New Roman" w:hAnsi="Times New Roman" w:cs="Times New Roman"/>
          <w:sz w:val="20"/>
          <w:szCs w:val="20"/>
        </w:rPr>
      </w:pPr>
    </w:p>
    <w:p w14:paraId="3B291A3E" w14:textId="0355BD3E" w:rsidR="00486812" w:rsidRDefault="001F5AF5" w:rsidP="009824DE">
      <w:pPr>
        <w:jc w:val="center"/>
        <w:outlineLvl w:val="0"/>
        <w:rPr>
          <w:ins w:id="392" w:author="jesse" w:date="2018-04-02T09:18:00Z"/>
          <w:rFonts w:ascii="Times New Roman" w:hAnsi="Times New Roman" w:cs="Times New Roman"/>
          <w:sz w:val="24"/>
          <w:szCs w:val="24"/>
        </w:rPr>
      </w:pPr>
      <w:r w:rsidRPr="001732C3">
        <w:rPr>
          <w:rFonts w:ascii="Times New Roman" w:hAnsi="Times New Roman" w:cs="Times New Roman"/>
          <w:sz w:val="24"/>
          <w:szCs w:val="24"/>
        </w:rPr>
        <w:t xml:space="preserve">CHAPTER FOUR: PROPOSED </w:t>
      </w:r>
      <w:commentRangeStart w:id="393"/>
      <w:r w:rsidRPr="001732C3">
        <w:rPr>
          <w:rFonts w:ascii="Times New Roman" w:hAnsi="Times New Roman" w:cs="Times New Roman"/>
          <w:sz w:val="24"/>
          <w:szCs w:val="24"/>
        </w:rPr>
        <w:t>ALGORITHM</w:t>
      </w:r>
      <w:commentRangeEnd w:id="393"/>
      <w:r w:rsidR="00700C12">
        <w:rPr>
          <w:rStyle w:val="CommentReference"/>
        </w:rPr>
        <w:commentReference w:id="393"/>
      </w:r>
    </w:p>
    <w:p w14:paraId="0B49B4A4" w14:textId="304C504A" w:rsidR="009C6B75" w:rsidRPr="001732C3" w:rsidRDefault="00D03F94">
      <w:pPr>
        <w:outlineLvl w:val="0"/>
        <w:rPr>
          <w:rFonts w:ascii="Times New Roman" w:hAnsi="Times New Roman" w:cs="Times New Roman"/>
          <w:sz w:val="20"/>
          <w:szCs w:val="20"/>
        </w:rPr>
        <w:pPrChange w:id="394" w:author="jesse" w:date="2018-04-02T17:44:00Z">
          <w:pPr>
            <w:jc w:val="center"/>
            <w:outlineLvl w:val="0"/>
          </w:pPr>
        </w:pPrChange>
      </w:pPr>
      <w:ins w:id="395" w:author="jesse" w:date="2018-04-02T17:44:00Z">
        <w:r>
          <w:rPr>
            <w:rFonts w:ascii="Times New Roman" w:hAnsi="Times New Roman" w:cs="Times New Roman"/>
            <w:sz w:val="20"/>
            <w:szCs w:val="20"/>
          </w:rPr>
          <w:t xml:space="preserve">The previous chapter </w:t>
        </w:r>
      </w:ins>
      <w:ins w:id="396" w:author="jesse" w:date="2018-04-02T17:48:00Z">
        <w:r w:rsidR="00206ED9">
          <w:rPr>
            <w:rFonts w:ascii="Times New Roman" w:hAnsi="Times New Roman" w:cs="Times New Roman"/>
            <w:sz w:val="20"/>
            <w:szCs w:val="20"/>
          </w:rPr>
          <w:t>specifi</w:t>
        </w:r>
      </w:ins>
      <w:ins w:id="397" w:author="jesse" w:date="2018-04-02T17:44:00Z">
        <w:r>
          <w:rPr>
            <w:rFonts w:ascii="Times New Roman" w:hAnsi="Times New Roman" w:cs="Times New Roman"/>
            <w:sz w:val="20"/>
            <w:szCs w:val="20"/>
          </w:rPr>
          <w:t xml:space="preserve">ed the problem definition of anomaly graphical anomaly detection </w:t>
        </w:r>
      </w:ins>
      <w:ins w:id="398" w:author="jesse" w:date="2018-04-02T17:48:00Z">
        <w:r w:rsidR="00A95317">
          <w:rPr>
            <w:rFonts w:ascii="Times New Roman" w:hAnsi="Times New Roman" w:cs="Times New Roman"/>
            <w:sz w:val="20"/>
            <w:szCs w:val="20"/>
          </w:rPr>
          <w:t>within process data, detail</w:t>
        </w:r>
      </w:ins>
      <w:ins w:id="399" w:author="jesse" w:date="2018-04-02T17:51:00Z">
        <w:r w:rsidR="00A95317">
          <w:rPr>
            <w:rFonts w:ascii="Times New Roman" w:hAnsi="Times New Roman" w:cs="Times New Roman"/>
            <w:sz w:val="20"/>
            <w:szCs w:val="20"/>
          </w:rPr>
          <w:t>ing</w:t>
        </w:r>
      </w:ins>
      <w:ins w:id="400" w:author="jesse" w:date="2018-04-02T17:48:00Z">
        <w:r w:rsidR="00A95317">
          <w:rPr>
            <w:rFonts w:ascii="Times New Roman" w:hAnsi="Times New Roman" w:cs="Times New Roman"/>
            <w:sz w:val="20"/>
            <w:szCs w:val="20"/>
          </w:rPr>
          <w:t xml:space="preserve"> its</w:t>
        </w:r>
      </w:ins>
      <w:ins w:id="401" w:author="jesse" w:date="2018-04-02T17:49:00Z">
        <w:r w:rsidR="00A95317">
          <w:rPr>
            <w:rFonts w:ascii="Times New Roman" w:hAnsi="Times New Roman" w:cs="Times New Roman"/>
            <w:sz w:val="20"/>
            <w:szCs w:val="20"/>
          </w:rPr>
          <w:t xml:space="preserve"> performance evaluation and</w:t>
        </w:r>
      </w:ins>
      <w:ins w:id="402" w:author="jesse" w:date="2018-04-02T17:48:00Z">
        <w:r w:rsidR="00A95317">
          <w:rPr>
            <w:rFonts w:ascii="Times New Roman" w:hAnsi="Times New Roman" w:cs="Times New Roman"/>
            <w:sz w:val="20"/>
            <w:szCs w:val="20"/>
          </w:rPr>
          <w:t xml:space="preserve"> complexity.</w:t>
        </w:r>
      </w:ins>
      <w:ins w:id="403" w:author="jesse" w:date="2018-04-02T17:49:00Z">
        <w:r w:rsidR="00A95317">
          <w:rPr>
            <w:rFonts w:ascii="Times New Roman" w:hAnsi="Times New Roman" w:cs="Times New Roman"/>
            <w:sz w:val="20"/>
            <w:szCs w:val="20"/>
          </w:rPr>
          <w:t xml:space="preserve"> This chapter </w:t>
        </w:r>
      </w:ins>
      <w:ins w:id="404" w:author="jesse" w:date="2018-04-02T17:51:00Z">
        <w:r w:rsidR="00A95317">
          <w:rPr>
            <w:rFonts w:ascii="Times New Roman" w:hAnsi="Times New Roman" w:cs="Times New Roman"/>
            <w:sz w:val="20"/>
            <w:szCs w:val="20"/>
          </w:rPr>
          <w:t>is implementation specific and defines the proposed approach explicitly</w:t>
        </w:r>
      </w:ins>
      <w:ins w:id="405" w:author="jesse" w:date="2018-04-02T17:52:00Z">
        <w:r w:rsidR="00A95317">
          <w:rPr>
            <w:rFonts w:ascii="Times New Roman" w:hAnsi="Times New Roman" w:cs="Times New Roman"/>
            <w:sz w:val="20"/>
            <w:szCs w:val="20"/>
          </w:rPr>
          <w:t xml:space="preserve">. This requires detailing the generation of the dendrogram, a hierarchical description of the distribution of substructures within some process data, </w:t>
        </w:r>
      </w:ins>
      <w:ins w:id="406" w:author="jesse" w:date="2018-04-02T17:53:00Z">
        <w:r w:rsidR="00A95317">
          <w:rPr>
            <w:rFonts w:ascii="Times New Roman" w:hAnsi="Times New Roman" w:cs="Times New Roman"/>
            <w:sz w:val="20"/>
            <w:szCs w:val="20"/>
          </w:rPr>
          <w:t>and likewise deriving an anomaly detection metric, as follows.</w:t>
        </w:r>
      </w:ins>
    </w:p>
    <w:p w14:paraId="51C45114" w14:textId="21638E45" w:rsidR="000018CC" w:rsidRPr="001732C3" w:rsidRDefault="009C6B75" w:rsidP="009824DE">
      <w:pPr>
        <w:outlineLvl w:val="0"/>
        <w:rPr>
          <w:rFonts w:ascii="Times New Roman" w:hAnsi="Times New Roman" w:cs="Times New Roman"/>
          <w:b/>
          <w:sz w:val="20"/>
          <w:szCs w:val="20"/>
        </w:rPr>
      </w:pPr>
      <w:ins w:id="407" w:author="jesse" w:date="2018-04-02T09:18:00Z">
        <w:r>
          <w:rPr>
            <w:rFonts w:ascii="Times New Roman" w:hAnsi="Times New Roman" w:cs="Times New Roman"/>
            <w:b/>
            <w:sz w:val="20"/>
            <w:szCs w:val="20"/>
          </w:rPr>
          <w:t xml:space="preserve">4.0 </w:t>
        </w:r>
      </w:ins>
      <w:r w:rsidR="00730465" w:rsidRPr="001732C3">
        <w:rPr>
          <w:rFonts w:ascii="Times New Roman" w:hAnsi="Times New Roman" w:cs="Times New Roman"/>
          <w:b/>
          <w:sz w:val="20"/>
          <w:szCs w:val="20"/>
        </w:rPr>
        <w:t>Method Overview</w:t>
      </w:r>
    </w:p>
    <w:p w14:paraId="73674221" w14:textId="76C0153B" w:rsidR="000018CC" w:rsidRPr="001732C3" w:rsidRDefault="000018CC" w:rsidP="000018CC">
      <w:pPr>
        <w:rPr>
          <w:rFonts w:ascii="Times New Roman" w:hAnsi="Times New Roman" w:cs="Times New Roman"/>
          <w:sz w:val="20"/>
          <w:szCs w:val="20"/>
        </w:rPr>
      </w:pPr>
      <w:del w:id="408" w:author="Larry Holder" w:date="2018-03-31T10:37:00Z">
        <w:r w:rsidRPr="001732C3" w:rsidDel="00700C12">
          <w:rPr>
            <w:rFonts w:ascii="Times New Roman" w:hAnsi="Times New Roman" w:cs="Times New Roman"/>
            <w:sz w:val="20"/>
            <w:szCs w:val="20"/>
          </w:rPr>
          <w:delText xml:space="preserve">Under </w:delText>
        </w:r>
        <w:r w:rsidR="00E43653" w:rsidRPr="001732C3" w:rsidDel="00700C12">
          <w:rPr>
            <w:rFonts w:ascii="Times New Roman" w:hAnsi="Times New Roman" w:cs="Times New Roman"/>
            <w:sz w:val="20"/>
            <w:szCs w:val="20"/>
          </w:rPr>
          <w:delText>the</w:delText>
        </w:r>
        <w:r w:rsidRPr="001732C3" w:rsidDel="00700C12">
          <w:rPr>
            <w:rFonts w:ascii="Times New Roman" w:hAnsi="Times New Roman" w:cs="Times New Roman"/>
            <w:sz w:val="20"/>
            <w:szCs w:val="20"/>
          </w:rPr>
          <w:delText xml:space="preserve"> relaxed definition, a PAIS is a composition of process monitoring systems by which workflow traces are extracted for process mining in a standard log format, such as Extensible Event Stream (XES) [1]. </w:delText>
        </w:r>
        <w:r w:rsidR="00E43653" w:rsidRPr="001732C3" w:rsidDel="00700C12">
          <w:rPr>
            <w:rFonts w:ascii="Times New Roman" w:hAnsi="Times New Roman" w:cs="Times New Roman"/>
            <w:sz w:val="20"/>
            <w:szCs w:val="20"/>
          </w:rPr>
          <w:delText>The</w:delText>
        </w:r>
        <w:r w:rsidRPr="001732C3" w:rsidDel="00700C12">
          <w:rPr>
            <w:rFonts w:ascii="Times New Roman" w:hAnsi="Times New Roman" w:cs="Times New Roman"/>
            <w:sz w:val="20"/>
            <w:szCs w:val="20"/>
          </w:rPr>
          <w:delText xml:space="preserve"> method</w:delText>
        </w:r>
      </w:del>
      <w:ins w:id="409" w:author="Larry Holder" w:date="2018-03-31T10:37:00Z">
        <w:r w:rsidR="00700C12">
          <w:rPr>
            <w:rFonts w:ascii="Times New Roman" w:hAnsi="Times New Roman" w:cs="Times New Roman"/>
            <w:sz w:val="20"/>
            <w:szCs w:val="20"/>
          </w:rPr>
          <w:t>Our method for anomaly detection in processes</w:t>
        </w:r>
      </w:ins>
      <w:r w:rsidRPr="001732C3">
        <w:rPr>
          <w:rFonts w:ascii="Times New Roman" w:hAnsi="Times New Roman" w:cs="Times New Roman"/>
          <w:sz w:val="20"/>
          <w:szCs w:val="20"/>
        </w:rPr>
        <w:t xml:space="preserve"> decomposes to </w:t>
      </w:r>
      <w:del w:id="410" w:author="Larry Holder" w:date="2018-03-31T10:38:00Z">
        <w:r w:rsidRPr="001732C3" w:rsidDel="00700C12">
          <w:rPr>
            <w:rFonts w:ascii="Times New Roman" w:hAnsi="Times New Roman" w:cs="Times New Roman"/>
            <w:sz w:val="20"/>
            <w:szCs w:val="20"/>
          </w:rPr>
          <w:delText xml:space="preserve">three </w:delText>
        </w:r>
      </w:del>
      <w:ins w:id="411" w:author="Larry Holder" w:date="2018-03-31T10:38:00Z">
        <w:r w:rsidR="00700C12">
          <w:rPr>
            <w:rFonts w:ascii="Times New Roman" w:hAnsi="Times New Roman" w:cs="Times New Roman"/>
            <w:sz w:val="20"/>
            <w:szCs w:val="20"/>
          </w:rPr>
          <w:t>four</w:t>
        </w:r>
        <w:r w:rsidR="00700C12" w:rsidRPr="001732C3">
          <w:rPr>
            <w:rFonts w:ascii="Times New Roman" w:hAnsi="Times New Roman" w:cs="Times New Roman"/>
            <w:sz w:val="20"/>
            <w:szCs w:val="20"/>
          </w:rPr>
          <w:t xml:space="preserve"> </w:t>
        </w:r>
      </w:ins>
      <w:r w:rsidRPr="001732C3">
        <w:rPr>
          <w:rFonts w:ascii="Times New Roman" w:hAnsi="Times New Roman" w:cs="Times New Roman"/>
          <w:sz w:val="20"/>
          <w:szCs w:val="20"/>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1732C3">
        <w:rPr>
          <w:rFonts w:ascii="Times New Roman" w:hAnsi="Times New Roman" w:cs="Times New Roman"/>
          <w:sz w:val="20"/>
          <w:szCs w:val="20"/>
        </w:rPr>
        <w:t>the</w:t>
      </w:r>
      <w:r w:rsidRPr="001732C3">
        <w:rPr>
          <w:rFonts w:ascii="Times New Roman" w:hAnsi="Times New Roman" w:cs="Times New Roman"/>
          <w:sz w:val="20"/>
          <w:szCs w:val="20"/>
        </w:rPr>
        <w:t xml:space="preserve"> approach is shown </w:t>
      </w:r>
      <w:del w:id="412" w:author="Larry Holder" w:date="2018-03-31T09:39:00Z">
        <w:r w:rsidRPr="001732C3" w:rsidDel="00FB6D67">
          <w:rPr>
            <w:rFonts w:ascii="Times New Roman" w:hAnsi="Times New Roman" w:cs="Times New Roman"/>
            <w:sz w:val="20"/>
            <w:szCs w:val="20"/>
          </w:rPr>
          <w:delText xml:space="preserve">below </w:delText>
        </w:r>
      </w:del>
      <w:r w:rsidRPr="001732C3">
        <w:rPr>
          <w:rFonts w:ascii="Times New Roman" w:hAnsi="Times New Roman" w:cs="Times New Roman"/>
          <w:sz w:val="20"/>
          <w:szCs w:val="20"/>
        </w:rPr>
        <w:t xml:space="preserve">in figure </w:t>
      </w:r>
      <w:r w:rsidR="00F462E3">
        <w:rPr>
          <w:rFonts w:ascii="Times New Roman" w:hAnsi="Times New Roman" w:cs="Times New Roman"/>
          <w:sz w:val="20"/>
          <w:szCs w:val="20"/>
        </w:rPr>
        <w:t>4.1</w:t>
      </w:r>
      <w:r w:rsidRPr="001732C3">
        <w:rPr>
          <w:rFonts w:ascii="Times New Roman" w:hAnsi="Times New Roman" w:cs="Times New Roman"/>
          <w:sz w:val="20"/>
          <w:szCs w:val="20"/>
        </w:rPr>
        <w:t>.</w:t>
      </w:r>
    </w:p>
    <w:p w14:paraId="6BA7C616" w14:textId="77777777" w:rsidR="00723B8F" w:rsidRPr="001732C3" w:rsidRDefault="000018CC" w:rsidP="00723B8F">
      <w:pPr>
        <w:keepNext/>
        <w:jc w:val="center"/>
        <w:rPr>
          <w:rFonts w:ascii="Times New Roman" w:hAnsi="Times New Roman" w:cs="Times New Roman"/>
        </w:rPr>
      </w:pPr>
      <w:r w:rsidRPr="001732C3">
        <w:rPr>
          <w:rFonts w:ascii="Times New Roman" w:hAnsi="Times New Roman" w:cs="Times New Roman"/>
          <w:noProof/>
        </w:rPr>
        <w:drawing>
          <wp:inline distT="0" distB="0" distL="0" distR="0" wp14:anchorId="2B524860" wp14:editId="0EAF4519">
            <wp:extent cx="4121150" cy="21772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7500" cy="2196415"/>
                    </a:xfrm>
                    <a:prstGeom prst="rect">
                      <a:avLst/>
                    </a:prstGeom>
                    <a:noFill/>
                    <a:ln>
                      <a:noFill/>
                    </a:ln>
                  </pic:spPr>
                </pic:pic>
              </a:graphicData>
            </a:graphic>
          </wp:inline>
        </w:drawing>
      </w:r>
    </w:p>
    <w:p w14:paraId="0A4EA481" w14:textId="0D79AA82" w:rsidR="00723B8F" w:rsidRPr="001732C3" w:rsidRDefault="00723B8F" w:rsidP="009824DE">
      <w:pPr>
        <w:pStyle w:val="Caption"/>
        <w:jc w:val="center"/>
        <w:outlineLvl w:val="0"/>
        <w:rPr>
          <w:rFonts w:ascii="Times New Roman" w:hAnsi="Times New Roman" w:cs="Times New Roman"/>
          <w:color w:val="auto"/>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4.1</w:t>
      </w:r>
      <w:r w:rsidRPr="001732C3">
        <w:rPr>
          <w:rFonts w:ascii="Times New Roman" w:hAnsi="Times New Roman" w:cs="Times New Roman"/>
          <w:color w:val="auto"/>
        </w:rPr>
        <w:t xml:space="preserve">: Data-flow model of the </w:t>
      </w:r>
      <w:commentRangeStart w:id="413"/>
      <w:r w:rsidRPr="001732C3">
        <w:rPr>
          <w:rFonts w:ascii="Times New Roman" w:hAnsi="Times New Roman" w:cs="Times New Roman"/>
          <w:color w:val="auto"/>
        </w:rPr>
        <w:t>approach</w:t>
      </w:r>
      <w:commentRangeEnd w:id="413"/>
      <w:r w:rsidR="00700C12">
        <w:rPr>
          <w:rStyle w:val="CommentReference"/>
          <w:i w:val="0"/>
          <w:iCs w:val="0"/>
          <w:color w:val="auto"/>
        </w:rPr>
        <w:commentReference w:id="413"/>
      </w:r>
      <w:r w:rsidR="00FC6732" w:rsidRPr="001732C3">
        <w:rPr>
          <w:rFonts w:ascii="Times New Roman" w:hAnsi="Times New Roman" w:cs="Times New Roman"/>
          <w:color w:val="auto"/>
        </w:rPr>
        <w:t>.</w:t>
      </w:r>
    </w:p>
    <w:p w14:paraId="236DF741" w14:textId="2AC08F84"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For the first task, the </w:t>
      </w:r>
      <w:commentRangeStart w:id="414"/>
      <w:r w:rsidRPr="001732C3">
        <w:rPr>
          <w:rFonts w:ascii="Times New Roman" w:hAnsi="Times New Roman" w:cs="Times New Roman"/>
          <w:sz w:val="20"/>
          <w:szCs w:val="20"/>
        </w:rPr>
        <w:t xml:space="preserve">Inductive Miner </w:t>
      </w:r>
      <w:commentRangeEnd w:id="414"/>
      <w:r w:rsidR="0059223A">
        <w:rPr>
          <w:rStyle w:val="CommentReference"/>
        </w:rPr>
        <w:commentReference w:id="414"/>
      </w:r>
      <w:r w:rsidRPr="001732C3">
        <w:rPr>
          <w:rFonts w:ascii="Times New Roman" w:hAnsi="Times New Roman" w:cs="Times New Roman"/>
          <w:sz w:val="20"/>
          <w:szCs w:val="20"/>
        </w:rPr>
        <w:t>was suitable for mining the most general graphical process model described by some log. This model is typically overly-inclusive, whereas the second and third tasks discover the patterns and features precisely relevant to the log. For this,</w:t>
      </w:r>
      <w:r w:rsidR="00005D72"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the </w:t>
      </w:r>
      <w:commentRangeStart w:id="415"/>
      <w:r w:rsidRPr="001732C3">
        <w:rPr>
          <w:rFonts w:ascii="Times New Roman" w:hAnsi="Times New Roman" w:cs="Times New Roman"/>
          <w:sz w:val="20"/>
          <w:szCs w:val="20"/>
        </w:rPr>
        <w:t>SUBDUE graph-compression method</w:t>
      </w:r>
      <w:r w:rsidR="00005D72" w:rsidRPr="001732C3">
        <w:rPr>
          <w:rFonts w:ascii="Times New Roman" w:hAnsi="Times New Roman" w:cs="Times New Roman"/>
          <w:sz w:val="20"/>
          <w:szCs w:val="20"/>
        </w:rPr>
        <w:t xml:space="preserve"> </w:t>
      </w:r>
      <w:commentRangeEnd w:id="415"/>
      <w:r w:rsidR="0059223A">
        <w:rPr>
          <w:rStyle w:val="CommentReference"/>
        </w:rPr>
        <w:commentReference w:id="415"/>
      </w:r>
      <w:r w:rsidR="00005D72" w:rsidRPr="001732C3">
        <w:rPr>
          <w:rFonts w:ascii="Times New Roman" w:hAnsi="Times New Roman" w:cs="Times New Roman"/>
          <w:sz w:val="20"/>
          <w:szCs w:val="20"/>
        </w:rPr>
        <w:t>was used</w:t>
      </w:r>
      <w:r w:rsidRPr="001732C3">
        <w:rPr>
          <w:rFonts w:ascii="Times New Roman" w:hAnsi="Times New Roman" w:cs="Times New Roman"/>
          <w:sz w:val="20"/>
          <w:szCs w:val="20"/>
        </w:rPr>
        <w:t xml:space="preserve"> to discover normative behavioral patterns, subsequently enabling anomaly detection.</w:t>
      </w:r>
    </w:p>
    <w:p w14:paraId="4CB33B13" w14:textId="74A3BDFC"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w:t>
      </w:r>
      <w:r w:rsidRPr="001732C3">
        <w:rPr>
          <w:rFonts w:ascii="Times New Roman" w:hAnsi="Times New Roman" w:cs="Times New Roman"/>
          <w:sz w:val="20"/>
          <w:szCs w:val="20"/>
        </w:rPr>
        <w:lastRenderedPageBreak/>
        <w:t xml:space="preserve">Decoupling the feature extraction 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Pr>
          <w:rFonts w:ascii="Times New Roman" w:hAnsi="Times New Roman" w:cs="Times New Roman"/>
          <w:sz w:val="20"/>
          <w:szCs w:val="20"/>
        </w:rPr>
        <w:t>4.1</w:t>
      </w:r>
      <w:r w:rsidRPr="001732C3">
        <w:rPr>
          <w:rFonts w:ascii="Times New Roman" w:hAnsi="Times New Roman" w:cs="Times New Roman"/>
          <w:sz w:val="20"/>
          <w:szCs w:val="20"/>
        </w:rPr>
        <w:t xml:space="preserve"> can be readily replaced with components to better fit the statistical properties or scale of a specific dataset.</w:t>
      </w:r>
    </w:p>
    <w:p w14:paraId="12EE262A" w14:textId="61E320FA" w:rsidR="000018CC" w:rsidRPr="001732C3" w:rsidRDefault="009C6B75" w:rsidP="009824DE">
      <w:pPr>
        <w:outlineLvl w:val="0"/>
        <w:rPr>
          <w:rFonts w:ascii="Times New Roman" w:hAnsi="Times New Roman" w:cs="Times New Roman"/>
          <w:b/>
          <w:sz w:val="20"/>
          <w:szCs w:val="20"/>
        </w:rPr>
      </w:pPr>
      <w:ins w:id="416" w:author="jesse" w:date="2018-04-02T09:18:00Z">
        <w:r>
          <w:rPr>
            <w:rFonts w:ascii="Times New Roman" w:hAnsi="Times New Roman" w:cs="Times New Roman"/>
            <w:b/>
            <w:sz w:val="20"/>
            <w:szCs w:val="20"/>
          </w:rPr>
          <w:t xml:space="preserve">4.1 </w:t>
        </w:r>
      </w:ins>
      <w:r w:rsidR="000018CC" w:rsidRPr="001732C3">
        <w:rPr>
          <w:rFonts w:ascii="Times New Roman" w:hAnsi="Times New Roman" w:cs="Times New Roman"/>
          <w:b/>
          <w:sz w:val="20"/>
          <w:szCs w:val="20"/>
        </w:rPr>
        <w:t>Using Graph Compression to Discover Patterns and Cluster Traces</w:t>
      </w:r>
    </w:p>
    <w:p w14:paraId="553AE010"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 these subgraphs are passed to SUBDUE.</w:t>
      </w:r>
    </w:p>
    <w:p w14:paraId="4EB2B89A" w14:textId="3A6CF3E6"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Prior work showed strong anomaly detection results when running SUBDUE iteratively on a set of graphs </w:t>
      </w:r>
      <w:r w:rsidR="0043144F" w:rsidRPr="001732C3">
        <w:rPr>
          <w:rFonts w:ascii="Times New Roman" w:hAnsi="Times New Roman" w:cs="Times New Roman"/>
          <w:sz w:val="20"/>
          <w:szCs w:val="20"/>
        </w:rPr>
        <w:t>(Noble and Cook, 200</w:t>
      </w:r>
      <w:r w:rsidR="00D010F4" w:rsidRPr="001732C3">
        <w:rPr>
          <w:rFonts w:ascii="Times New Roman" w:hAnsi="Times New Roman" w:cs="Times New Roman"/>
          <w:sz w:val="20"/>
          <w:szCs w:val="20"/>
        </w:rPr>
        <w:t>3</w:t>
      </w:r>
      <w:r w:rsidR="0043144F" w:rsidRPr="001732C3">
        <w:rPr>
          <w:rFonts w:ascii="Times New Roman" w:hAnsi="Times New Roman" w:cs="Times New Roman"/>
          <w:sz w:val="20"/>
          <w:szCs w:val="20"/>
        </w:rPr>
        <w:t>)</w:t>
      </w:r>
      <w:r w:rsidRPr="001732C3">
        <w:rPr>
          <w:rFonts w:ascii="Times New Roman" w:hAnsi="Times New Roman" w:cs="Times New Roman"/>
          <w:sz w:val="20"/>
          <w:szCs w:val="20"/>
        </w:rPr>
        <w:t xml:space="preserve">. </w:t>
      </w:r>
      <w:r w:rsidR="00140158" w:rsidRPr="001732C3">
        <w:rPr>
          <w:rFonts w:ascii="Times New Roman" w:hAnsi="Times New Roman" w:cs="Times New Roman"/>
          <w:sz w:val="20"/>
          <w:szCs w:val="20"/>
        </w:rPr>
        <w:t>In these author’s work</w:t>
      </w:r>
      <w:r w:rsidR="00A37931" w:rsidRPr="001732C3">
        <w:rPr>
          <w:rFonts w:ascii="Times New Roman" w:hAnsi="Times New Roman" w:cs="Times New Roman"/>
          <w:sz w:val="20"/>
          <w:szCs w:val="20"/>
        </w:rPr>
        <w:t>,</w:t>
      </w:r>
      <w:r w:rsidRPr="001732C3">
        <w:rPr>
          <w:rFonts w:ascii="Times New Roman" w:hAnsi="Times New Roman" w:cs="Times New Roman"/>
          <w:sz w:val="20"/>
          <w:szCs w:val="20"/>
        </w:rPr>
        <w:t xml:space="preserve"> instances of the most compressing subgraph were replaced with a single meta-node</w:t>
      </w:r>
      <w:r w:rsidR="00A37931" w:rsidRPr="001732C3">
        <w:rPr>
          <w:rFonts w:ascii="Times New Roman" w:hAnsi="Times New Roman" w:cs="Times New Roman"/>
          <w:sz w:val="20"/>
          <w:szCs w:val="20"/>
        </w:rPr>
        <w:t xml:space="preserve"> at each iteration</w:t>
      </w:r>
      <w:r w:rsidRPr="001732C3">
        <w:rPr>
          <w:rFonts w:ascii="Times New Roman" w:hAnsi="Times New Roman" w:cs="Times New Roman"/>
          <w:sz w:val="20"/>
          <w:szCs w:val="20"/>
        </w:rPr>
        <w:t>, and the method was repeated until no further compression was possible. At the end, the authors obtained a recursive and hierarchical description of a set of graphs, by which they modeled their anomaly detection scheme.</w:t>
      </w:r>
      <w:r w:rsidR="00C208AE" w:rsidRPr="001732C3">
        <w:rPr>
          <w:rFonts w:ascii="Times New Roman" w:hAnsi="Times New Roman" w:cs="Times New Roman"/>
          <w:sz w:val="20"/>
          <w:szCs w:val="20"/>
        </w:rPr>
        <w:t xml:space="preserve"> S</w:t>
      </w:r>
      <w:r w:rsidR="00011684" w:rsidRPr="001732C3">
        <w:rPr>
          <w:rFonts w:ascii="Times New Roman" w:hAnsi="Times New Roman" w:cs="Times New Roman"/>
          <w:sz w:val="20"/>
          <w:szCs w:val="20"/>
        </w:rPr>
        <w:t xml:space="preserve">everal previous works </w:t>
      </w:r>
      <w:r w:rsidR="00FB59B5" w:rsidRPr="001732C3">
        <w:rPr>
          <w:rFonts w:ascii="Times New Roman" w:hAnsi="Times New Roman" w:cs="Times New Roman"/>
          <w:sz w:val="20"/>
          <w:szCs w:val="20"/>
        </w:rPr>
        <w:t xml:space="preserve">by </w:t>
      </w:r>
      <w:proofErr w:type="spellStart"/>
      <w:r w:rsidR="00FB59B5" w:rsidRPr="001732C3">
        <w:rPr>
          <w:rFonts w:ascii="Times New Roman" w:hAnsi="Times New Roman" w:cs="Times New Roman"/>
          <w:sz w:val="20"/>
          <w:szCs w:val="20"/>
        </w:rPr>
        <w:t>Jonyer</w:t>
      </w:r>
      <w:proofErr w:type="spellEnd"/>
      <w:r w:rsidR="00FB59B5" w:rsidRPr="001732C3">
        <w:rPr>
          <w:rFonts w:ascii="Times New Roman" w:hAnsi="Times New Roman" w:cs="Times New Roman"/>
          <w:sz w:val="20"/>
          <w:szCs w:val="20"/>
        </w:rPr>
        <w:t>, Holder, and Cook (2000,</w:t>
      </w:r>
      <w:r w:rsidR="00004CC4" w:rsidRPr="001732C3">
        <w:rPr>
          <w:rFonts w:ascii="Times New Roman" w:hAnsi="Times New Roman" w:cs="Times New Roman"/>
          <w:sz w:val="20"/>
          <w:szCs w:val="20"/>
        </w:rPr>
        <w:t xml:space="preserve"> </w:t>
      </w:r>
      <w:r w:rsidR="00FB59B5" w:rsidRPr="001732C3">
        <w:rPr>
          <w:rFonts w:ascii="Times New Roman" w:hAnsi="Times New Roman" w:cs="Times New Roman"/>
          <w:sz w:val="20"/>
          <w:szCs w:val="20"/>
        </w:rPr>
        <w:t xml:space="preserve">2001) </w:t>
      </w:r>
      <w:r w:rsidR="00011684" w:rsidRPr="001732C3">
        <w:rPr>
          <w:rFonts w:ascii="Times New Roman" w:hAnsi="Times New Roman" w:cs="Times New Roman"/>
          <w:sz w:val="20"/>
          <w:szCs w:val="20"/>
        </w:rPr>
        <w:t>also</w:t>
      </w:r>
      <w:r w:rsidR="00C208AE" w:rsidRPr="001732C3">
        <w:rPr>
          <w:rFonts w:ascii="Times New Roman" w:hAnsi="Times New Roman" w:cs="Times New Roman"/>
          <w:sz w:val="20"/>
          <w:szCs w:val="20"/>
        </w:rPr>
        <w:t xml:space="preserve"> us</w:t>
      </w:r>
      <w:r w:rsidR="00011684" w:rsidRPr="001732C3">
        <w:rPr>
          <w:rFonts w:ascii="Times New Roman" w:hAnsi="Times New Roman" w:cs="Times New Roman"/>
          <w:sz w:val="20"/>
          <w:szCs w:val="20"/>
        </w:rPr>
        <w:t>ed</w:t>
      </w:r>
      <w:r w:rsidR="00C208AE" w:rsidRPr="001732C3">
        <w:rPr>
          <w:rFonts w:ascii="Times New Roman" w:hAnsi="Times New Roman" w:cs="Times New Roman"/>
          <w:sz w:val="20"/>
          <w:szCs w:val="20"/>
        </w:rPr>
        <w:t xml:space="preserve"> SUBDUE for hierarchical graphical clustering, </w:t>
      </w:r>
      <w:r w:rsidR="005E781C" w:rsidRPr="001732C3">
        <w:rPr>
          <w:rFonts w:ascii="Times New Roman" w:hAnsi="Times New Roman" w:cs="Times New Roman"/>
          <w:sz w:val="20"/>
          <w:szCs w:val="20"/>
        </w:rPr>
        <w:t>apply</w:t>
      </w:r>
      <w:r w:rsidR="00C208AE" w:rsidRPr="001732C3">
        <w:rPr>
          <w:rFonts w:ascii="Times New Roman" w:hAnsi="Times New Roman" w:cs="Times New Roman"/>
          <w:sz w:val="20"/>
          <w:szCs w:val="20"/>
        </w:rPr>
        <w:t>ing the same pattern of iterative</w:t>
      </w:r>
      <w:r w:rsidR="00286269" w:rsidRPr="001732C3">
        <w:rPr>
          <w:rFonts w:ascii="Times New Roman" w:hAnsi="Times New Roman" w:cs="Times New Roman"/>
          <w:sz w:val="20"/>
          <w:szCs w:val="20"/>
        </w:rPr>
        <w:t xml:space="preserve">ly replacing </w:t>
      </w:r>
      <w:r w:rsidR="004576DC" w:rsidRPr="001732C3">
        <w:rPr>
          <w:rFonts w:ascii="Times New Roman" w:hAnsi="Times New Roman" w:cs="Times New Roman"/>
          <w:sz w:val="20"/>
          <w:szCs w:val="20"/>
        </w:rPr>
        <w:t>compressing substructures with single-node prototypes</w:t>
      </w:r>
      <w:r w:rsidR="00C208AE" w:rsidRPr="001732C3">
        <w:rPr>
          <w:rFonts w:ascii="Times New Roman" w:hAnsi="Times New Roman" w:cs="Times New Roman"/>
          <w:sz w:val="20"/>
          <w:szCs w:val="20"/>
        </w:rPr>
        <w:t xml:space="preserve"> to generate a hierarchical decomposition of graphical data</w:t>
      </w:r>
      <w:del w:id="417" w:author="Larry Holder" w:date="2018-03-31T10:43:00Z">
        <w:r w:rsidR="00C208AE" w:rsidRPr="001732C3" w:rsidDel="0059223A">
          <w:rPr>
            <w:rFonts w:ascii="Times New Roman" w:hAnsi="Times New Roman" w:cs="Times New Roman"/>
            <w:sz w:val="20"/>
            <w:szCs w:val="20"/>
          </w:rPr>
          <w:delText xml:space="preserve"> </w:delText>
        </w:r>
      </w:del>
      <w:r w:rsidR="00C208AE" w:rsidRPr="001732C3">
        <w:rPr>
          <w:rFonts w:ascii="Times New Roman" w:hAnsi="Times New Roman" w:cs="Times New Roman"/>
          <w:sz w:val="20"/>
          <w:szCs w:val="20"/>
        </w:rPr>
        <w:t>.</w:t>
      </w:r>
    </w:p>
    <w:p w14:paraId="3960D046" w14:textId="1F4D1AEF" w:rsidR="000018CC" w:rsidRPr="001732C3" w:rsidRDefault="00870753" w:rsidP="000018CC">
      <w:pPr>
        <w:rPr>
          <w:rFonts w:ascii="Times New Roman" w:hAnsi="Times New Roman" w:cs="Times New Roman"/>
          <w:sz w:val="20"/>
          <w:szCs w:val="20"/>
        </w:rPr>
      </w:pPr>
      <w:r w:rsidRPr="001732C3">
        <w:rPr>
          <w:rFonts w:ascii="Times New Roman" w:hAnsi="Times New Roman" w:cs="Times New Roman"/>
          <w:sz w:val="20"/>
          <w:szCs w:val="20"/>
        </w:rPr>
        <w:t>A</w:t>
      </w:r>
      <w:r w:rsidR="000018CC" w:rsidRPr="001732C3">
        <w:rPr>
          <w:rFonts w:ascii="Times New Roman" w:hAnsi="Times New Roman" w:cs="Times New Roman"/>
          <w:sz w:val="20"/>
          <w:szCs w:val="20"/>
        </w:rPr>
        <w:t xml:space="preserve"> similar approach using </w:t>
      </w:r>
      <w:commentRangeStart w:id="418"/>
      <w:r w:rsidR="000018CC" w:rsidRPr="001732C3">
        <w:rPr>
          <w:rFonts w:ascii="Times New Roman" w:hAnsi="Times New Roman" w:cs="Times New Roman"/>
          <w:sz w:val="20"/>
          <w:szCs w:val="20"/>
        </w:rPr>
        <w:t>GBAD</w:t>
      </w:r>
      <w:commentRangeEnd w:id="418"/>
      <w:r w:rsidR="0059223A">
        <w:rPr>
          <w:rStyle w:val="CommentReference"/>
        </w:rPr>
        <w:commentReference w:id="418"/>
      </w:r>
      <w:r w:rsidRPr="001732C3">
        <w:rPr>
          <w:rFonts w:ascii="Times New Roman" w:hAnsi="Times New Roman" w:cs="Times New Roman"/>
          <w:sz w:val="20"/>
          <w:szCs w:val="20"/>
        </w:rPr>
        <w:t xml:space="preserve"> was also tested</w:t>
      </w:r>
      <w:r w:rsidR="000018CC" w:rsidRPr="001732C3">
        <w:rPr>
          <w:rFonts w:ascii="Times New Roman" w:hAnsi="Times New Roman" w:cs="Times New Roman"/>
          <w:sz w:val="20"/>
          <w:szCs w:val="20"/>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(node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anomalies often lie.</w:t>
      </w:r>
    </w:p>
    <w:p w14:paraId="5222EF96" w14:textId="609C80A6"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Since the desire was for SUBDUE to analyze new regions, the remedy was to delete all instances of the most-compressing subgraph from the traces at each iteration. This force</w:t>
      </w:r>
      <w:r w:rsidR="000D4AE4" w:rsidRPr="001732C3">
        <w:rPr>
          <w:rFonts w:ascii="Times New Roman" w:hAnsi="Times New Roman" w:cs="Times New Roman"/>
          <w:sz w:val="20"/>
          <w:szCs w:val="20"/>
        </w:rPr>
        <w:t>d</w:t>
      </w:r>
      <w:r w:rsidRPr="001732C3">
        <w:rPr>
          <w:rFonts w:ascii="Times New Roman" w:hAnsi="Times New Roman" w:cs="Times New Roman"/>
          <w:sz w:val="20"/>
          <w:szCs w:val="20"/>
        </w:rPr>
        <w:t xml:space="preserve"> SUBDUE to discover regularity in new regions, and thus to discover dissimilar graphical features at each iteration. Compressing graphical features (substructures) are thus compressed away in order of decreasing information, as shown </w:t>
      </w:r>
      <w:del w:id="419" w:author="Larry Holder" w:date="2018-03-31T09:39:00Z">
        <w:r w:rsidRPr="001732C3" w:rsidDel="00FB6D67">
          <w:rPr>
            <w:rFonts w:ascii="Times New Roman" w:hAnsi="Times New Roman" w:cs="Times New Roman"/>
            <w:sz w:val="20"/>
            <w:szCs w:val="20"/>
          </w:rPr>
          <w:delText xml:space="preserve">below </w:delText>
        </w:r>
      </w:del>
      <w:r w:rsidRPr="001732C3">
        <w:rPr>
          <w:rFonts w:ascii="Times New Roman" w:hAnsi="Times New Roman" w:cs="Times New Roman"/>
          <w:sz w:val="20"/>
          <w:szCs w:val="20"/>
        </w:rPr>
        <w:t xml:space="preserve">in figure </w:t>
      </w:r>
      <w:r w:rsidR="00C55863">
        <w:rPr>
          <w:rFonts w:ascii="Times New Roman" w:hAnsi="Times New Roman" w:cs="Times New Roman"/>
          <w:sz w:val="20"/>
          <w:szCs w:val="20"/>
        </w:rPr>
        <w:t>4.2</w:t>
      </w:r>
      <w:r w:rsidRPr="001732C3">
        <w:rPr>
          <w:rFonts w:ascii="Times New Roman" w:hAnsi="Times New Roman" w:cs="Times New Roman"/>
          <w:sz w:val="20"/>
          <w:szCs w:val="20"/>
        </w:rPr>
        <w:t>.</w:t>
      </w:r>
    </w:p>
    <w:p w14:paraId="214E2563" w14:textId="0475C385" w:rsidR="000018CC" w:rsidRPr="001732C3" w:rsidRDefault="000018CC" w:rsidP="00A21C5F">
      <w:pPr>
        <w:keepNext/>
        <w:jc w:val="center"/>
        <w:rPr>
          <w:rFonts w:ascii="Times New Roman" w:hAnsi="Times New Roman" w:cs="Times New Roman"/>
        </w:rPr>
      </w:pPr>
      <w:del w:id="420" w:author="jesse" w:date="2018-04-03T10:15:00Z">
        <w:r w:rsidRPr="001732C3" w:rsidDel="005578F0">
          <w:rPr>
            <w:rFonts w:ascii="Times New Roman" w:hAnsi="Times New Roman" w:cs="Times New Roman"/>
            <w:noProof/>
          </w:rPr>
          <w:lastRenderedPageBreak/>
          <w:drawing>
            <wp:inline distT="0" distB="0" distL="0" distR="0" wp14:anchorId="74FA88BA" wp14:editId="51F38750">
              <wp:extent cx="6165850" cy="2200623"/>
              <wp:effectExtent l="0" t="0" r="635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25892" cy="2222052"/>
                      </a:xfrm>
                      <a:prstGeom prst="rect">
                        <a:avLst/>
                      </a:prstGeom>
                      <a:noFill/>
                      <a:ln>
                        <a:noFill/>
                      </a:ln>
                    </pic:spPr>
                  </pic:pic>
                </a:graphicData>
              </a:graphic>
            </wp:inline>
          </w:drawing>
        </w:r>
      </w:del>
      <w:ins w:id="421" w:author="jesse" w:date="2018-04-03T10:15:00Z">
        <w:r w:rsidR="005578F0">
          <w:rPr>
            <w:rFonts w:ascii="Times New Roman" w:hAnsi="Times New Roman" w:cs="Times New Roman"/>
            <w:noProof/>
          </w:rPr>
          <w:drawing>
            <wp:anchor distT="0" distB="0" distL="114300" distR="114300" simplePos="0" relativeHeight="251668480" behindDoc="0" locked="0" layoutInCell="1" allowOverlap="1" wp14:anchorId="680ED725" wp14:editId="59A47B25">
              <wp:simplePos x="0" y="0"/>
              <wp:positionH relativeFrom="column">
                <wp:posOffset>0</wp:posOffset>
              </wp:positionH>
              <wp:positionV relativeFrom="paragraph">
                <wp:posOffset>2222500</wp:posOffset>
              </wp:positionV>
              <wp:extent cx="6089650" cy="2184400"/>
              <wp:effectExtent l="0" t="0" r="6350" b="635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89650" cy="2184400"/>
                      </a:xfrm>
                      <a:prstGeom prst="rect">
                        <a:avLst/>
                      </a:prstGeom>
                      <a:noFill/>
                      <a:ln>
                        <a:noFill/>
                      </a:ln>
                    </pic:spPr>
                  </pic:pic>
                </a:graphicData>
              </a:graphic>
            </wp:anchor>
          </w:drawing>
        </w:r>
      </w:ins>
    </w:p>
    <w:p w14:paraId="4DFCFCEA" w14:textId="260FBB51" w:rsidR="000018CC" w:rsidRPr="001732C3" w:rsidRDefault="000018CC" w:rsidP="009824DE">
      <w:pPr>
        <w:pStyle w:val="Caption"/>
        <w:jc w:val="center"/>
        <w:outlineLvl w:val="0"/>
        <w:rPr>
          <w:rFonts w:ascii="Times New Roman" w:hAnsi="Times New Roman" w:cs="Times New Roman"/>
          <w:color w:val="auto"/>
          <w:sz w:val="22"/>
          <w:szCs w:val="22"/>
        </w:rPr>
      </w:pPr>
      <w:r w:rsidRPr="001732C3">
        <w:rPr>
          <w:rFonts w:ascii="Times New Roman" w:hAnsi="Times New Roman" w:cs="Times New Roman"/>
          <w:color w:val="auto"/>
        </w:rPr>
        <w:t>Figure</w:t>
      </w:r>
      <w:r w:rsidR="00C66E62" w:rsidRPr="001732C3">
        <w:rPr>
          <w:rFonts w:ascii="Times New Roman" w:hAnsi="Times New Roman" w:cs="Times New Roman"/>
          <w:color w:val="auto"/>
        </w:rPr>
        <w:t xml:space="preserve"> 4.2</w:t>
      </w:r>
      <w:r w:rsidRPr="001732C3">
        <w:rPr>
          <w:rFonts w:ascii="Times New Roman" w:hAnsi="Times New Roman" w:cs="Times New Roman"/>
          <w:color w:val="auto"/>
        </w:rPr>
        <w:t xml:space="preserve">: Constructing a dendrogram of graphical features from graphical process </w:t>
      </w:r>
      <w:commentRangeStart w:id="422"/>
      <w:commentRangeStart w:id="423"/>
      <w:r w:rsidRPr="001732C3">
        <w:rPr>
          <w:rFonts w:ascii="Times New Roman" w:hAnsi="Times New Roman" w:cs="Times New Roman"/>
          <w:color w:val="auto"/>
        </w:rPr>
        <w:t>data</w:t>
      </w:r>
      <w:commentRangeEnd w:id="422"/>
      <w:r w:rsidR="008D2E64">
        <w:rPr>
          <w:rStyle w:val="CommentReference"/>
          <w:i w:val="0"/>
          <w:iCs w:val="0"/>
          <w:color w:val="auto"/>
        </w:rPr>
        <w:commentReference w:id="422"/>
      </w:r>
      <w:commentRangeEnd w:id="423"/>
      <w:r w:rsidR="00E11164">
        <w:rPr>
          <w:rStyle w:val="CommentReference"/>
          <w:i w:val="0"/>
          <w:iCs w:val="0"/>
          <w:color w:val="auto"/>
        </w:rPr>
        <w:commentReference w:id="423"/>
      </w:r>
      <w:r w:rsidR="00FC6732" w:rsidRPr="001732C3">
        <w:rPr>
          <w:rFonts w:ascii="Times New Roman" w:hAnsi="Times New Roman" w:cs="Times New Roman"/>
          <w:color w:val="auto"/>
        </w:rPr>
        <w:t>.</w:t>
      </w:r>
    </w:p>
    <w:p w14:paraId="7D7F6E74" w14:textId="16150DFD" w:rsidR="000018CC" w:rsidRDefault="000018CC" w:rsidP="000018CC">
      <w:pPr>
        <w:rPr>
          <w:ins w:id="424" w:author="jesse" w:date="2018-04-03T10:17:00Z"/>
          <w:rFonts w:ascii="Times New Roman" w:hAnsi="Times New Roman" w:cs="Times New Roman"/>
          <w:sz w:val="20"/>
          <w:szCs w:val="20"/>
        </w:rPr>
      </w:pPr>
      <w:del w:id="425" w:author="Larry Holder" w:date="2018-03-31T10:46:00Z">
        <w:r w:rsidRPr="001732C3" w:rsidDel="0059223A">
          <w:rPr>
            <w:rFonts w:ascii="Times New Roman" w:hAnsi="Times New Roman" w:cs="Times New Roman"/>
            <w:sz w:val="20"/>
            <w:szCs w:val="20"/>
          </w:rPr>
          <w:delText>Above</w:delText>
        </w:r>
      </w:del>
      <w:ins w:id="426" w:author="Larry Holder" w:date="2018-03-31T10:46:00Z">
        <w:r w:rsidR="0059223A">
          <w:rPr>
            <w:rFonts w:ascii="Times New Roman" w:hAnsi="Times New Roman" w:cs="Times New Roman"/>
            <w:sz w:val="20"/>
            <w:szCs w:val="20"/>
          </w:rPr>
          <w:t>In figure 4.2</w:t>
        </w:r>
      </w:ins>
      <w:r w:rsidRPr="001732C3">
        <w:rPr>
          <w:rFonts w:ascii="Times New Roman" w:hAnsi="Times New Roman" w:cs="Times New Roman"/>
          <w:sz w:val="20"/>
          <w:szCs w:val="20"/>
        </w:rPr>
        <w:t>, iterations are portrayed from left to right, with the original activity traces shown leftmost as strings, and their graph counterparts in blue.</w:t>
      </w:r>
      <w:r w:rsidR="006A53B0">
        <w:rPr>
          <w:rFonts w:ascii="Times New Roman" w:hAnsi="Times New Roman" w:cs="Times New Roman"/>
          <w:sz w:val="20"/>
          <w:szCs w:val="20"/>
        </w:rPr>
        <w:t xml:space="preserve"> Proceeding from left to right, the log shrinks as </w:t>
      </w:r>
      <w:r w:rsidR="002C4692">
        <w:rPr>
          <w:rFonts w:ascii="Times New Roman" w:hAnsi="Times New Roman" w:cs="Times New Roman"/>
          <w:sz w:val="20"/>
          <w:szCs w:val="20"/>
        </w:rPr>
        <w:t xml:space="preserve">compressing </w:t>
      </w:r>
      <w:r w:rsidR="006A53B0">
        <w:rPr>
          <w:rFonts w:ascii="Times New Roman" w:hAnsi="Times New Roman" w:cs="Times New Roman"/>
          <w:sz w:val="20"/>
          <w:szCs w:val="20"/>
        </w:rPr>
        <w:t>substructures are</w:t>
      </w:r>
      <w:r w:rsidR="002C4692">
        <w:rPr>
          <w:rFonts w:ascii="Times New Roman" w:hAnsi="Times New Roman" w:cs="Times New Roman"/>
          <w:sz w:val="20"/>
          <w:szCs w:val="20"/>
        </w:rPr>
        <w:t xml:space="preserve"> discovered and</w:t>
      </w:r>
      <w:r w:rsidR="006A53B0">
        <w:rPr>
          <w:rFonts w:ascii="Times New Roman" w:hAnsi="Times New Roman" w:cs="Times New Roman"/>
          <w:sz w:val="20"/>
          <w:szCs w:val="20"/>
        </w:rPr>
        <w:t xml:space="preserve"> deleted.</w:t>
      </w:r>
      <w:r w:rsidRPr="001732C3">
        <w:rPr>
          <w:rFonts w:ascii="Times New Roman" w:hAnsi="Times New Roman" w:cs="Times New Roman"/>
          <w:sz w:val="20"/>
          <w:szCs w:val="20"/>
        </w:rPr>
        <w:t xml:space="preserve"> In the first iteration, S1 is discovered</w:t>
      </w:r>
      <w:r w:rsidR="009866A5">
        <w:rPr>
          <w:rFonts w:ascii="Times New Roman" w:hAnsi="Times New Roman" w:cs="Times New Roman"/>
          <w:sz w:val="20"/>
          <w:szCs w:val="20"/>
        </w:rPr>
        <w:t xml:space="preserve"> (in green, at bottom left)</w:t>
      </w:r>
      <w:r w:rsidRPr="001732C3">
        <w:rPr>
          <w:rFonts w:ascii="Times New Roman" w:hAnsi="Times New Roman" w:cs="Times New Roman"/>
          <w:sz w:val="20"/>
          <w:szCs w:val="20"/>
        </w:rPr>
        <w:t>, a graph of four nodes.</w:t>
      </w:r>
      <w:r w:rsidR="006A53B0">
        <w:rPr>
          <w:rFonts w:ascii="Times New Roman" w:hAnsi="Times New Roman" w:cs="Times New Roman"/>
          <w:sz w:val="20"/>
          <w:szCs w:val="20"/>
        </w:rPr>
        <w:t xml:space="preserve"> T</w:t>
      </w:r>
      <w:r w:rsidRPr="001732C3">
        <w:rPr>
          <w:rFonts w:ascii="Times New Roman" w:hAnsi="Times New Roman" w:cs="Times New Roman"/>
          <w:sz w:val="20"/>
          <w:szCs w:val="20"/>
        </w:rPr>
        <w:t xml:space="preserve">hen </w:t>
      </w:r>
      <w:r w:rsidR="006A53B0">
        <w:rPr>
          <w:rFonts w:ascii="Times New Roman" w:hAnsi="Times New Roman" w:cs="Times New Roman"/>
          <w:sz w:val="20"/>
          <w:szCs w:val="20"/>
        </w:rPr>
        <w:t xml:space="preserve">S is </w:t>
      </w:r>
      <w:r w:rsidRPr="001732C3">
        <w:rPr>
          <w:rFonts w:ascii="Times New Roman" w:hAnsi="Times New Roman" w:cs="Times New Roman"/>
          <w:sz w:val="20"/>
          <w:szCs w:val="20"/>
        </w:rPr>
        <w:t>deleted from all traces</w:t>
      </w:r>
      <w:r w:rsidR="009866A5">
        <w:rPr>
          <w:rFonts w:ascii="Times New Roman" w:hAnsi="Times New Roman" w:cs="Times New Roman"/>
          <w:sz w:val="20"/>
          <w:szCs w:val="20"/>
        </w:rPr>
        <w:t xml:space="preserve">, </w:t>
      </w:r>
      <w:r w:rsidRPr="001732C3">
        <w:rPr>
          <w:rFonts w:ascii="Times New Roman" w:hAnsi="Times New Roman" w:cs="Times New Roman"/>
          <w:sz w:val="20"/>
          <w:szCs w:val="20"/>
        </w:rPr>
        <w:t xml:space="preserve">notably, along with any incident or outgoing edges. Next, S2, a substructure of two nodes, is discovered and deleted. In this fashion the entire log is compressed away, building a hierarchical dendrogram of substructures as a directed acyclic graph, as shown rightmost in green with some hypothetical frequency labels. Edges of the dendrogram represent immediate ancestry: above, S2 is found in 45 traces; S3 is then found on a later iteration within 2 traces, both of which were previously compressed in S2’s 45 trace set. The links reflect immediate ancestry of successive compression iterations, so reconstructing a trace from its structural components amounts to an upstream walk on its ancestral </w:t>
      </w:r>
      <w:commentRangeStart w:id="427"/>
      <w:commentRangeStart w:id="428"/>
      <w:r w:rsidRPr="001732C3">
        <w:rPr>
          <w:rFonts w:ascii="Times New Roman" w:hAnsi="Times New Roman" w:cs="Times New Roman"/>
          <w:sz w:val="20"/>
          <w:szCs w:val="20"/>
        </w:rPr>
        <w:t>edges</w:t>
      </w:r>
      <w:commentRangeEnd w:id="427"/>
      <w:r w:rsidR="008D2E64">
        <w:rPr>
          <w:rStyle w:val="CommentReference"/>
        </w:rPr>
        <w:commentReference w:id="427"/>
      </w:r>
      <w:commentRangeEnd w:id="428"/>
      <w:r w:rsidR="009538B5">
        <w:rPr>
          <w:rStyle w:val="CommentReference"/>
        </w:rPr>
        <w:commentReference w:id="428"/>
      </w:r>
      <w:r w:rsidRPr="001732C3">
        <w:rPr>
          <w:rFonts w:ascii="Times New Roman" w:hAnsi="Times New Roman" w:cs="Times New Roman"/>
          <w:sz w:val="20"/>
          <w:szCs w:val="20"/>
        </w:rPr>
        <w:t>.</w:t>
      </w:r>
    </w:p>
    <w:p w14:paraId="40C66AB1" w14:textId="2453474F" w:rsidR="00A21C5F" w:rsidRDefault="00751DD9" w:rsidP="000018CC">
      <w:pPr>
        <w:rPr>
          <w:ins w:id="429" w:author="jesse" w:date="2018-04-03T10:59:00Z"/>
          <w:rFonts w:ascii="Times New Roman" w:hAnsi="Times New Roman" w:cs="Times New Roman"/>
          <w:sz w:val="20"/>
          <w:szCs w:val="20"/>
        </w:rPr>
      </w:pPr>
      <w:ins w:id="430" w:author="jesse" w:date="2018-04-03T10:59:00Z">
        <w:r>
          <w:rPr>
            <w:rFonts w:ascii="Times New Roman" w:hAnsi="Times New Roman" w:cs="Times New Roman"/>
            <w:sz w:val="20"/>
            <w:szCs w:val="20"/>
          </w:rPr>
          <w:t>Edges and their weights are defined by</w:t>
        </w:r>
      </w:ins>
      <w:ins w:id="431" w:author="jesse" w:date="2018-04-03T11:00:00Z">
        <w:r>
          <w:rPr>
            <w:rFonts w:ascii="Times New Roman" w:hAnsi="Times New Roman" w:cs="Times New Roman"/>
            <w:sz w:val="20"/>
            <w:szCs w:val="20"/>
          </w:rPr>
          <w:t xml:space="preserve"> three</w:t>
        </w:r>
        <w:r w:rsidR="00522BE2">
          <w:rPr>
            <w:rFonts w:ascii="Times New Roman" w:hAnsi="Times New Roman" w:cs="Times New Roman"/>
            <w:sz w:val="20"/>
            <w:szCs w:val="20"/>
          </w:rPr>
          <w:t xml:space="preserve"> </w:t>
        </w:r>
        <w:r>
          <w:rPr>
            <w:rFonts w:ascii="Times New Roman" w:hAnsi="Times New Roman" w:cs="Times New Roman"/>
            <w:sz w:val="20"/>
            <w:szCs w:val="20"/>
          </w:rPr>
          <w:t>functions</w:t>
        </w:r>
      </w:ins>
      <w:ins w:id="432" w:author="jesse" w:date="2018-04-03T10:59:00Z">
        <w:r>
          <w:rPr>
            <w:rFonts w:ascii="Times New Roman" w:hAnsi="Times New Roman" w:cs="Times New Roman"/>
            <w:sz w:val="20"/>
            <w:szCs w:val="20"/>
          </w:rPr>
          <w:t>:</w:t>
        </w:r>
      </w:ins>
    </w:p>
    <w:p w14:paraId="6C5B6EB1" w14:textId="77777777" w:rsidR="00D0615C" w:rsidRPr="00662996" w:rsidRDefault="00D0615C" w:rsidP="00D0615C">
      <w:pPr>
        <w:rPr>
          <w:ins w:id="433" w:author="jesse" w:date="2018-04-03T13:38:00Z"/>
          <w:rFonts w:eastAsiaTheme="minorEastAsia"/>
        </w:rPr>
      </w:pPr>
      <w:bookmarkStart w:id="434" w:name="_Hlk510526994"/>
      <m:oMathPara>
        <m:oMath>
          <m:r>
            <w:ins w:id="435" w:author="jesse" w:date="2018-04-03T13:38:00Z">
              <w:rPr>
                <w:rFonts w:ascii="Cambria Math" w:hAnsi="Cambria Math"/>
              </w:rPr>
              <m:t>p(i,j)</m:t>
            </w:ins>
          </m:r>
          <m:r>
            <w:ins w:id="436" w:author="jesse" w:date="2018-04-03T13:38:00Z">
              <w:rPr>
                <w:rFonts w:ascii="Cambria Math" w:eastAsiaTheme="minorEastAsia" w:hAnsi="Cambria Math"/>
              </w:rPr>
              <m:t>=</m:t>
            </w:ins>
          </m:r>
          <m:r>
            <w:ins w:id="437" w:author="jesse" w:date="2018-04-03T13:38:00Z">
              <w:rPr>
                <w:rFonts w:ascii="Cambria Math" w:eastAsiaTheme="minorEastAsia" w:hAnsi="Cambria Math"/>
              </w:rPr>
              <m:t>|</m:t>
            </w:ins>
          </m:r>
          <m:r>
            <w:ins w:id="438" w:author="jesse" w:date="2018-04-03T13:38:00Z">
              <w:rPr>
                <w:rFonts w:ascii="Cambria Math" w:eastAsiaTheme="minorEastAsia" w:hAnsi="Cambria Math"/>
              </w:rPr>
              <m:t>t∈</m:t>
            </w:ins>
          </m:r>
          <m:sSub>
            <m:sSubPr>
              <m:ctrlPr>
                <w:ins w:id="439" w:author="jesse" w:date="2018-04-03T13:38:00Z">
                  <w:rPr>
                    <w:rFonts w:ascii="Cambria Math" w:eastAsiaTheme="minorEastAsia" w:hAnsi="Cambria Math"/>
                    <w:i/>
                  </w:rPr>
                </w:ins>
              </m:ctrlPr>
            </m:sSubPr>
            <m:e>
              <m:r>
                <w:ins w:id="440" w:author="jesse" w:date="2018-04-03T13:38:00Z">
                  <w:rPr>
                    <w:rFonts w:ascii="Cambria Math" w:eastAsiaTheme="minorEastAsia" w:hAnsi="Cambria Math"/>
                  </w:rPr>
                  <m:t>s</m:t>
                </w:ins>
              </m:r>
            </m:e>
            <m:sub>
              <m:r>
                <w:ins w:id="441" w:author="jesse" w:date="2018-04-03T13:38:00Z">
                  <w:rPr>
                    <w:rFonts w:ascii="Cambria Math" w:eastAsiaTheme="minorEastAsia" w:hAnsi="Cambria Math"/>
                  </w:rPr>
                  <m:t>i</m:t>
                </w:ins>
              </m:r>
            </m:sub>
          </m:sSub>
          <m:r>
            <w:ins w:id="442" w:author="jesse" w:date="2018-04-03T13:38:00Z">
              <w:rPr>
                <w:rFonts w:ascii="Cambria Math" w:eastAsiaTheme="minorEastAsia" w:hAnsi="Cambria Math"/>
              </w:rPr>
              <m:t>⋂</m:t>
            </w:ins>
          </m:r>
          <m:r>
            <w:ins w:id="443" w:author="jesse" w:date="2018-04-03T13:38:00Z">
              <w:rPr>
                <w:rFonts w:ascii="Cambria Math" w:eastAsiaTheme="minorEastAsia" w:hAnsi="Cambria Math"/>
              </w:rPr>
              <m:t xml:space="preserve"> </m:t>
            </w:ins>
          </m:r>
          <m:r>
            <w:ins w:id="444" w:author="jesse" w:date="2018-04-03T13:38:00Z">
              <w:rPr>
                <w:rFonts w:ascii="Cambria Math" w:eastAsiaTheme="minorEastAsia" w:hAnsi="Cambria Math"/>
              </w:rPr>
              <m:t>t∈</m:t>
            </w:ins>
          </m:r>
          <m:sSub>
            <m:sSubPr>
              <m:ctrlPr>
                <w:ins w:id="445" w:author="jesse" w:date="2018-04-03T13:38:00Z">
                  <w:rPr>
                    <w:rFonts w:ascii="Cambria Math" w:eastAsiaTheme="minorEastAsia" w:hAnsi="Cambria Math"/>
                    <w:i/>
                  </w:rPr>
                </w:ins>
              </m:ctrlPr>
            </m:sSubPr>
            <m:e>
              <m:r>
                <w:ins w:id="446" w:author="jesse" w:date="2018-04-03T13:38:00Z">
                  <w:rPr>
                    <w:rFonts w:ascii="Cambria Math" w:eastAsiaTheme="minorEastAsia" w:hAnsi="Cambria Math"/>
                  </w:rPr>
                  <m:t>s</m:t>
                </w:ins>
              </m:r>
            </m:e>
            <m:sub>
              <m:r>
                <w:ins w:id="447" w:author="jesse" w:date="2018-04-03T13:38:00Z">
                  <w:rPr>
                    <w:rFonts w:ascii="Cambria Math" w:eastAsiaTheme="minorEastAsia" w:hAnsi="Cambria Math"/>
                  </w:rPr>
                  <m:t>j</m:t>
                </w:ins>
              </m:r>
            </m:sub>
          </m:sSub>
          <m:r>
            <w:ins w:id="448" w:author="jesse" w:date="2018-04-03T13:38:00Z">
              <w:rPr>
                <w:rFonts w:ascii="Cambria Math" w:eastAsiaTheme="minorEastAsia" w:hAnsi="Cambria Math"/>
              </w:rPr>
              <m:t>|&gt;0</m:t>
            </w:ins>
          </m:r>
          <m:r>
            <w:ins w:id="449" w:author="jesse" w:date="2018-04-03T13:38:00Z">
              <w:rPr>
                <w:rFonts w:ascii="Cambria Math" w:eastAsiaTheme="minorEastAsia" w:hAnsi="Cambria Math"/>
              </w:rPr>
              <m:t>∧(</m:t>
            </w:ins>
          </m:r>
          <m:r>
            <w:ins w:id="450" w:author="jesse" w:date="2018-04-03T13:38:00Z">
              <w:rPr>
                <w:rFonts w:ascii="Cambria Math" w:eastAsiaTheme="minorEastAsia" w:hAnsi="Cambria Math"/>
              </w:rPr>
              <m:t>i&gt;j</m:t>
            </w:ins>
          </m:r>
          <m:r>
            <w:ins w:id="451" w:author="jesse" w:date="2018-04-03T13:38:00Z">
              <w:rPr>
                <w:rFonts w:ascii="Cambria Math" w:eastAsiaTheme="minorEastAsia" w:hAnsi="Cambria Math"/>
              </w:rPr>
              <m:t>)</m:t>
            </w:ins>
          </m:r>
        </m:oMath>
      </m:oMathPara>
    </w:p>
    <w:p w14:paraId="35D6EC64" w14:textId="77777777" w:rsidR="00B837E9" w:rsidRPr="00662996" w:rsidRDefault="00B837E9" w:rsidP="00B837E9">
      <w:pPr>
        <w:rPr>
          <w:ins w:id="452" w:author="jesse" w:date="2018-04-03T14:34:00Z"/>
        </w:rPr>
      </w:pPr>
      <w:bookmarkStart w:id="453" w:name="_Hlk510529337"/>
      <m:oMathPara>
        <m:oMath>
          <m:r>
            <w:ins w:id="454" w:author="jesse" w:date="2018-04-03T14:34:00Z">
              <w:rPr>
                <w:rFonts w:ascii="Cambria Math" w:eastAsiaTheme="minorEastAsia" w:hAnsi="Cambria Math"/>
              </w:rPr>
              <m:t>e</m:t>
            </w:ins>
          </m:r>
          <m:d>
            <m:dPr>
              <m:ctrlPr>
                <w:ins w:id="455" w:author="jesse" w:date="2018-04-03T14:34:00Z">
                  <w:rPr>
                    <w:rFonts w:ascii="Cambria Math" w:eastAsiaTheme="minorEastAsia" w:hAnsi="Cambria Math"/>
                    <w:i/>
                  </w:rPr>
                </w:ins>
              </m:ctrlPr>
            </m:dPr>
            <m:e>
              <m:r>
                <w:ins w:id="456" w:author="jesse" w:date="2018-04-03T14:34:00Z">
                  <w:rPr>
                    <w:rFonts w:ascii="Cambria Math" w:eastAsiaTheme="minorEastAsia" w:hAnsi="Cambria Math"/>
                  </w:rPr>
                  <m:t>i,j</m:t>
                </w:ins>
              </m:r>
            </m:e>
          </m:d>
          <m:r>
            <w:ins w:id="457" w:author="jesse" w:date="2018-04-03T14:34:00Z">
              <w:rPr>
                <w:rFonts w:ascii="Cambria Math" w:eastAsiaTheme="minorEastAsia" w:hAnsi="Cambria Math"/>
              </w:rPr>
              <m:t>=p</m:t>
            </w:ins>
          </m:r>
          <m:d>
            <m:dPr>
              <m:ctrlPr>
                <w:ins w:id="458" w:author="jesse" w:date="2018-04-03T14:34:00Z">
                  <w:rPr>
                    <w:rFonts w:ascii="Cambria Math" w:eastAsiaTheme="minorEastAsia" w:hAnsi="Cambria Math"/>
                    <w:i/>
                  </w:rPr>
                </w:ins>
              </m:ctrlPr>
            </m:dPr>
            <m:e>
              <m:r>
                <w:ins w:id="459" w:author="jesse" w:date="2018-04-03T14:34:00Z">
                  <w:rPr>
                    <w:rFonts w:ascii="Cambria Math" w:eastAsiaTheme="minorEastAsia" w:hAnsi="Cambria Math"/>
                  </w:rPr>
                  <m:t>i,j</m:t>
                </w:ins>
              </m:r>
            </m:e>
          </m:d>
          <m:r>
            <w:ins w:id="460" w:author="jesse" w:date="2018-04-03T14:34:00Z">
              <w:rPr>
                <w:rFonts w:ascii="Cambria Math" w:eastAsiaTheme="minorEastAsia" w:hAnsi="Cambria Math"/>
              </w:rPr>
              <m:t>∧</m:t>
            </w:ins>
          </m:r>
          <m:sSub>
            <m:sSubPr>
              <m:ctrlPr>
                <w:ins w:id="461" w:author="jesse" w:date="2018-04-03T14:34:00Z">
                  <w:rPr>
                    <w:rFonts w:ascii="Cambria Math" w:eastAsiaTheme="minorEastAsia" w:hAnsi="Cambria Math"/>
                    <w:i/>
                  </w:rPr>
                </w:ins>
              </m:ctrlPr>
            </m:sSubPr>
            <m:e>
              <m:r>
                <w:ins w:id="462" w:author="jesse" w:date="2018-04-03T14:34:00Z">
                  <w:rPr>
                    <w:rFonts w:ascii="Cambria Math" w:eastAsiaTheme="minorEastAsia" w:hAnsi="Cambria Math"/>
                  </w:rPr>
                  <m:t>j==argmax</m:t>
                </w:ins>
              </m:r>
            </m:e>
            <m:sub>
              <m:r>
                <w:ins w:id="463" w:author="jesse" w:date="2018-04-03T14:34:00Z">
                  <w:rPr>
                    <w:rFonts w:ascii="Cambria Math" w:eastAsiaTheme="minorEastAsia" w:hAnsi="Cambria Math"/>
                  </w:rPr>
                  <m:t>k</m:t>
                </w:ins>
              </m:r>
            </m:sub>
          </m:sSub>
          <m:r>
            <w:ins w:id="464" w:author="jesse" w:date="2018-04-03T14:34:00Z">
              <w:rPr>
                <w:rFonts w:ascii="Cambria Math" w:eastAsiaTheme="minorEastAsia" w:hAnsi="Cambria Math"/>
              </w:rPr>
              <m:t>(p(i,k))</m:t>
            </w:ins>
          </m:r>
        </m:oMath>
      </m:oMathPara>
    </w:p>
    <w:p w14:paraId="6CB1135C" w14:textId="77777777" w:rsidR="00B837E9" w:rsidRPr="00662996" w:rsidRDefault="00B837E9" w:rsidP="00B837E9">
      <w:pPr>
        <w:rPr>
          <w:ins w:id="465" w:author="jesse" w:date="2018-04-03T14:35:00Z"/>
        </w:rPr>
      </w:pPr>
      <m:oMathPara>
        <m:oMath>
          <m:r>
            <w:ins w:id="466" w:author="jesse" w:date="2018-04-03T14:35:00Z">
              <w:rPr>
                <w:rFonts w:ascii="Cambria Math" w:eastAsiaTheme="minorEastAsia" w:hAnsi="Cambria Math"/>
              </w:rPr>
              <m:t>w</m:t>
            </w:ins>
          </m:r>
          <m:d>
            <m:dPr>
              <m:ctrlPr>
                <w:ins w:id="467" w:author="jesse" w:date="2018-04-03T14:35:00Z">
                  <w:rPr>
                    <w:rFonts w:ascii="Cambria Math" w:eastAsiaTheme="minorEastAsia" w:hAnsi="Cambria Math"/>
                    <w:i/>
                  </w:rPr>
                </w:ins>
              </m:ctrlPr>
            </m:dPr>
            <m:e>
              <m:r>
                <w:ins w:id="468" w:author="jesse" w:date="2018-04-03T14:35:00Z">
                  <w:rPr>
                    <w:rFonts w:ascii="Cambria Math" w:eastAsiaTheme="minorEastAsia" w:hAnsi="Cambria Math"/>
                  </w:rPr>
                  <m:t>i,j</m:t>
                </w:ins>
              </m:r>
            </m:e>
          </m:d>
          <m:r>
            <w:ins w:id="469" w:author="jesse" w:date="2018-04-03T14:35:00Z">
              <w:rPr>
                <w:rFonts w:ascii="Cambria Math" w:eastAsiaTheme="minorEastAsia" w:hAnsi="Cambria Math"/>
              </w:rPr>
              <m:t>=|t∈</m:t>
            </w:ins>
          </m:r>
          <m:sSub>
            <m:sSubPr>
              <m:ctrlPr>
                <w:ins w:id="470" w:author="jesse" w:date="2018-04-03T14:35:00Z">
                  <w:rPr>
                    <w:rFonts w:ascii="Cambria Math" w:eastAsiaTheme="minorEastAsia" w:hAnsi="Cambria Math"/>
                    <w:i/>
                  </w:rPr>
                </w:ins>
              </m:ctrlPr>
            </m:sSubPr>
            <m:e>
              <m:r>
                <w:ins w:id="471" w:author="jesse" w:date="2018-04-03T14:35:00Z">
                  <w:rPr>
                    <w:rFonts w:ascii="Cambria Math" w:eastAsiaTheme="minorEastAsia" w:hAnsi="Cambria Math"/>
                  </w:rPr>
                  <m:t>s</m:t>
                </w:ins>
              </m:r>
            </m:e>
            <m:sub>
              <m:r>
                <w:ins w:id="472" w:author="jesse" w:date="2018-04-03T14:35:00Z">
                  <w:rPr>
                    <w:rFonts w:ascii="Cambria Math" w:eastAsiaTheme="minorEastAsia" w:hAnsi="Cambria Math"/>
                  </w:rPr>
                  <m:t>i</m:t>
                </w:ins>
              </m:r>
            </m:sub>
          </m:sSub>
          <m:r>
            <w:ins w:id="473" w:author="jesse" w:date="2018-04-03T14:35:00Z">
              <w:rPr>
                <w:rFonts w:ascii="Cambria Math" w:eastAsiaTheme="minorEastAsia" w:hAnsi="Cambria Math"/>
              </w:rPr>
              <m:t>⋂ t∈</m:t>
            </w:ins>
          </m:r>
          <m:sSub>
            <m:sSubPr>
              <m:ctrlPr>
                <w:ins w:id="474" w:author="jesse" w:date="2018-04-03T14:35:00Z">
                  <w:rPr>
                    <w:rFonts w:ascii="Cambria Math" w:eastAsiaTheme="minorEastAsia" w:hAnsi="Cambria Math"/>
                    <w:i/>
                  </w:rPr>
                </w:ins>
              </m:ctrlPr>
            </m:sSubPr>
            <m:e>
              <m:r>
                <w:ins w:id="475" w:author="jesse" w:date="2018-04-03T14:35:00Z">
                  <w:rPr>
                    <w:rFonts w:ascii="Cambria Math" w:eastAsiaTheme="minorEastAsia" w:hAnsi="Cambria Math"/>
                  </w:rPr>
                  <m:t>s</m:t>
                </w:ins>
              </m:r>
            </m:e>
            <m:sub>
              <m:r>
                <w:ins w:id="476" w:author="jesse" w:date="2018-04-03T14:35:00Z">
                  <w:rPr>
                    <w:rFonts w:ascii="Cambria Math" w:eastAsiaTheme="minorEastAsia" w:hAnsi="Cambria Math"/>
                  </w:rPr>
                  <m:t>j</m:t>
                </w:ins>
              </m:r>
            </m:sub>
          </m:sSub>
          <m:r>
            <w:ins w:id="477" w:author="jesse" w:date="2018-04-03T14:35:00Z">
              <w:rPr>
                <w:rFonts w:ascii="Cambria Math" w:eastAsiaTheme="minorEastAsia" w:hAnsi="Cambria Math"/>
              </w:rPr>
              <m:t>| if e</m:t>
            </w:ins>
          </m:r>
          <m:d>
            <m:dPr>
              <m:ctrlPr>
                <w:ins w:id="478" w:author="jesse" w:date="2018-04-03T14:35:00Z">
                  <w:rPr>
                    <w:rFonts w:ascii="Cambria Math" w:eastAsiaTheme="minorEastAsia" w:hAnsi="Cambria Math"/>
                    <w:i/>
                  </w:rPr>
                </w:ins>
              </m:ctrlPr>
            </m:dPr>
            <m:e>
              <m:r>
                <w:ins w:id="479" w:author="jesse" w:date="2018-04-03T14:35:00Z">
                  <w:rPr>
                    <w:rFonts w:ascii="Cambria Math" w:eastAsiaTheme="minorEastAsia" w:hAnsi="Cambria Math"/>
                  </w:rPr>
                  <m:t>i,j</m:t>
                </w:ins>
              </m:r>
            </m:e>
          </m:d>
          <m:r>
            <w:ins w:id="480" w:author="jesse" w:date="2018-04-03T14:35:00Z">
              <w:rPr>
                <w:rFonts w:ascii="Cambria Math" w:eastAsiaTheme="minorEastAsia" w:hAnsi="Cambria Math"/>
              </w:rPr>
              <m:t>,  else ∅</m:t>
            </w:ins>
          </m:r>
        </m:oMath>
      </m:oMathPara>
    </w:p>
    <w:p w14:paraId="12C69692" w14:textId="1727CB5B" w:rsidR="00D0615C" w:rsidRDefault="00700EBD" w:rsidP="00D0615C">
      <w:pPr>
        <w:rPr>
          <w:ins w:id="481" w:author="jesse" w:date="2018-04-03T13:38:00Z"/>
          <w:rFonts w:ascii="Times New Roman" w:eastAsiaTheme="minorEastAsia" w:hAnsi="Times New Roman" w:cs="Times New Roman"/>
        </w:rPr>
      </w:pPr>
      <m:oMath>
        <m:r>
          <w:del w:id="482" w:author="jesse" w:date="2018-04-03T14:33:00Z">
            <m:rPr>
              <m:sty m:val="p"/>
            </m:rPr>
            <w:rPr>
              <w:rFonts w:ascii="Cambria Math" w:eastAsiaTheme="minorEastAsia" w:hAnsi="Cambria Math"/>
            </w:rPr>
            <m:t>max⁡</m:t>
          </w:del>
        </m:r>
      </m:oMath>
      <w:bookmarkStart w:id="483" w:name="_Hlk510527367"/>
      <w:bookmarkEnd w:id="434"/>
      <w:bookmarkEnd w:id="453"/>
      <w:ins w:id="484" w:author="jesse" w:date="2018-04-03T13:38:00Z">
        <w:r w:rsidR="00D0615C" w:rsidRPr="00662996">
          <w:rPr>
            <w:rFonts w:ascii="Times New Roman" w:hAnsi="Times New Roman" w:cs="Times New Roman"/>
          </w:rPr>
          <w:t xml:space="preserve">Unpacking these opaque statements is straightforward, and a concrete example is given as well. Firstly, let </w:t>
        </w:r>
        <w:proofErr w:type="spellStart"/>
        <w:r w:rsidR="00D0615C" w:rsidRPr="00662996">
          <w:rPr>
            <w:rFonts w:ascii="Times New Roman" w:hAnsi="Times New Roman" w:cs="Times New Roman"/>
            <w:i/>
          </w:rPr>
          <w:t>i</w:t>
        </w:r>
        <w:proofErr w:type="spellEnd"/>
        <w:r w:rsidR="00D0615C" w:rsidRPr="00662996">
          <w:rPr>
            <w:rFonts w:ascii="Times New Roman" w:hAnsi="Times New Roman" w:cs="Times New Roman"/>
            <w:i/>
          </w:rPr>
          <w:t xml:space="preserve"> </w:t>
        </w:r>
        <w:r w:rsidR="00D0615C" w:rsidRPr="00662996">
          <w:rPr>
            <w:rFonts w:ascii="Times New Roman" w:hAnsi="Times New Roman" w:cs="Times New Roman"/>
          </w:rPr>
          <w:t xml:space="preserve">and </w:t>
        </w:r>
        <w:r w:rsidR="00D0615C" w:rsidRPr="00662996">
          <w:rPr>
            <w:rFonts w:ascii="Times New Roman" w:hAnsi="Times New Roman" w:cs="Times New Roman"/>
            <w:i/>
          </w:rPr>
          <w:t>j</w:t>
        </w:r>
        <w:r w:rsidR="00D0615C" w:rsidRPr="00662996">
          <w:rPr>
            <w:rFonts w:ascii="Times New Roman" w:hAnsi="Times New Roman" w:cs="Times New Roman"/>
          </w:rPr>
          <w:t xml:space="preserve"> be the indices of two compressing substructures,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D0615C" w:rsidRPr="00662996">
          <w:rPr>
            <w:rFonts w:ascii="Times New Roman" w:eastAsiaTheme="minorEastAsia" w:hAnsi="Times New Roman" w:cs="Times New Roman"/>
          </w:rPr>
          <w:t xml:space="preserve"> 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j</m:t>
              </m:r>
            </m:sub>
          </m:sSub>
        </m:oMath>
        <w:r w:rsidR="00D0615C" w:rsidRPr="00662996">
          <w:rPr>
            <w:rFonts w:ascii="Times New Roman" w:eastAsiaTheme="minorEastAsia" w:hAnsi="Times New Roman" w:cs="Times New Roman"/>
          </w:rPr>
          <w:t>,</w:t>
        </w:r>
        <w:r w:rsidR="00D0615C" w:rsidRPr="00662996">
          <w:rPr>
            <w:rFonts w:ascii="Times New Roman" w:hAnsi="Times New Roman" w:cs="Times New Roman"/>
          </w:rPr>
          <w:t xml:space="preserve"> compressed at iterations </w:t>
        </w:r>
        <w:proofErr w:type="spellStart"/>
        <w:r w:rsidR="00D0615C" w:rsidRPr="00662996">
          <w:rPr>
            <w:rFonts w:ascii="Times New Roman" w:hAnsi="Times New Roman" w:cs="Times New Roman"/>
            <w:i/>
          </w:rPr>
          <w:t>i</w:t>
        </w:r>
        <w:proofErr w:type="spellEnd"/>
        <w:r w:rsidR="00D0615C" w:rsidRPr="00662996">
          <w:rPr>
            <w:rFonts w:ascii="Times New Roman" w:hAnsi="Times New Roman" w:cs="Times New Roman"/>
            <w:i/>
          </w:rPr>
          <w:t xml:space="preserve"> </w:t>
        </w:r>
        <w:r w:rsidR="00D0615C" w:rsidRPr="00662996">
          <w:rPr>
            <w:rFonts w:ascii="Times New Roman" w:hAnsi="Times New Roman" w:cs="Times New Roman"/>
          </w:rPr>
          <w:t xml:space="preserve">and </w:t>
        </w:r>
        <w:r w:rsidR="00D0615C" w:rsidRPr="00662996">
          <w:rPr>
            <w:rFonts w:ascii="Times New Roman" w:hAnsi="Times New Roman" w:cs="Times New Roman"/>
            <w:i/>
          </w:rPr>
          <w:t>j</w:t>
        </w:r>
        <w:r w:rsidR="00D0615C">
          <w:rPr>
            <w:rFonts w:ascii="Times New Roman" w:hAnsi="Times New Roman" w:cs="Times New Roman"/>
          </w:rPr>
          <w:t xml:space="preserve"> where </w:t>
        </w:r>
        <w:proofErr w:type="spellStart"/>
        <w:r w:rsidR="00D0615C">
          <w:rPr>
            <w:rFonts w:ascii="Times New Roman" w:hAnsi="Times New Roman" w:cs="Times New Roman"/>
            <w:i/>
          </w:rPr>
          <w:t>i</w:t>
        </w:r>
        <w:proofErr w:type="spellEnd"/>
        <w:r w:rsidR="00D0615C">
          <w:rPr>
            <w:rFonts w:ascii="Times New Roman" w:hAnsi="Times New Roman" w:cs="Times New Roman"/>
            <w:i/>
          </w:rPr>
          <w:t xml:space="preserve"> &gt; j</w:t>
        </w:r>
        <w:r w:rsidR="00D0615C" w:rsidRPr="00662996">
          <w:rPr>
            <w:rFonts w:ascii="Times New Roman" w:hAnsi="Times New Roman" w:cs="Times New Roman"/>
          </w:rPr>
          <w:t>. Each substructure contains a set of trace id’s that it compresses,</w:t>
        </w:r>
        <w:r w:rsidR="00D0615C">
          <w:rPr>
            <w:rFonts w:ascii="Times New Roman" w:hAnsi="Times New Roman" w:cs="Times New Roman"/>
          </w:rPr>
          <w:t xml:space="preserve"> e.g.</w:t>
        </w:r>
        <w:r w:rsidR="00D0615C" w:rsidRPr="00662996">
          <w:rPr>
            <w:rFonts w:ascii="Times New Roman" w:hAnsi="Times New Roman" w:cs="Times New Roman"/>
          </w:rPr>
          <w:t xml:space="preserve"> </w:t>
        </w:r>
        <m:oMath>
          <m:r>
            <w:rPr>
              <w:rFonts w:ascii="Cambria Math" w:eastAsiaTheme="minorEastAsia" w:hAnsi="Cambria Math"/>
            </w:rPr>
            <m:t>t∈s</m:t>
          </m:r>
        </m:oMath>
        <w:r w:rsidR="00D0615C" w:rsidRPr="00662996">
          <w:rPr>
            <w:rFonts w:ascii="Times New Roman" w:eastAsiaTheme="minorEastAsia" w:hAnsi="Times New Roman" w:cs="Times New Roman"/>
          </w:rPr>
          <w:t>,</w:t>
        </w:r>
        <w:r w:rsidR="00D0615C">
          <w:rPr>
            <w:rFonts w:ascii="Times New Roman" w:eastAsiaTheme="minorEastAsia" w:hAnsi="Times New Roman" w:cs="Times New Roman"/>
          </w:rPr>
          <w:t xml:space="preserve"> some of </w:t>
        </w:r>
        <w:r w:rsidR="00D0615C" w:rsidRPr="00662996">
          <w:rPr>
            <w:rFonts w:ascii="Times New Roman" w:eastAsiaTheme="minorEastAsia" w:hAnsi="Times New Roman" w:cs="Times New Roman"/>
          </w:rPr>
          <w:lastRenderedPageBreak/>
          <w:t xml:space="preserve">which may </w:t>
        </w:r>
        <w:r w:rsidR="00D0615C">
          <w:rPr>
            <w:rFonts w:ascii="Times New Roman" w:eastAsiaTheme="minorEastAsia" w:hAnsi="Times New Roman" w:cs="Times New Roman"/>
          </w:rPr>
          <w:t>exist</w:t>
        </w:r>
        <w:r w:rsidR="00D0615C" w:rsidRPr="00662996">
          <w:rPr>
            <w:rFonts w:ascii="Times New Roman" w:eastAsiaTheme="minorEastAsia" w:hAnsi="Times New Roman" w:cs="Times New Roman"/>
          </w:rPr>
          <w:t xml:space="preserve"> in previous substructures.</w:t>
        </w:r>
        <w:r w:rsidR="00D0615C" w:rsidRPr="00662996">
          <w:rPr>
            <w:rFonts w:ascii="Times New Roman" w:hAnsi="Times New Roman" w:cs="Times New Roman"/>
          </w:rPr>
          <w:t xml:space="preserve"> Then </w:t>
        </w:r>
        <m:oMath>
          <m:r>
            <w:rPr>
              <w:rFonts w:ascii="Cambria Math" w:hAnsi="Cambria Math"/>
            </w:rPr>
            <m:t>p(i,j)</m:t>
          </m:r>
        </m:oMath>
        <w:r w:rsidR="00D0615C" w:rsidRPr="00662996">
          <w:rPr>
            <w:rFonts w:ascii="Times New Roman" w:eastAsiaTheme="minorEastAsia" w:hAnsi="Times New Roman" w:cs="Times New Roman"/>
          </w:rPr>
          <w:t xml:space="preserve"> is a </w:t>
        </w:r>
      </w:ins>
      <w:ins w:id="485" w:author="jesse" w:date="2018-04-03T13:40:00Z">
        <w:r w:rsidR="00D0615C" w:rsidRPr="00662996">
          <w:rPr>
            <w:rFonts w:ascii="Times New Roman" w:eastAsiaTheme="minorEastAsia" w:hAnsi="Times New Roman" w:cs="Times New Roman"/>
          </w:rPr>
          <w:t>Boolean</w:t>
        </w:r>
      </w:ins>
      <w:ins w:id="486" w:author="jesse" w:date="2018-04-03T13:39:00Z">
        <w:r w:rsidR="00D0615C">
          <w:rPr>
            <w:rFonts w:ascii="Times New Roman" w:eastAsiaTheme="minorEastAsia" w:hAnsi="Times New Roman" w:cs="Times New Roman"/>
          </w:rPr>
          <w:t>-valued</w:t>
        </w:r>
      </w:ins>
      <w:ins w:id="487" w:author="jesse" w:date="2018-04-03T13:38:00Z">
        <w:r w:rsidR="00D0615C">
          <w:rPr>
            <w:rFonts w:ascii="Times New Roman" w:eastAsiaTheme="minorEastAsia" w:hAnsi="Times New Roman" w:cs="Times New Roman"/>
          </w:rPr>
          <w:t xml:space="preserve"> ‘predecessor’</w:t>
        </w:r>
        <w:r w:rsidR="00D0615C" w:rsidRPr="00662996">
          <w:rPr>
            <w:rFonts w:ascii="Times New Roman" w:eastAsiaTheme="minorEastAsia" w:hAnsi="Times New Roman" w:cs="Times New Roman"/>
          </w:rPr>
          <w:t xml:space="preserve"> function indicating that substructure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D0615C" w:rsidRPr="00662996">
          <w:rPr>
            <w:rFonts w:ascii="Times New Roman" w:eastAsiaTheme="minorEastAsia" w:hAnsi="Times New Roman" w:cs="Times New Roman"/>
          </w:rPr>
          <w:t xml:space="preserve"> </w:t>
        </w:r>
        <w:r w:rsidR="00D0615C">
          <w:rPr>
            <w:rFonts w:ascii="Times New Roman" w:eastAsiaTheme="minorEastAsia" w:hAnsi="Times New Roman" w:cs="Times New Roman"/>
          </w:rPr>
          <w:t xml:space="preserve">and one from some previous iteration,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j</m:t>
              </m:r>
            </m:sub>
          </m:sSub>
        </m:oMath>
        <w:r w:rsidR="00D0615C">
          <w:rPr>
            <w:rFonts w:ascii="Times New Roman" w:eastAsiaTheme="minorEastAsia" w:hAnsi="Times New Roman" w:cs="Times New Roman"/>
          </w:rPr>
          <w:t xml:space="preserve">, share one or more trace ids. The </w:t>
        </w:r>
      </w:ins>
      <w:ins w:id="488" w:author="jesse" w:date="2018-04-03T13:40:00Z">
        <w:r w:rsidR="00D0615C">
          <w:rPr>
            <w:rFonts w:ascii="Times New Roman" w:eastAsiaTheme="minorEastAsia" w:hAnsi="Times New Roman" w:cs="Times New Roman"/>
          </w:rPr>
          <w:t>Boolean</w:t>
        </w:r>
      </w:ins>
      <w:ins w:id="489" w:author="jesse" w:date="2018-04-03T13:38:00Z">
        <w:r w:rsidR="00D0615C">
          <w:rPr>
            <w:rFonts w:ascii="Times New Roman" w:eastAsiaTheme="minorEastAsia" w:hAnsi="Times New Roman" w:cs="Times New Roman"/>
          </w:rPr>
          <w:t xml:space="preserve">-valued function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i,j</m:t>
              </m:r>
            </m:e>
          </m:d>
        </m:oMath>
        <w:r w:rsidR="00D0615C">
          <w:rPr>
            <w:rFonts w:ascii="Times New Roman" w:eastAsiaTheme="minorEastAsia" w:hAnsi="Times New Roman" w:cs="Times New Roman"/>
          </w:rPr>
          <w:t xml:space="preserve"> simply adds the constraint that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j</m:t>
              </m:r>
            </m:sub>
          </m:sSub>
        </m:oMath>
        <w:r w:rsidR="00D0615C">
          <w:rPr>
            <w:rFonts w:ascii="Times New Roman" w:eastAsiaTheme="minorEastAsia" w:hAnsi="Times New Roman" w:cs="Times New Roman"/>
          </w:rPr>
          <w:t xml:space="preserve"> is the most recently compressed substructure for which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oMath>
        <w:r w:rsidR="00D0615C">
          <w:rPr>
            <w:rFonts w:ascii="Times New Roman" w:eastAsiaTheme="minorEastAsia" w:hAnsi="Times New Roman" w:cs="Times New Roman"/>
          </w:rPr>
          <w:t xml:space="preserve"> is true, hence defining parent-child ancestry. Finally, if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i,j</m:t>
              </m:r>
            </m:e>
          </m:d>
        </m:oMath>
        <w:r w:rsidR="00D0615C">
          <w:rPr>
            <w:rFonts w:ascii="Times New Roman" w:eastAsiaTheme="minorEastAsia" w:hAnsi="Times New Roman" w:cs="Times New Roman"/>
          </w:rPr>
          <w:t xml:space="preserve"> is true, then </w:t>
        </w:r>
        <m:oMath>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i,j</m:t>
              </m:r>
            </m:e>
          </m:d>
        </m:oMath>
        <w:r w:rsidR="00D0615C">
          <w:rPr>
            <w:rFonts w:ascii="Times New Roman" w:eastAsiaTheme="minorEastAsia" w:hAnsi="Times New Roman" w:cs="Times New Roman"/>
          </w:rPr>
          <w:t xml:space="preserve"> just quantifies the number of trace ids shared between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D0615C">
          <w:rPr>
            <w:rFonts w:ascii="Times New Roman" w:eastAsiaTheme="minorEastAsia" w:hAnsi="Times New Roman" w:cs="Times New Roman"/>
          </w:rPr>
          <w:t xml:space="preserve"> 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j</m:t>
              </m:r>
            </m:sub>
          </m:sSub>
        </m:oMath>
        <w:r w:rsidR="00D0615C">
          <w:rPr>
            <w:rFonts w:ascii="Times New Roman" w:eastAsiaTheme="minorEastAsia" w:hAnsi="Times New Roman" w:cs="Times New Roman"/>
          </w:rPr>
          <w:t xml:space="preserve">. </w:t>
        </w:r>
      </w:ins>
      <w:ins w:id="490" w:author="jesse" w:date="2018-04-03T13:40:00Z">
        <w:r w:rsidR="00D0615C">
          <w:rPr>
            <w:rFonts w:ascii="Times New Roman" w:eastAsiaTheme="minorEastAsia" w:hAnsi="Times New Roman" w:cs="Times New Roman"/>
          </w:rPr>
          <w:t>In this way,</w:t>
        </w:r>
      </w:ins>
      <w:ins w:id="491" w:author="jesse" w:date="2018-04-03T13:38:00Z">
        <w:r w:rsidR="00D0615C">
          <w:rPr>
            <w:rFonts w:ascii="Times New Roman" w:eastAsiaTheme="minorEastAsia" w:hAnsi="Times New Roman" w:cs="Times New Roman"/>
          </w:rPr>
          <w:t xml:space="preserv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oMath>
        <w:r w:rsidR="00D0615C">
          <w:rPr>
            <w:rFonts w:ascii="Times New Roman" w:eastAsiaTheme="minorEastAsia" w:hAnsi="Times New Roman" w:cs="Times New Roman"/>
          </w:rPr>
          <w:t xml:space="preserve"> identifies shared trace ids between substructures,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i,j</m:t>
              </m:r>
            </m:e>
          </m:d>
        </m:oMath>
        <w:r w:rsidR="00D0615C">
          <w:rPr>
            <w:rFonts w:ascii="Times New Roman" w:eastAsiaTheme="minorEastAsia" w:hAnsi="Times New Roman" w:cs="Times New Roman"/>
          </w:rPr>
          <w:t xml:space="preserve"> defines the parent-child relationships (edges) given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oMath>
        <w:r w:rsidR="00D0615C">
          <w:rPr>
            <w:rFonts w:ascii="Times New Roman" w:eastAsiaTheme="minorEastAsia" w:hAnsi="Times New Roman" w:cs="Times New Roman"/>
          </w:rPr>
          <w:t xml:space="preserve">, and </w:t>
        </w:r>
        <m:oMath>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i,j</m:t>
              </m:r>
            </m:e>
          </m:d>
        </m:oMath>
        <w:r w:rsidR="00D0615C">
          <w:rPr>
            <w:rFonts w:ascii="Times New Roman" w:eastAsiaTheme="minorEastAsia" w:hAnsi="Times New Roman" w:cs="Times New Roman"/>
          </w:rPr>
          <w:t xml:space="preserve"> defines edge weights based on their strength of connection.</w:t>
        </w:r>
      </w:ins>
    </w:p>
    <w:p w14:paraId="678B1CB4" w14:textId="618C242E" w:rsidR="00D0615C" w:rsidRDefault="00D0615C" w:rsidP="00D0615C">
      <w:pPr>
        <w:rPr>
          <w:ins w:id="492" w:author="jesse" w:date="2018-04-03T13:38:00Z"/>
          <w:rFonts w:ascii="Times New Roman" w:eastAsiaTheme="minorEastAsia" w:hAnsi="Times New Roman" w:cs="Times New Roman"/>
        </w:rPr>
      </w:pPr>
      <w:ins w:id="493" w:author="jesse" w:date="2018-04-03T13:38:00Z">
        <w:r>
          <w:rPr>
            <w:rFonts w:ascii="Times New Roman" w:eastAsiaTheme="minorEastAsia" w:hAnsi="Times New Roman" w:cs="Times New Roman"/>
          </w:rPr>
          <w:t>The logic statements may still not be clear, so a simple example is also provided. Compression is applied iteratively</w:t>
        </w:r>
      </w:ins>
      <w:ins w:id="494" w:author="jesse" w:date="2018-04-03T13:41:00Z">
        <w:r>
          <w:rPr>
            <w:rFonts w:ascii="Times New Roman" w:eastAsiaTheme="minorEastAsia" w:hAnsi="Times New Roman" w:cs="Times New Roman"/>
          </w:rPr>
          <w:t xml:space="preserve"> to a log</w:t>
        </w:r>
      </w:ins>
      <w:ins w:id="495" w:author="jesse" w:date="2018-04-03T13:38:00Z">
        <w:r>
          <w:rPr>
            <w:rFonts w:ascii="Times New Roman" w:eastAsiaTheme="minorEastAsia" w:hAnsi="Times New Roman" w:cs="Times New Roman"/>
          </w:rPr>
          <w:t>,</w:t>
        </w:r>
      </w:ins>
      <w:ins w:id="496" w:author="jesse" w:date="2018-04-03T13:41:00Z">
        <w:r>
          <w:rPr>
            <w:rFonts w:ascii="Times New Roman" w:eastAsiaTheme="minorEastAsia" w:hAnsi="Times New Roman" w:cs="Times New Roman"/>
          </w:rPr>
          <w:t xml:space="preserve"> generat</w:t>
        </w:r>
      </w:ins>
      <w:ins w:id="497" w:author="jesse" w:date="2018-04-03T13:38:00Z">
        <w:r>
          <w:rPr>
            <w:rFonts w:ascii="Times New Roman" w:eastAsiaTheme="minorEastAsia" w:hAnsi="Times New Roman" w:cs="Times New Roman"/>
          </w:rPr>
          <w:t>ing a</w:t>
        </w:r>
      </w:ins>
      <w:ins w:id="498" w:author="jesse" w:date="2018-04-03T13:41:00Z">
        <w:r>
          <w:rPr>
            <w:rFonts w:ascii="Times New Roman" w:eastAsiaTheme="minorEastAsia" w:hAnsi="Times New Roman" w:cs="Times New Roman"/>
          </w:rPr>
          <w:t xml:space="preserve"> record</w:t>
        </w:r>
      </w:ins>
      <w:ins w:id="499" w:author="jesse" w:date="2018-04-03T13:38:00Z">
        <w:r>
          <w:rPr>
            <w:rFonts w:ascii="Times New Roman" w:eastAsiaTheme="minorEastAsia" w:hAnsi="Times New Roman" w:cs="Times New Roman"/>
          </w:rPr>
          <w:t xml:space="preserve"> table as shown.</w:t>
        </w:r>
      </w:ins>
    </w:p>
    <w:tbl>
      <w:tblPr>
        <w:tblStyle w:val="TableGrid"/>
        <w:tblW w:w="0" w:type="auto"/>
        <w:jc w:val="center"/>
        <w:tblLook w:val="04A0" w:firstRow="1" w:lastRow="0" w:firstColumn="1" w:lastColumn="0" w:noHBand="0" w:noVBand="1"/>
      </w:tblPr>
      <w:tblGrid>
        <w:gridCol w:w="1704"/>
        <w:gridCol w:w="1254"/>
        <w:gridCol w:w="2168"/>
      </w:tblGrid>
      <w:tr w:rsidR="00D0615C" w14:paraId="4895CBA5" w14:textId="77777777" w:rsidTr="0092562F">
        <w:trPr>
          <w:trHeight w:val="274"/>
          <w:jc w:val="center"/>
          <w:ins w:id="500" w:author="jesse" w:date="2018-04-03T13:38:00Z"/>
        </w:trPr>
        <w:tc>
          <w:tcPr>
            <w:tcW w:w="5126" w:type="dxa"/>
            <w:gridSpan w:val="3"/>
          </w:tcPr>
          <w:p w14:paraId="5ED91209" w14:textId="1A6036B6" w:rsidR="00D0615C" w:rsidRPr="00961F19" w:rsidRDefault="00D0615C" w:rsidP="0092562F">
            <w:pPr>
              <w:jc w:val="center"/>
              <w:rPr>
                <w:ins w:id="501" w:author="jesse" w:date="2018-04-03T13:38:00Z"/>
                <w:rFonts w:ascii="Times New Roman" w:eastAsiaTheme="minorEastAsia" w:hAnsi="Times New Roman" w:cs="Times New Roman"/>
                <w:b/>
              </w:rPr>
            </w:pPr>
            <w:ins w:id="502" w:author="jesse" w:date="2018-04-03T13:38:00Z">
              <w:r w:rsidRPr="00961F19">
                <w:rPr>
                  <w:rFonts w:ascii="Times New Roman" w:eastAsiaTheme="minorEastAsia" w:hAnsi="Times New Roman" w:cs="Times New Roman"/>
                  <w:b/>
                </w:rPr>
                <w:t xml:space="preserve">Table </w:t>
              </w:r>
            </w:ins>
            <w:ins w:id="503" w:author="jesse" w:date="2018-04-03T13:39:00Z">
              <w:r>
                <w:rPr>
                  <w:rFonts w:ascii="Times New Roman" w:eastAsiaTheme="minorEastAsia" w:hAnsi="Times New Roman" w:cs="Times New Roman"/>
                  <w:b/>
                </w:rPr>
                <w:t>4.</w:t>
              </w:r>
            </w:ins>
            <w:ins w:id="504" w:author="jesse" w:date="2018-04-03T14:17:00Z">
              <w:r w:rsidR="00C71198">
                <w:rPr>
                  <w:rFonts w:ascii="Times New Roman" w:eastAsiaTheme="minorEastAsia" w:hAnsi="Times New Roman" w:cs="Times New Roman"/>
                  <w:b/>
                </w:rPr>
                <w:t>0</w:t>
              </w:r>
            </w:ins>
            <w:ins w:id="505" w:author="jesse" w:date="2018-04-03T13:38:00Z">
              <w:r w:rsidRPr="00961F19">
                <w:rPr>
                  <w:rFonts w:ascii="Times New Roman" w:eastAsiaTheme="minorEastAsia" w:hAnsi="Times New Roman" w:cs="Times New Roman"/>
                  <w:b/>
                </w:rPr>
                <w:t>: Substructure relation example</w:t>
              </w:r>
            </w:ins>
          </w:p>
        </w:tc>
      </w:tr>
      <w:tr w:rsidR="00D0615C" w14:paraId="790D2C24" w14:textId="77777777" w:rsidTr="0092562F">
        <w:trPr>
          <w:trHeight w:val="285"/>
          <w:jc w:val="center"/>
          <w:ins w:id="506" w:author="jesse" w:date="2018-04-03T13:38:00Z"/>
        </w:trPr>
        <w:tc>
          <w:tcPr>
            <w:tcW w:w="1704" w:type="dxa"/>
          </w:tcPr>
          <w:p w14:paraId="35B253C1" w14:textId="77777777" w:rsidR="00D0615C" w:rsidRDefault="00D0615C" w:rsidP="0092562F">
            <w:pPr>
              <w:jc w:val="center"/>
              <w:rPr>
                <w:ins w:id="507" w:author="jesse" w:date="2018-04-03T13:38:00Z"/>
                <w:rFonts w:ascii="Times New Roman" w:eastAsiaTheme="minorEastAsia" w:hAnsi="Times New Roman" w:cs="Times New Roman"/>
              </w:rPr>
            </w:pPr>
            <w:ins w:id="508" w:author="jesse" w:date="2018-04-03T13:38:00Z">
              <w:r>
                <w:rPr>
                  <w:rFonts w:ascii="Times New Roman" w:eastAsiaTheme="minorEastAsia" w:hAnsi="Times New Roman" w:cs="Times New Roman"/>
                </w:rPr>
                <w:t>Substructure</w:t>
              </w:r>
            </w:ins>
          </w:p>
        </w:tc>
        <w:tc>
          <w:tcPr>
            <w:tcW w:w="1254" w:type="dxa"/>
          </w:tcPr>
          <w:p w14:paraId="1543F2A6" w14:textId="77777777" w:rsidR="00D0615C" w:rsidRDefault="00D0615C" w:rsidP="0092562F">
            <w:pPr>
              <w:jc w:val="center"/>
              <w:rPr>
                <w:ins w:id="509" w:author="jesse" w:date="2018-04-03T13:38:00Z"/>
                <w:rFonts w:ascii="Times New Roman" w:eastAsiaTheme="minorEastAsia" w:hAnsi="Times New Roman" w:cs="Times New Roman"/>
              </w:rPr>
            </w:pPr>
            <w:ins w:id="510" w:author="jesse" w:date="2018-04-03T13:38:00Z">
              <w:r>
                <w:rPr>
                  <w:rFonts w:ascii="Times New Roman" w:eastAsiaTheme="minorEastAsia" w:hAnsi="Times New Roman" w:cs="Times New Roman"/>
                </w:rPr>
                <w:t>Iteration</w:t>
              </w:r>
            </w:ins>
          </w:p>
        </w:tc>
        <w:tc>
          <w:tcPr>
            <w:tcW w:w="2167" w:type="dxa"/>
          </w:tcPr>
          <w:p w14:paraId="6AC0947B" w14:textId="77777777" w:rsidR="00D0615C" w:rsidRDefault="00D0615C" w:rsidP="0092562F">
            <w:pPr>
              <w:jc w:val="center"/>
              <w:rPr>
                <w:ins w:id="511" w:author="jesse" w:date="2018-04-03T13:38:00Z"/>
                <w:rFonts w:ascii="Times New Roman" w:eastAsiaTheme="minorEastAsia" w:hAnsi="Times New Roman" w:cs="Times New Roman"/>
              </w:rPr>
            </w:pPr>
            <w:ins w:id="512" w:author="jesse" w:date="2018-04-03T13:38:00Z">
              <w:r>
                <w:rPr>
                  <w:rFonts w:ascii="Times New Roman" w:eastAsiaTheme="minorEastAsia" w:hAnsi="Times New Roman" w:cs="Times New Roman"/>
                </w:rPr>
                <w:t>Trace-ids</w:t>
              </w:r>
            </w:ins>
          </w:p>
        </w:tc>
      </w:tr>
      <w:tr w:rsidR="00D0615C" w14:paraId="04E877D1" w14:textId="77777777" w:rsidTr="0092562F">
        <w:trPr>
          <w:trHeight w:val="274"/>
          <w:jc w:val="center"/>
          <w:ins w:id="513" w:author="jesse" w:date="2018-04-03T13:38:00Z"/>
        </w:trPr>
        <w:tc>
          <w:tcPr>
            <w:tcW w:w="1704" w:type="dxa"/>
          </w:tcPr>
          <w:p w14:paraId="09634BC8" w14:textId="77777777" w:rsidR="00D0615C" w:rsidRDefault="00D0615C" w:rsidP="0092562F">
            <w:pPr>
              <w:jc w:val="center"/>
              <w:rPr>
                <w:ins w:id="514" w:author="jesse" w:date="2018-04-03T13:38:00Z"/>
                <w:rFonts w:ascii="Times New Roman" w:eastAsiaTheme="minorEastAsia" w:hAnsi="Times New Roman" w:cs="Times New Roman"/>
              </w:rPr>
            </w:pPr>
            <m:oMathPara>
              <m:oMath>
                <m:sSub>
                  <m:sSubPr>
                    <m:ctrlPr>
                      <w:ins w:id="515" w:author="jesse" w:date="2018-04-03T13:38:00Z">
                        <w:rPr>
                          <w:rFonts w:ascii="Cambria Math" w:eastAsiaTheme="minorEastAsia" w:hAnsi="Cambria Math"/>
                          <w:i/>
                        </w:rPr>
                      </w:ins>
                    </m:ctrlPr>
                  </m:sSubPr>
                  <m:e>
                    <m:r>
                      <w:ins w:id="516" w:author="jesse" w:date="2018-04-03T13:38:00Z">
                        <w:rPr>
                          <w:rFonts w:ascii="Cambria Math" w:eastAsiaTheme="minorEastAsia" w:hAnsi="Cambria Math"/>
                        </w:rPr>
                        <m:t>s</m:t>
                      </w:ins>
                    </m:r>
                  </m:e>
                  <m:sub>
                    <m:r>
                      <w:ins w:id="517" w:author="jesse" w:date="2018-04-03T13:38:00Z">
                        <w:rPr>
                          <w:rFonts w:ascii="Cambria Math" w:eastAsiaTheme="minorEastAsia" w:hAnsi="Cambria Math"/>
                        </w:rPr>
                        <m:t>i-2</m:t>
                      </w:ins>
                    </m:r>
                  </m:sub>
                </m:sSub>
              </m:oMath>
            </m:oMathPara>
          </w:p>
        </w:tc>
        <w:tc>
          <w:tcPr>
            <w:tcW w:w="1254" w:type="dxa"/>
          </w:tcPr>
          <w:p w14:paraId="415EDDF2" w14:textId="77777777" w:rsidR="00D0615C" w:rsidRPr="00AE15F5" w:rsidRDefault="00D0615C" w:rsidP="0092562F">
            <w:pPr>
              <w:jc w:val="center"/>
              <w:rPr>
                <w:ins w:id="518" w:author="jesse" w:date="2018-04-03T13:38:00Z"/>
                <w:rFonts w:ascii="Times New Roman" w:eastAsiaTheme="minorEastAsia" w:hAnsi="Times New Roman" w:cs="Times New Roman"/>
                <w:i/>
              </w:rPr>
            </w:pPr>
            <m:oMathPara>
              <m:oMath>
                <m:r>
                  <w:ins w:id="519" w:author="jesse" w:date="2018-04-03T13:38:00Z">
                    <w:rPr>
                      <w:rFonts w:ascii="Cambria Math" w:eastAsiaTheme="minorEastAsia" w:hAnsi="Cambria Math"/>
                    </w:rPr>
                    <m:t>i-2</m:t>
                  </w:ins>
                </m:r>
              </m:oMath>
            </m:oMathPara>
          </w:p>
        </w:tc>
        <w:tc>
          <w:tcPr>
            <w:tcW w:w="2167" w:type="dxa"/>
          </w:tcPr>
          <w:p w14:paraId="6F755FC8" w14:textId="77777777" w:rsidR="00D0615C" w:rsidRDefault="00D0615C" w:rsidP="0092562F">
            <w:pPr>
              <w:jc w:val="center"/>
              <w:rPr>
                <w:ins w:id="520" w:author="jesse" w:date="2018-04-03T13:38:00Z"/>
                <w:rFonts w:ascii="Times New Roman" w:eastAsiaTheme="minorEastAsia" w:hAnsi="Times New Roman" w:cs="Times New Roman"/>
              </w:rPr>
            </w:pPr>
            <w:ins w:id="521" w:author="jesse" w:date="2018-04-03T13:38:00Z">
              <w:r>
                <w:rPr>
                  <w:rFonts w:ascii="Times New Roman" w:eastAsiaTheme="minorEastAsia" w:hAnsi="Times New Roman" w:cs="Times New Roman"/>
                </w:rPr>
                <w:t>{4,5,6}</w:t>
              </w:r>
            </w:ins>
          </w:p>
        </w:tc>
      </w:tr>
      <w:tr w:rsidR="00D0615C" w14:paraId="52D5D395" w14:textId="77777777" w:rsidTr="0092562F">
        <w:trPr>
          <w:trHeight w:val="285"/>
          <w:jc w:val="center"/>
          <w:ins w:id="522" w:author="jesse" w:date="2018-04-03T13:38:00Z"/>
        </w:trPr>
        <w:tc>
          <w:tcPr>
            <w:tcW w:w="1704" w:type="dxa"/>
          </w:tcPr>
          <w:p w14:paraId="65493FA6" w14:textId="77777777" w:rsidR="00D0615C" w:rsidRDefault="00D0615C" w:rsidP="0092562F">
            <w:pPr>
              <w:jc w:val="center"/>
              <w:rPr>
                <w:ins w:id="523" w:author="jesse" w:date="2018-04-03T13:38:00Z"/>
                <w:rFonts w:ascii="Times New Roman" w:eastAsiaTheme="minorEastAsia" w:hAnsi="Times New Roman" w:cs="Times New Roman"/>
              </w:rPr>
            </w:pPr>
            <m:oMathPara>
              <m:oMath>
                <m:sSub>
                  <m:sSubPr>
                    <m:ctrlPr>
                      <w:ins w:id="524" w:author="jesse" w:date="2018-04-03T13:38:00Z">
                        <w:rPr>
                          <w:rFonts w:ascii="Cambria Math" w:eastAsiaTheme="minorEastAsia" w:hAnsi="Cambria Math"/>
                          <w:i/>
                        </w:rPr>
                      </w:ins>
                    </m:ctrlPr>
                  </m:sSubPr>
                  <m:e>
                    <m:r>
                      <w:ins w:id="525" w:author="jesse" w:date="2018-04-03T13:38:00Z">
                        <w:rPr>
                          <w:rFonts w:ascii="Cambria Math" w:eastAsiaTheme="minorEastAsia" w:hAnsi="Cambria Math"/>
                        </w:rPr>
                        <m:t>s</m:t>
                      </w:ins>
                    </m:r>
                  </m:e>
                  <m:sub>
                    <m:r>
                      <w:ins w:id="526" w:author="jesse" w:date="2018-04-03T13:38:00Z">
                        <w:rPr>
                          <w:rFonts w:ascii="Cambria Math" w:eastAsiaTheme="minorEastAsia" w:hAnsi="Cambria Math"/>
                        </w:rPr>
                        <m:t>i-1</m:t>
                      </w:ins>
                    </m:r>
                  </m:sub>
                </m:sSub>
              </m:oMath>
            </m:oMathPara>
          </w:p>
        </w:tc>
        <w:tc>
          <w:tcPr>
            <w:tcW w:w="1254" w:type="dxa"/>
          </w:tcPr>
          <w:p w14:paraId="461BC262" w14:textId="77777777" w:rsidR="00D0615C" w:rsidRDefault="00D0615C" w:rsidP="0092562F">
            <w:pPr>
              <w:jc w:val="center"/>
              <w:rPr>
                <w:ins w:id="527" w:author="jesse" w:date="2018-04-03T13:38:00Z"/>
                <w:rFonts w:ascii="Times New Roman" w:eastAsiaTheme="minorEastAsia" w:hAnsi="Times New Roman" w:cs="Times New Roman"/>
              </w:rPr>
            </w:pPr>
            <m:oMathPara>
              <m:oMath>
                <m:r>
                  <w:ins w:id="528" w:author="jesse" w:date="2018-04-03T13:38:00Z">
                    <w:rPr>
                      <w:rFonts w:ascii="Cambria Math" w:eastAsiaTheme="minorEastAsia" w:hAnsi="Cambria Math"/>
                    </w:rPr>
                    <m:t>i-1</m:t>
                  </w:ins>
                </m:r>
              </m:oMath>
            </m:oMathPara>
          </w:p>
        </w:tc>
        <w:tc>
          <w:tcPr>
            <w:tcW w:w="2167" w:type="dxa"/>
          </w:tcPr>
          <w:p w14:paraId="31FD05D7" w14:textId="77777777" w:rsidR="00D0615C" w:rsidRDefault="00D0615C" w:rsidP="0092562F">
            <w:pPr>
              <w:jc w:val="center"/>
              <w:rPr>
                <w:ins w:id="529" w:author="jesse" w:date="2018-04-03T13:38:00Z"/>
                <w:rFonts w:ascii="Times New Roman" w:eastAsiaTheme="minorEastAsia" w:hAnsi="Times New Roman" w:cs="Times New Roman"/>
              </w:rPr>
            </w:pPr>
            <w:ins w:id="530" w:author="jesse" w:date="2018-04-03T13:38:00Z">
              <w:r>
                <w:rPr>
                  <w:rFonts w:ascii="Times New Roman" w:eastAsiaTheme="minorEastAsia" w:hAnsi="Times New Roman" w:cs="Times New Roman"/>
                </w:rPr>
                <w:t>{1,2,3,4,5,6}</w:t>
              </w:r>
            </w:ins>
          </w:p>
        </w:tc>
      </w:tr>
      <w:tr w:rsidR="00D0615C" w14:paraId="07B57DA1" w14:textId="77777777" w:rsidTr="0092562F">
        <w:trPr>
          <w:trHeight w:val="285"/>
          <w:jc w:val="center"/>
          <w:ins w:id="531" w:author="jesse" w:date="2018-04-03T13:38:00Z"/>
        </w:trPr>
        <w:tc>
          <w:tcPr>
            <w:tcW w:w="1704" w:type="dxa"/>
          </w:tcPr>
          <w:p w14:paraId="7022EA18" w14:textId="77777777" w:rsidR="00D0615C" w:rsidRDefault="00D0615C" w:rsidP="0092562F">
            <w:pPr>
              <w:jc w:val="center"/>
              <w:rPr>
                <w:ins w:id="532" w:author="jesse" w:date="2018-04-03T13:38:00Z"/>
                <w:rFonts w:ascii="Times New Roman" w:eastAsiaTheme="minorEastAsia" w:hAnsi="Times New Roman" w:cs="Times New Roman"/>
              </w:rPr>
            </w:pPr>
            <m:oMathPara>
              <m:oMath>
                <m:sSub>
                  <m:sSubPr>
                    <m:ctrlPr>
                      <w:ins w:id="533" w:author="jesse" w:date="2018-04-03T13:38:00Z">
                        <w:rPr>
                          <w:rFonts w:ascii="Cambria Math" w:eastAsiaTheme="minorEastAsia" w:hAnsi="Cambria Math"/>
                          <w:i/>
                        </w:rPr>
                      </w:ins>
                    </m:ctrlPr>
                  </m:sSubPr>
                  <m:e>
                    <m:r>
                      <w:ins w:id="534" w:author="jesse" w:date="2018-04-03T13:38:00Z">
                        <w:rPr>
                          <w:rFonts w:ascii="Cambria Math" w:eastAsiaTheme="minorEastAsia" w:hAnsi="Cambria Math"/>
                        </w:rPr>
                        <m:t>s</m:t>
                      </w:ins>
                    </m:r>
                  </m:e>
                  <m:sub>
                    <m:r>
                      <w:ins w:id="535" w:author="jesse" w:date="2018-04-03T13:38:00Z">
                        <w:rPr>
                          <w:rFonts w:ascii="Cambria Math" w:eastAsiaTheme="minorEastAsia" w:hAnsi="Cambria Math"/>
                        </w:rPr>
                        <m:t>i</m:t>
                      </w:ins>
                    </m:r>
                  </m:sub>
                </m:sSub>
              </m:oMath>
            </m:oMathPara>
          </w:p>
        </w:tc>
        <w:tc>
          <w:tcPr>
            <w:tcW w:w="1254" w:type="dxa"/>
          </w:tcPr>
          <w:p w14:paraId="067B9B4D" w14:textId="77777777" w:rsidR="00D0615C" w:rsidRDefault="00D0615C" w:rsidP="0092562F">
            <w:pPr>
              <w:jc w:val="center"/>
              <w:rPr>
                <w:ins w:id="536" w:author="jesse" w:date="2018-04-03T13:38:00Z"/>
                <w:rFonts w:ascii="Times New Roman" w:eastAsiaTheme="minorEastAsia" w:hAnsi="Times New Roman" w:cs="Times New Roman"/>
              </w:rPr>
            </w:pPr>
            <m:oMathPara>
              <m:oMath>
                <m:r>
                  <w:ins w:id="537" w:author="jesse" w:date="2018-04-03T13:38:00Z">
                    <w:rPr>
                      <w:rFonts w:ascii="Cambria Math" w:eastAsiaTheme="minorEastAsia" w:hAnsi="Cambria Math"/>
                    </w:rPr>
                    <m:t>i</m:t>
                  </w:ins>
                </m:r>
              </m:oMath>
            </m:oMathPara>
          </w:p>
        </w:tc>
        <w:tc>
          <w:tcPr>
            <w:tcW w:w="2167" w:type="dxa"/>
          </w:tcPr>
          <w:p w14:paraId="4F0180C2" w14:textId="77777777" w:rsidR="00D0615C" w:rsidRDefault="00D0615C" w:rsidP="0092562F">
            <w:pPr>
              <w:jc w:val="center"/>
              <w:rPr>
                <w:ins w:id="538" w:author="jesse" w:date="2018-04-03T13:38:00Z"/>
                <w:rFonts w:ascii="Times New Roman" w:eastAsiaTheme="minorEastAsia" w:hAnsi="Times New Roman" w:cs="Times New Roman"/>
              </w:rPr>
            </w:pPr>
            <w:ins w:id="539" w:author="jesse" w:date="2018-04-03T13:38:00Z">
              <w:r>
                <w:rPr>
                  <w:rFonts w:ascii="Times New Roman" w:eastAsiaTheme="minorEastAsia" w:hAnsi="Times New Roman" w:cs="Times New Roman"/>
                </w:rPr>
                <w:t>{6}</w:t>
              </w:r>
            </w:ins>
          </w:p>
        </w:tc>
      </w:tr>
      <w:tr w:rsidR="00D0615C" w14:paraId="2FC8AA11" w14:textId="77777777" w:rsidTr="0092562F">
        <w:trPr>
          <w:trHeight w:val="285"/>
          <w:jc w:val="center"/>
          <w:ins w:id="540" w:author="jesse" w:date="2018-04-03T13:38:00Z"/>
        </w:trPr>
        <w:tc>
          <w:tcPr>
            <w:tcW w:w="1704" w:type="dxa"/>
          </w:tcPr>
          <w:p w14:paraId="58A13339" w14:textId="77777777" w:rsidR="00D0615C" w:rsidRDefault="00D0615C" w:rsidP="0092562F">
            <w:pPr>
              <w:jc w:val="center"/>
              <w:rPr>
                <w:ins w:id="541" w:author="jesse" w:date="2018-04-03T13:38:00Z"/>
                <w:rFonts w:ascii="Times New Roman" w:eastAsia="Times New Roman" w:hAnsi="Times New Roman" w:cs="Times New Roman"/>
              </w:rPr>
            </w:pPr>
            <w:ins w:id="542" w:author="jesse" w:date="2018-04-03T13:38:00Z">
              <w:r>
                <w:rPr>
                  <w:rFonts w:ascii="Times New Roman" w:eastAsia="Times New Roman" w:hAnsi="Times New Roman" w:cs="Times New Roman"/>
                </w:rPr>
                <w:t>…</w:t>
              </w:r>
            </w:ins>
          </w:p>
        </w:tc>
        <w:tc>
          <w:tcPr>
            <w:tcW w:w="1254" w:type="dxa"/>
          </w:tcPr>
          <w:p w14:paraId="3B36F237" w14:textId="77777777" w:rsidR="00D0615C" w:rsidRDefault="00D0615C" w:rsidP="0092562F">
            <w:pPr>
              <w:jc w:val="center"/>
              <w:rPr>
                <w:ins w:id="543" w:author="jesse" w:date="2018-04-03T13:38:00Z"/>
                <w:rFonts w:ascii="Times New Roman" w:eastAsia="Times New Roman" w:hAnsi="Times New Roman" w:cs="Times New Roman"/>
              </w:rPr>
            </w:pPr>
            <w:ins w:id="544" w:author="jesse" w:date="2018-04-03T13:38:00Z">
              <w:r>
                <w:rPr>
                  <w:rFonts w:ascii="Times New Roman" w:eastAsia="Times New Roman" w:hAnsi="Times New Roman" w:cs="Times New Roman"/>
                </w:rPr>
                <w:t>…</w:t>
              </w:r>
            </w:ins>
          </w:p>
        </w:tc>
        <w:tc>
          <w:tcPr>
            <w:tcW w:w="2167" w:type="dxa"/>
          </w:tcPr>
          <w:p w14:paraId="45F70005" w14:textId="77777777" w:rsidR="00D0615C" w:rsidRDefault="00D0615C" w:rsidP="0092562F">
            <w:pPr>
              <w:jc w:val="center"/>
              <w:rPr>
                <w:ins w:id="545" w:author="jesse" w:date="2018-04-03T13:38:00Z"/>
                <w:rFonts w:ascii="Times New Roman" w:eastAsiaTheme="minorEastAsia" w:hAnsi="Times New Roman" w:cs="Times New Roman"/>
              </w:rPr>
            </w:pPr>
            <w:ins w:id="546" w:author="jesse" w:date="2018-04-03T13:38:00Z">
              <w:r>
                <w:rPr>
                  <w:rFonts w:ascii="Times New Roman" w:eastAsiaTheme="minorEastAsia" w:hAnsi="Times New Roman" w:cs="Times New Roman"/>
                </w:rPr>
                <w:t>…</w:t>
              </w:r>
            </w:ins>
          </w:p>
        </w:tc>
      </w:tr>
    </w:tbl>
    <w:p w14:paraId="40311762" w14:textId="5C46D105" w:rsidR="00D0615C" w:rsidRDefault="00D0615C" w:rsidP="00D0615C">
      <w:pPr>
        <w:rPr>
          <w:ins w:id="547" w:author="jesse" w:date="2018-04-03T14:55:00Z"/>
          <w:rFonts w:ascii="Times New Roman" w:eastAsiaTheme="minorEastAsia" w:hAnsi="Times New Roman" w:cs="Times New Roman"/>
        </w:rPr>
      </w:pPr>
      <w:ins w:id="548" w:author="jesse" w:date="2018-04-03T13:38:00Z">
        <w:r>
          <w:rPr>
            <w:rFonts w:ascii="Times New Roman" w:eastAsiaTheme="minorEastAsia" w:hAnsi="Times New Roman" w:cs="Times New Roman"/>
          </w:rPr>
          <w:t xml:space="preserve">In this example, several iterations of compression have been applied to a trace log, generating several substructures that have been removed from the traces indicated by their trace ids. Here, </w:t>
        </w:r>
        <m:oMath>
          <m:r>
            <w:rPr>
              <w:rFonts w:ascii="Cambria Math" w:hAnsi="Cambria Math"/>
            </w:rPr>
            <m:t>p</m:t>
          </m:r>
          <m:d>
            <m:dPr>
              <m:ctrlPr>
                <w:rPr>
                  <w:rFonts w:ascii="Cambria Math" w:hAnsi="Cambria Math"/>
                  <w:i/>
                </w:rPr>
              </m:ctrlPr>
            </m:dPr>
            <m:e>
              <m:r>
                <w:rPr>
                  <w:rFonts w:ascii="Cambria Math" w:hAnsi="Cambria Math"/>
                </w:rPr>
                <m:t>i,</m:t>
              </m:r>
              <m:r>
                <w:rPr>
                  <w:rFonts w:ascii="Cambria Math" w:hAnsi="Cambria Math"/>
                </w:rPr>
                <m:t>i-2</m:t>
              </m:r>
            </m:e>
          </m:d>
        </m:oMath>
        <w:r>
          <w:rPr>
            <w:rFonts w:ascii="Times New Roman" w:eastAsiaTheme="minorEastAsia" w:hAnsi="Times New Roman" w:cs="Times New Roman"/>
          </w:rPr>
          <w:t xml:space="preserve"> and </w:t>
        </w:r>
        <m:oMath>
          <m:r>
            <w:rPr>
              <w:rFonts w:ascii="Cambria Math" w:hAnsi="Cambria Math"/>
            </w:rPr>
            <m:t>p(i,</m:t>
          </m:r>
          <m:r>
            <w:rPr>
              <w:rFonts w:ascii="Cambria Math" w:hAnsi="Cambria Math"/>
            </w:rPr>
            <m:t>i-1</m:t>
          </m:r>
          <m:r>
            <w:rPr>
              <w:rFonts w:ascii="Cambria Math" w:hAnsi="Cambria Math"/>
            </w:rPr>
            <m:t>)</m:t>
          </m:r>
        </m:oMath>
        <w:r>
          <w:rPr>
            <w:rFonts w:ascii="Times New Roman" w:eastAsiaTheme="minorEastAsia" w:hAnsi="Times New Roman" w:cs="Times New Roman"/>
          </w:rPr>
          <w:t xml:space="preserve"> both evaluate to true, since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ascii="Times New Roman" w:eastAsiaTheme="minorEastAsia" w:hAnsi="Times New Roman" w:cs="Times New Roman"/>
          </w:rPr>
          <w:t xml:space="preserve">, </w:t>
        </w:r>
        <m:oMath>
          <m:sSub>
            <m:sSubPr>
              <m:ctrlPr>
                <w:rPr>
                  <w:rFonts w:ascii="Cambria Math" w:hAnsi="Cambria Math"/>
                  <w:i/>
                </w:rPr>
              </m:ctrlPr>
            </m:sSubPr>
            <m:e>
              <m:r>
                <w:rPr>
                  <w:rFonts w:ascii="Cambria Math" w:hAnsi="Cambria Math"/>
                </w:rPr>
                <m:t>s</m:t>
              </m:r>
            </m:e>
            <m:sub>
              <m:r>
                <w:rPr>
                  <w:rFonts w:ascii="Cambria Math" w:hAnsi="Cambria Math"/>
                </w:rPr>
                <m:t>i-1</m:t>
              </m:r>
            </m:sub>
          </m:sSub>
        </m:oMath>
        <w:r>
          <w:rPr>
            <w:rFonts w:ascii="Times New Roman" w:eastAsiaTheme="minorEastAsia" w:hAnsi="Times New Roman" w:cs="Times New Roman"/>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i-2</m:t>
              </m:r>
            </m:sub>
          </m:sSub>
        </m:oMath>
        <w:r>
          <w:rPr>
            <w:rFonts w:ascii="Times New Roman" w:eastAsiaTheme="minorEastAsia" w:hAnsi="Times New Roman" w:cs="Times New Roman"/>
          </w:rPr>
          <w:t xml:space="preserve"> all contain id number 6. However, </w:t>
        </w:r>
        <m:oMath>
          <m:r>
            <w:rPr>
              <w:rFonts w:ascii="Cambria Math" w:hAnsi="Cambria Math"/>
            </w:rPr>
            <m:t>e</m:t>
          </m:r>
          <m:r>
            <w:rPr>
              <w:rFonts w:ascii="Cambria Math" w:hAnsi="Cambria Math"/>
            </w:rPr>
            <m:t>(</m:t>
          </m:r>
          <m:r>
            <w:rPr>
              <w:rFonts w:ascii="Cambria Math" w:hAnsi="Cambria Math"/>
            </w:rPr>
            <m:t>i,j</m:t>
          </m:r>
          <m:r>
            <w:rPr>
              <w:rFonts w:ascii="Cambria Math" w:hAnsi="Cambria Math"/>
            </w:rPr>
            <m:t>)</m:t>
          </m:r>
        </m:oMath>
        <w:r>
          <w:rPr>
            <w:rFonts w:ascii="Times New Roman" w:eastAsiaTheme="minorEastAsia" w:hAnsi="Times New Roman" w:cs="Times New Roman"/>
          </w:rPr>
          <w:t xml:space="preserve"> is only true for </w:t>
        </w:r>
        <m:oMath>
          <m:r>
            <w:rPr>
              <w:rFonts w:ascii="Cambria Math" w:hAnsi="Cambria Math"/>
            </w:rPr>
            <m:t>e</m:t>
          </m:r>
          <m:d>
            <m:dPr>
              <m:ctrlPr>
                <w:rPr>
                  <w:rFonts w:ascii="Cambria Math" w:hAnsi="Cambria Math"/>
                  <w:i/>
                </w:rPr>
              </m:ctrlPr>
            </m:dPr>
            <m:e>
              <m:r>
                <w:rPr>
                  <w:rFonts w:ascii="Cambria Math" w:hAnsi="Cambria Math"/>
                </w:rPr>
                <m:t>i,</m:t>
              </m:r>
              <m:r>
                <w:rPr>
                  <w:rFonts w:ascii="Cambria Math" w:hAnsi="Cambria Math"/>
                </w:rPr>
                <m:t>i-1</m:t>
              </m:r>
            </m:e>
          </m:d>
          <m:r>
            <w:rPr>
              <w:rFonts w:ascii="Cambria Math" w:hAnsi="Cambria Math"/>
            </w:rPr>
            <m:t xml:space="preserve">, </m:t>
          </m:r>
        </m:oMath>
        <w:r>
          <w:rPr>
            <w:rFonts w:ascii="Times New Roman" w:eastAsiaTheme="minorEastAsia" w:hAnsi="Times New Roman" w:cs="Times New Roman"/>
          </w:rPr>
          <w:t>since it is the most recent. The intuitive code implementation is simply to iterate over the trace-ids for a substructure, and traversing backward up the table rows, returning the first substructure containing each id.</w:t>
        </w:r>
        <w:r w:rsidRPr="00F84DC9">
          <w:rPr>
            <w:rFonts w:ascii="Times New Roman" w:eastAsiaTheme="minorEastAsia" w:hAnsi="Times New Roman" w:cs="Times New Roman"/>
          </w:rPr>
          <w:t xml:space="preserve"> </w:t>
        </w:r>
        <w:r>
          <w:rPr>
            <w:rFonts w:ascii="Times New Roman" w:eastAsiaTheme="minorEastAsia" w:hAnsi="Times New Roman" w:cs="Times New Roman"/>
          </w:rPr>
          <w:t>Thus, an edge simply represents a subset of a row’s trace ids which is contained in the first previous row also containing those ids, and its weight is just the size of the set.</w:t>
        </w:r>
      </w:ins>
      <w:ins w:id="549" w:author="jesse" w:date="2018-04-03T14:54:00Z">
        <w:r w:rsidR="00D54492">
          <w:rPr>
            <w:rFonts w:ascii="Times New Roman" w:eastAsiaTheme="minorEastAsia" w:hAnsi="Times New Roman" w:cs="Times New Roman"/>
          </w:rPr>
          <w:t xml:space="preserve"> The algorithm for adding a substruc</w:t>
        </w:r>
      </w:ins>
      <w:ins w:id="550" w:author="jesse" w:date="2018-04-03T14:55:00Z">
        <w:r w:rsidR="00D54492">
          <w:rPr>
            <w:rFonts w:ascii="Times New Roman" w:eastAsiaTheme="minorEastAsia" w:hAnsi="Times New Roman" w:cs="Times New Roman"/>
          </w:rPr>
          <w:t>ture to the dendrogram is thus:</w:t>
        </w:r>
      </w:ins>
    </w:p>
    <w:p w14:paraId="1FB18B76" w14:textId="4684AA45" w:rsidR="006A2DB5" w:rsidRPr="001732C3" w:rsidRDefault="006A2DB5" w:rsidP="006A2DB5">
      <w:pPr>
        <w:pBdr>
          <w:top w:val="single" w:sz="6" w:space="1" w:color="auto"/>
          <w:bottom w:val="single" w:sz="6" w:space="1" w:color="auto"/>
        </w:pBdr>
        <w:spacing w:after="0"/>
        <w:ind w:left="720"/>
        <w:outlineLvl w:val="0"/>
        <w:rPr>
          <w:ins w:id="551" w:author="jesse" w:date="2018-04-03T15:21:00Z"/>
          <w:rFonts w:ascii="Times New Roman" w:hAnsi="Times New Roman" w:cs="Times New Roman"/>
          <w:b/>
          <w:sz w:val="20"/>
          <w:szCs w:val="20"/>
        </w:rPr>
      </w:pPr>
      <w:proofErr w:type="spellStart"/>
      <w:ins w:id="552" w:author="jesse" w:date="2018-04-03T15:21:00Z">
        <w:r w:rsidRPr="001732C3">
          <w:rPr>
            <w:rFonts w:ascii="Times New Roman" w:hAnsi="Times New Roman" w:cs="Times New Roman"/>
            <w:b/>
            <w:sz w:val="20"/>
            <w:szCs w:val="20"/>
          </w:rPr>
          <w:t>A</w:t>
        </w:r>
        <w:r>
          <w:rPr>
            <w:rFonts w:ascii="Times New Roman" w:hAnsi="Times New Roman" w:cs="Times New Roman"/>
            <w:b/>
            <w:sz w:val="20"/>
            <w:szCs w:val="20"/>
          </w:rPr>
          <w:t>ddSubstructure</w:t>
        </w:r>
        <w:proofErr w:type="spellEnd"/>
        <w:r>
          <w:rPr>
            <w:rFonts w:ascii="Times New Roman" w:hAnsi="Times New Roman" w:cs="Times New Roman"/>
            <w:b/>
            <w:sz w:val="20"/>
            <w:szCs w:val="20"/>
          </w:rPr>
          <w:t xml:space="preserve"> Pseudocode Definition</w:t>
        </w:r>
      </w:ins>
    </w:p>
    <w:p w14:paraId="793FE443" w14:textId="77777777" w:rsidR="006A2DB5" w:rsidRPr="001732C3" w:rsidRDefault="006A2DB5" w:rsidP="006A2DB5">
      <w:pPr>
        <w:spacing w:after="0"/>
        <w:ind w:left="720"/>
        <w:rPr>
          <w:ins w:id="553" w:author="jesse" w:date="2018-04-03T15:21:00Z"/>
          <w:rFonts w:ascii="Times New Roman" w:hAnsi="Times New Roman" w:cs="Times New Roman"/>
          <w:sz w:val="20"/>
          <w:szCs w:val="20"/>
        </w:rPr>
      </w:pPr>
      <w:ins w:id="554" w:author="jesse" w:date="2018-04-03T15:21:00Z">
        <w:r w:rsidRPr="001732C3">
          <w:rPr>
            <w:rFonts w:ascii="Times New Roman" w:hAnsi="Times New Roman" w:cs="Times New Roman"/>
            <w:b/>
            <w:sz w:val="20"/>
            <w:szCs w:val="20"/>
          </w:rPr>
          <w:t>Input</w:t>
        </w:r>
        <w:r w:rsidRPr="001732C3">
          <w:rPr>
            <w:rFonts w:ascii="Times New Roman" w:hAnsi="Times New Roman" w:cs="Times New Roman"/>
            <w:sz w:val="20"/>
            <w:szCs w:val="20"/>
          </w:rPr>
          <w:tab/>
        </w:r>
        <w:r>
          <w:rPr>
            <w:rFonts w:ascii="Times New Roman" w:hAnsi="Times New Roman" w:cs="Times New Roman"/>
            <w:i/>
            <w:sz w:val="20"/>
            <w:szCs w:val="20"/>
          </w:rPr>
          <w:t>dendrogram</w:t>
        </w:r>
        <w:r w:rsidRPr="001732C3">
          <w:rPr>
            <w:rFonts w:ascii="Times New Roman" w:hAnsi="Times New Roman" w:cs="Times New Roman"/>
            <w:sz w:val="20"/>
            <w:szCs w:val="20"/>
          </w:rPr>
          <w:t xml:space="preserve">: </w:t>
        </w:r>
        <w:r>
          <w:rPr>
            <w:rFonts w:ascii="Times New Roman" w:hAnsi="Times New Roman" w:cs="Times New Roman"/>
            <w:sz w:val="20"/>
            <w:szCs w:val="20"/>
          </w:rPr>
          <w:t>The current dendrogram object of connected substructures</w:t>
        </w:r>
      </w:ins>
    </w:p>
    <w:p w14:paraId="2324D999" w14:textId="77777777" w:rsidR="006A2DB5" w:rsidRPr="001732C3" w:rsidRDefault="006A2DB5" w:rsidP="006A2DB5">
      <w:pPr>
        <w:spacing w:after="0"/>
        <w:ind w:left="720"/>
        <w:rPr>
          <w:ins w:id="555" w:author="jesse" w:date="2018-04-03T15:21:00Z"/>
          <w:rFonts w:ascii="Times New Roman" w:hAnsi="Times New Roman" w:cs="Times New Roman"/>
          <w:sz w:val="20"/>
          <w:szCs w:val="20"/>
        </w:rPr>
      </w:pPr>
      <w:ins w:id="556" w:author="jesse" w:date="2018-04-03T15:21:00Z">
        <w:r w:rsidRPr="001732C3">
          <w:rPr>
            <w:rFonts w:ascii="Times New Roman" w:hAnsi="Times New Roman" w:cs="Times New Roman"/>
            <w:sz w:val="20"/>
            <w:szCs w:val="20"/>
          </w:rPr>
          <w:tab/>
        </w:r>
        <w:proofErr w:type="spellStart"/>
        <w:r w:rsidRPr="00B219AB">
          <w:rPr>
            <w:rFonts w:ascii="Times New Roman" w:hAnsi="Times New Roman" w:cs="Times New Roman"/>
            <w:i/>
            <w:sz w:val="20"/>
            <w:szCs w:val="20"/>
          </w:rPr>
          <w:t>newS</w:t>
        </w:r>
        <w:r>
          <w:rPr>
            <w:rFonts w:ascii="Times New Roman" w:hAnsi="Times New Roman" w:cs="Times New Roman"/>
            <w:i/>
            <w:sz w:val="20"/>
            <w:szCs w:val="20"/>
          </w:rPr>
          <w:t>ubstructure</w:t>
        </w:r>
        <w:proofErr w:type="spellEnd"/>
        <w:r w:rsidRPr="001732C3">
          <w:rPr>
            <w:rFonts w:ascii="Times New Roman" w:hAnsi="Times New Roman" w:cs="Times New Roman"/>
            <w:sz w:val="20"/>
            <w:szCs w:val="20"/>
          </w:rPr>
          <w:t>:</w:t>
        </w:r>
        <w:r>
          <w:rPr>
            <w:rFonts w:ascii="Times New Roman" w:hAnsi="Times New Roman" w:cs="Times New Roman"/>
            <w:sz w:val="20"/>
            <w:szCs w:val="20"/>
          </w:rPr>
          <w:t xml:space="preserve"> A substructure object, also containing its associated trace id’s</w:t>
        </w:r>
      </w:ins>
    </w:p>
    <w:p w14:paraId="57BC94C7" w14:textId="77777777" w:rsidR="006A2DB5" w:rsidRPr="001732C3" w:rsidRDefault="006A2DB5" w:rsidP="006A2DB5">
      <w:pPr>
        <w:spacing w:after="0"/>
        <w:ind w:left="720"/>
        <w:rPr>
          <w:ins w:id="557" w:author="jesse" w:date="2018-04-03T15:21:00Z"/>
          <w:rFonts w:ascii="Times New Roman" w:hAnsi="Times New Roman" w:cs="Times New Roman"/>
          <w:sz w:val="20"/>
          <w:szCs w:val="20"/>
        </w:rPr>
      </w:pPr>
      <w:ins w:id="558" w:author="jesse" w:date="2018-04-03T15:21:00Z">
        <w:r w:rsidRPr="001732C3">
          <w:rPr>
            <w:rFonts w:ascii="Times New Roman" w:hAnsi="Times New Roman" w:cs="Times New Roman"/>
            <w:b/>
            <w:sz w:val="20"/>
            <w:szCs w:val="20"/>
          </w:rPr>
          <w:t>Output</w:t>
        </w:r>
        <w:r w:rsidRPr="001732C3">
          <w:rPr>
            <w:rFonts w:ascii="Times New Roman" w:hAnsi="Times New Roman" w:cs="Times New Roman"/>
            <w:sz w:val="20"/>
            <w:szCs w:val="20"/>
          </w:rPr>
          <w:tab/>
        </w:r>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w:t>
        </w:r>
        <w:r>
          <w:rPr>
            <w:rFonts w:ascii="Times New Roman" w:hAnsi="Times New Roman" w:cs="Times New Roman"/>
            <w:sz w:val="20"/>
            <w:szCs w:val="20"/>
          </w:rPr>
          <w:t xml:space="preserve">The updated dendrogram, with </w:t>
        </w:r>
        <w:r w:rsidRPr="00032179">
          <w:rPr>
            <w:rFonts w:ascii="Times New Roman" w:hAnsi="Times New Roman" w:cs="Times New Roman"/>
            <w:i/>
            <w:sz w:val="20"/>
            <w:szCs w:val="20"/>
          </w:rPr>
          <w:t>substructure</w:t>
        </w:r>
        <w:r>
          <w:rPr>
            <w:rFonts w:ascii="Times New Roman" w:hAnsi="Times New Roman" w:cs="Times New Roman"/>
            <w:sz w:val="20"/>
            <w:szCs w:val="20"/>
          </w:rPr>
          <w:t xml:space="preserve"> added to it</w:t>
        </w:r>
      </w:ins>
    </w:p>
    <w:p w14:paraId="78A47A18" w14:textId="77777777" w:rsidR="006A2DB5" w:rsidRPr="00226DC5" w:rsidRDefault="006A2DB5" w:rsidP="006A2DB5">
      <w:pPr>
        <w:pStyle w:val="ListParagraph"/>
        <w:spacing w:after="0"/>
        <w:ind w:left="1080"/>
        <w:rPr>
          <w:ins w:id="559" w:author="jesse" w:date="2018-04-03T15:21:00Z"/>
          <w:rFonts w:ascii="Times New Roman" w:hAnsi="Times New Roman" w:cs="Times New Roman"/>
          <w:sz w:val="20"/>
          <w:szCs w:val="20"/>
        </w:rPr>
      </w:pPr>
      <w:ins w:id="560" w:author="jesse" w:date="2018-04-03T15:21:00Z">
        <w:r>
          <w:rPr>
            <w:rFonts w:ascii="Times New Roman" w:eastAsiaTheme="minorEastAsia" w:hAnsi="Times New Roman" w:cs="Times New Roman"/>
            <w:sz w:val="20"/>
            <w:szCs w:val="20"/>
          </w:rPr>
          <w:t>//add the new substructure as a vertex</w:t>
        </w:r>
      </w:ins>
    </w:p>
    <w:p w14:paraId="58ECE8D2" w14:textId="77777777" w:rsidR="006A2DB5" w:rsidRPr="001732C3" w:rsidRDefault="006A2DB5" w:rsidP="006A2DB5">
      <w:pPr>
        <w:pStyle w:val="ListParagraph"/>
        <w:numPr>
          <w:ilvl w:val="0"/>
          <w:numId w:val="11"/>
        </w:numPr>
        <w:spacing w:after="0"/>
        <w:ind w:left="1080"/>
        <w:rPr>
          <w:ins w:id="561" w:author="jesse" w:date="2018-04-03T15:21:00Z"/>
          <w:rFonts w:ascii="Times New Roman" w:hAnsi="Times New Roman" w:cs="Times New Roman"/>
          <w:sz w:val="20"/>
          <w:szCs w:val="20"/>
        </w:rPr>
      </w:pPr>
      <w:proofErr w:type="spellStart"/>
      <w:proofErr w:type="gramStart"/>
      <w:ins w:id="562" w:author="jesse" w:date="2018-04-03T15:21:00Z">
        <w:r w:rsidRPr="005F61EE">
          <w:rPr>
            <w:rFonts w:ascii="Times New Roman" w:hAnsi="Times New Roman" w:cs="Times New Roman"/>
            <w:i/>
            <w:sz w:val="20"/>
            <w:szCs w:val="20"/>
          </w:rPr>
          <w:t>dendrogram</w:t>
        </w:r>
        <w:r>
          <w:rPr>
            <w:rFonts w:ascii="Times New Roman" w:hAnsi="Times New Roman" w:cs="Times New Roman"/>
            <w:sz w:val="20"/>
            <w:szCs w:val="20"/>
          </w:rPr>
          <w:t>.vertices</w:t>
        </w:r>
        <w:proofErr w:type="spellEnd"/>
        <w:proofErr w:type="gramEnd"/>
        <w:r>
          <w:rPr>
            <w:rFonts w:ascii="Times New Roman" w:hAnsi="Times New Roman" w:cs="Times New Roman"/>
            <w:sz w:val="20"/>
            <w:szCs w:val="20"/>
          </w:rPr>
          <w:t xml:space="preserve"> = </w:t>
        </w:r>
        <w:proofErr w:type="spellStart"/>
        <w:r w:rsidRPr="005F61EE">
          <w:rPr>
            <w:rFonts w:ascii="Times New Roman" w:hAnsi="Times New Roman" w:cs="Times New Roman"/>
            <w:i/>
            <w:sz w:val="20"/>
            <w:szCs w:val="20"/>
          </w:rPr>
          <w:t>dendrogram</w:t>
        </w:r>
        <w:r>
          <w:rPr>
            <w:rFonts w:ascii="Times New Roman" w:hAnsi="Times New Roman" w:cs="Times New Roman"/>
            <w:sz w:val="20"/>
            <w:szCs w:val="20"/>
          </w:rPr>
          <w:t>.vertices</w:t>
        </w:r>
        <w:proofErr w:type="spellEnd"/>
        <w:r>
          <w:rPr>
            <w:rFonts w:ascii="Times New Roman" w:hAnsi="Times New Roman" w:cs="Times New Roman"/>
            <w:sz w:val="20"/>
            <w:szCs w:val="20"/>
          </w:rPr>
          <w:t xml:space="preserve"> </w:t>
        </w:r>
        <m:oMath>
          <m:r>
            <w:rPr>
              <w:rFonts w:ascii="Cambria Math" w:hAnsi="Cambria Math" w:cs="Times New Roman"/>
              <w:sz w:val="20"/>
              <w:szCs w:val="20"/>
            </w:rPr>
            <m:t xml:space="preserve">∪ </m:t>
          </m:r>
        </m:oMath>
        <w:r>
          <w:rPr>
            <w:rFonts w:ascii="Times New Roman" w:eastAsiaTheme="minorEastAsia" w:hAnsi="Times New Roman" w:cs="Times New Roman"/>
            <w:sz w:val="20"/>
            <w:szCs w:val="20"/>
          </w:rPr>
          <w:t>newSubst</w:t>
        </w:r>
        <w:proofErr w:type="spellStart"/>
        <w:r>
          <w:rPr>
            <w:rFonts w:ascii="Times New Roman" w:eastAsiaTheme="minorEastAsia" w:hAnsi="Times New Roman" w:cs="Times New Roman"/>
            <w:sz w:val="20"/>
            <w:szCs w:val="20"/>
          </w:rPr>
          <w:t>ucture</w:t>
        </w:r>
        <w:proofErr w:type="spellEnd"/>
      </w:ins>
    </w:p>
    <w:p w14:paraId="13ACB51B" w14:textId="77777777" w:rsidR="006A2DB5" w:rsidRPr="00A94892" w:rsidRDefault="006A2DB5" w:rsidP="006A2DB5">
      <w:pPr>
        <w:pStyle w:val="ListParagraph"/>
        <w:numPr>
          <w:ilvl w:val="0"/>
          <w:numId w:val="11"/>
        </w:numPr>
        <w:spacing w:after="0"/>
        <w:ind w:left="1080"/>
        <w:rPr>
          <w:ins w:id="563" w:author="jesse" w:date="2018-04-03T15:21:00Z"/>
          <w:rFonts w:ascii="Times New Roman" w:hAnsi="Times New Roman" w:cs="Times New Roman"/>
          <w:sz w:val="20"/>
          <w:szCs w:val="20"/>
        </w:rPr>
      </w:pPr>
      <w:proofErr w:type="spellStart"/>
      <w:ins w:id="564" w:author="jesse" w:date="2018-04-03T15:21:00Z">
        <w:r>
          <w:rPr>
            <w:rFonts w:ascii="Times New Roman" w:hAnsi="Times New Roman" w:cs="Times New Roman"/>
            <w:sz w:val="20"/>
            <w:szCs w:val="20"/>
          </w:rPr>
          <w:t>i</w:t>
        </w:r>
        <w:proofErr w:type="spellEnd"/>
        <w:r>
          <w:rPr>
            <w:rFonts w:ascii="Times New Roman" w:hAnsi="Times New Roman" w:cs="Times New Roman"/>
            <w:sz w:val="20"/>
            <w:szCs w:val="20"/>
          </w:rPr>
          <w:t xml:space="preserve"> = </w:t>
        </w:r>
        <w:proofErr w:type="spellStart"/>
        <w:r>
          <w:rPr>
            <w:rFonts w:ascii="Times New Roman" w:hAnsi="Times New Roman" w:cs="Times New Roman"/>
            <w:sz w:val="20"/>
            <w:szCs w:val="20"/>
          </w:rPr>
          <w:t>newSubstructure.index</w:t>
        </w:r>
        <w:proofErr w:type="spellEnd"/>
      </w:ins>
    </w:p>
    <w:p w14:paraId="63AC871A" w14:textId="77777777" w:rsidR="006A2DB5" w:rsidRPr="00226DC5" w:rsidRDefault="006A2DB5" w:rsidP="006A2DB5">
      <w:pPr>
        <w:pStyle w:val="ListParagraph"/>
        <w:spacing w:after="0"/>
        <w:ind w:left="1080"/>
        <w:rPr>
          <w:ins w:id="565" w:author="jesse" w:date="2018-04-03T15:21:00Z"/>
          <w:rFonts w:ascii="Times New Roman" w:hAnsi="Times New Roman" w:cs="Times New Roman"/>
          <w:sz w:val="20"/>
          <w:szCs w:val="20"/>
        </w:rPr>
      </w:pPr>
      <w:ins w:id="566" w:author="jesse" w:date="2018-04-03T15:21:00Z">
        <w:r>
          <w:rPr>
            <w:rFonts w:ascii="Times New Roman" w:eastAsiaTheme="minorEastAsia" w:hAnsi="Times New Roman" w:cs="Times New Roman"/>
            <w:sz w:val="20"/>
            <w:szCs w:val="20"/>
          </w:rPr>
          <w:t>//add any edges as described previously</w:t>
        </w:r>
      </w:ins>
    </w:p>
    <w:p w14:paraId="6CC7D66C" w14:textId="77777777" w:rsidR="006A2DB5" w:rsidRDefault="006A2DB5" w:rsidP="006A2DB5">
      <w:pPr>
        <w:pStyle w:val="ListParagraph"/>
        <w:numPr>
          <w:ilvl w:val="0"/>
          <w:numId w:val="11"/>
        </w:numPr>
        <w:spacing w:after="0"/>
        <w:ind w:left="1080"/>
        <w:rPr>
          <w:ins w:id="567" w:author="jesse" w:date="2018-04-03T15:21:00Z"/>
          <w:rFonts w:ascii="Times New Roman" w:hAnsi="Times New Roman" w:cs="Times New Roman"/>
          <w:sz w:val="20"/>
          <w:szCs w:val="20"/>
        </w:rPr>
      </w:pPr>
      <w:ins w:id="568" w:author="jesse" w:date="2018-04-03T15:21:00Z">
        <w:r>
          <w:rPr>
            <w:rFonts w:ascii="Times New Roman" w:hAnsi="Times New Roman" w:cs="Times New Roman"/>
            <w:sz w:val="20"/>
            <w:szCs w:val="20"/>
          </w:rPr>
          <w:t xml:space="preserve">for </w:t>
        </w:r>
        <w:proofErr w:type="spellStart"/>
        <w:r>
          <w:rPr>
            <w:rFonts w:ascii="Times New Roman" w:hAnsi="Times New Roman" w:cs="Times New Roman"/>
            <w:sz w:val="20"/>
            <w:szCs w:val="20"/>
          </w:rPr>
          <w:t>existingSubstructure</w:t>
        </w:r>
        <w:proofErr w:type="spellEnd"/>
        <w:r>
          <w:rPr>
            <w:rFonts w:ascii="Times New Roman" w:hAnsi="Times New Roman" w:cs="Times New Roman"/>
            <w:sz w:val="20"/>
            <w:szCs w:val="20"/>
          </w:rPr>
          <w:t xml:space="preserve"> in </w:t>
        </w:r>
        <w:proofErr w:type="spellStart"/>
        <w:proofErr w:type="gramStart"/>
        <w:r w:rsidRPr="005F61EE">
          <w:rPr>
            <w:rFonts w:ascii="Times New Roman" w:hAnsi="Times New Roman" w:cs="Times New Roman"/>
            <w:i/>
            <w:sz w:val="20"/>
            <w:szCs w:val="20"/>
          </w:rPr>
          <w:t>dendrogram</w:t>
        </w:r>
        <w:r>
          <w:rPr>
            <w:rFonts w:ascii="Times New Roman" w:hAnsi="Times New Roman" w:cs="Times New Roman"/>
            <w:sz w:val="20"/>
            <w:szCs w:val="20"/>
          </w:rPr>
          <w:t>.substructures</w:t>
        </w:r>
        <w:proofErr w:type="spellEnd"/>
        <w:proofErr w:type="gramEnd"/>
        <w:r>
          <w:rPr>
            <w:rFonts w:ascii="Times New Roman" w:hAnsi="Times New Roman" w:cs="Times New Roman"/>
            <w:sz w:val="20"/>
            <w:szCs w:val="20"/>
          </w:rPr>
          <w:t xml:space="preserve">: </w:t>
        </w:r>
      </w:ins>
    </w:p>
    <w:p w14:paraId="4979CF3E" w14:textId="77777777" w:rsidR="006A2DB5" w:rsidRPr="00A94892" w:rsidRDefault="006A2DB5" w:rsidP="006A2DB5">
      <w:pPr>
        <w:pStyle w:val="ListParagraph"/>
        <w:numPr>
          <w:ilvl w:val="0"/>
          <w:numId w:val="11"/>
        </w:numPr>
        <w:spacing w:after="0"/>
        <w:ind w:left="1080"/>
        <w:rPr>
          <w:ins w:id="569" w:author="jesse" w:date="2018-04-03T15:21:00Z"/>
          <w:rFonts w:ascii="Times New Roman" w:hAnsi="Times New Roman" w:cs="Times New Roman"/>
          <w:sz w:val="20"/>
          <w:szCs w:val="20"/>
        </w:rPr>
      </w:pPr>
      <w:ins w:id="570" w:author="jesse" w:date="2018-04-03T15:21:00Z">
        <w:r>
          <w:rPr>
            <w:rFonts w:ascii="Times New Roman" w:hAnsi="Times New Roman" w:cs="Times New Roman"/>
            <w:sz w:val="20"/>
            <w:szCs w:val="20"/>
          </w:rPr>
          <w:tab/>
          <w:t xml:space="preserve">j = </w:t>
        </w:r>
        <w:proofErr w:type="spellStart"/>
        <w:r>
          <w:rPr>
            <w:rFonts w:ascii="Times New Roman" w:hAnsi="Times New Roman" w:cs="Times New Roman"/>
            <w:sz w:val="20"/>
            <w:szCs w:val="20"/>
          </w:rPr>
          <w:t>existingSubstructure.index</w:t>
        </w:r>
        <w:proofErr w:type="spellEnd"/>
      </w:ins>
    </w:p>
    <w:p w14:paraId="6110477A" w14:textId="77777777" w:rsidR="006A2DB5" w:rsidRPr="00A94892" w:rsidRDefault="006A2DB5" w:rsidP="006A2DB5">
      <w:pPr>
        <w:pStyle w:val="ListParagraph"/>
        <w:numPr>
          <w:ilvl w:val="0"/>
          <w:numId w:val="11"/>
        </w:numPr>
        <w:spacing w:after="0"/>
        <w:ind w:left="1080"/>
        <w:rPr>
          <w:ins w:id="571" w:author="jesse" w:date="2018-04-03T15:21:00Z"/>
          <w:rFonts w:ascii="Times New Roman" w:hAnsi="Times New Roman" w:cs="Times New Roman"/>
          <w:sz w:val="20"/>
          <w:szCs w:val="20"/>
        </w:rPr>
      </w:pPr>
      <w:ins w:id="572" w:author="jesse" w:date="2018-04-03T15:21:00Z">
        <w:r>
          <w:rPr>
            <w:rFonts w:ascii="Times New Roman" w:hAnsi="Times New Roman" w:cs="Times New Roman"/>
            <w:sz w:val="20"/>
            <w:szCs w:val="20"/>
          </w:rPr>
          <w:tab/>
          <w:t xml:space="preserve">if </w:t>
        </w:r>
        <m:oMath>
          <m:r>
            <w:rPr>
              <w:rFonts w:ascii="Cambria Math" w:hAnsi="Cambria Math" w:cs="Times New Roman"/>
              <w:sz w:val="20"/>
              <w:szCs w:val="20"/>
            </w:rPr>
            <m:t>e(i,j)</m:t>
          </m:r>
        </m:oMath>
        <w:r>
          <w:rPr>
            <w:rFonts w:ascii="Times New Roman" w:eastAsiaTheme="minorEastAsia" w:hAnsi="Times New Roman" w:cs="Times New Roman"/>
            <w:sz w:val="20"/>
            <w:szCs w:val="20"/>
          </w:rPr>
          <w:t>:</w:t>
        </w:r>
      </w:ins>
    </w:p>
    <w:p w14:paraId="4892F7E0" w14:textId="77777777" w:rsidR="006A2DB5" w:rsidRDefault="006A2DB5" w:rsidP="006A2DB5">
      <w:pPr>
        <w:pStyle w:val="ListParagraph"/>
        <w:numPr>
          <w:ilvl w:val="0"/>
          <w:numId w:val="11"/>
        </w:numPr>
        <w:spacing w:after="0"/>
        <w:ind w:left="1080"/>
        <w:rPr>
          <w:ins w:id="573" w:author="jesse" w:date="2018-04-03T15:21:00Z"/>
          <w:rFonts w:ascii="Times New Roman" w:hAnsi="Times New Roman" w:cs="Times New Roman"/>
          <w:sz w:val="20"/>
          <w:szCs w:val="20"/>
        </w:rPr>
      </w:pPr>
      <w:ins w:id="574" w:author="jesse" w:date="2018-04-03T15:21:00Z">
        <w:r>
          <w:rPr>
            <w:rFonts w:ascii="Times New Roman" w:hAnsi="Times New Roman" w:cs="Times New Roman"/>
            <w:sz w:val="20"/>
            <w:szCs w:val="20"/>
          </w:rPr>
          <w:tab/>
        </w:r>
        <w:r>
          <w:rPr>
            <w:rFonts w:ascii="Times New Roman" w:hAnsi="Times New Roman" w:cs="Times New Roman"/>
            <w:sz w:val="20"/>
            <w:szCs w:val="20"/>
          </w:rPr>
          <w:tab/>
          <w:t xml:space="preserve">edge = </w:t>
        </w:r>
        <w:proofErr w:type="spellStart"/>
        <w:r>
          <w:rPr>
            <w:rFonts w:ascii="Times New Roman" w:hAnsi="Times New Roman" w:cs="Times New Roman"/>
            <w:sz w:val="20"/>
            <w:szCs w:val="20"/>
          </w:rPr>
          <w:t>newEdge</w:t>
        </w:r>
        <w:proofErr w:type="spellEnd"/>
        <w:r>
          <w:rPr>
            <w:rFonts w:ascii="Times New Roman" w:hAnsi="Times New Roman" w:cs="Times New Roman"/>
            <w:sz w:val="20"/>
            <w:szCs w:val="20"/>
          </w:rPr>
          <w:t>(</w:t>
        </w:r>
        <w:proofErr w:type="spellStart"/>
        <w:proofErr w:type="gramStart"/>
        <w:r>
          <w:rPr>
            <w:rFonts w:ascii="Times New Roman" w:hAnsi="Times New Roman" w:cs="Times New Roman"/>
            <w:sz w:val="20"/>
            <w:szCs w:val="20"/>
          </w:rPr>
          <w:t>i,j</w:t>
        </w:r>
        <w:proofErr w:type="spellEnd"/>
        <w:proofErr w:type="gramEnd"/>
        <w:r>
          <w:rPr>
            <w:rFonts w:ascii="Times New Roman" w:hAnsi="Times New Roman" w:cs="Times New Roman"/>
            <w:sz w:val="20"/>
            <w:szCs w:val="20"/>
          </w:rPr>
          <w:t>)</w:t>
        </w:r>
      </w:ins>
    </w:p>
    <w:p w14:paraId="493C1D13" w14:textId="77777777" w:rsidR="006A2DB5" w:rsidRPr="00A94892" w:rsidRDefault="006A2DB5" w:rsidP="006A2DB5">
      <w:pPr>
        <w:pStyle w:val="ListParagraph"/>
        <w:numPr>
          <w:ilvl w:val="0"/>
          <w:numId w:val="11"/>
        </w:numPr>
        <w:spacing w:after="0"/>
        <w:ind w:left="1080"/>
        <w:rPr>
          <w:ins w:id="575" w:author="jesse" w:date="2018-04-03T15:21:00Z"/>
          <w:rFonts w:ascii="Times New Roman" w:eastAsiaTheme="minorEastAsia" w:hAnsi="Times New Roman" w:cs="Times New Roman"/>
          <w:sz w:val="20"/>
          <w:szCs w:val="20"/>
        </w:rPr>
      </w:pPr>
      <w:ins w:id="576" w:author="jesse" w:date="2018-04-03T15:21:00Z">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edge.weight</w:t>
        </w:r>
        <w:proofErr w:type="spellEnd"/>
        <w:proofErr w:type="gramEnd"/>
        <w:r>
          <w:rPr>
            <w:rFonts w:ascii="Times New Roman" w:hAnsi="Times New Roman" w:cs="Times New Roman"/>
            <w:sz w:val="20"/>
            <w:szCs w:val="20"/>
          </w:rPr>
          <w:t xml:space="preserve"> = </w:t>
        </w:r>
        <m:oMath>
          <m:r>
            <w:rPr>
              <w:rFonts w:ascii="Cambria Math" w:hAnsi="Cambria Math" w:cs="Times New Roman"/>
              <w:sz w:val="20"/>
              <w:szCs w:val="20"/>
            </w:rPr>
            <m:t>w</m:t>
          </m:r>
          <m:d>
            <m:dPr>
              <m:ctrlPr>
                <w:rPr>
                  <w:rFonts w:ascii="Cambria Math" w:hAnsi="Cambria Math" w:cs="Times New Roman"/>
                  <w:i/>
                  <w:sz w:val="20"/>
                  <w:szCs w:val="20"/>
                </w:rPr>
              </m:ctrlPr>
            </m:dPr>
            <m:e>
              <m:r>
                <w:rPr>
                  <w:rFonts w:ascii="Cambria Math" w:hAnsi="Cambria Math" w:cs="Times New Roman"/>
                  <w:sz w:val="20"/>
                  <w:szCs w:val="20"/>
                </w:rPr>
                <m:t>i,j</m:t>
              </m:r>
            </m:e>
          </m:d>
        </m:oMath>
      </w:ins>
    </w:p>
    <w:p w14:paraId="22342D6F" w14:textId="77777777" w:rsidR="006A2DB5" w:rsidRPr="00A94892" w:rsidRDefault="006A2DB5" w:rsidP="006A2DB5">
      <w:pPr>
        <w:pStyle w:val="ListParagraph"/>
        <w:numPr>
          <w:ilvl w:val="0"/>
          <w:numId w:val="11"/>
        </w:numPr>
        <w:spacing w:after="0"/>
        <w:ind w:left="1080"/>
        <w:rPr>
          <w:ins w:id="577" w:author="jesse" w:date="2018-04-03T15:21:00Z"/>
          <w:rFonts w:ascii="Times New Roman" w:eastAsiaTheme="minorEastAsia" w:hAnsi="Times New Roman" w:cs="Times New Roman"/>
          <w:sz w:val="20"/>
          <w:szCs w:val="20"/>
        </w:rPr>
      </w:pPr>
      <w:ins w:id="578" w:author="jesse" w:date="2018-04-03T15:21:00Z">
        <w:r>
          <w:rPr>
            <w:rFonts w:ascii="Times New Roman" w:eastAsiaTheme="minorEastAsia" w:hAnsi="Times New Roman" w:cs="Times New Roman"/>
            <w:sz w:val="20"/>
            <w:szCs w:val="20"/>
          </w:rPr>
          <w:tab/>
        </w:r>
        <w:r>
          <w:rPr>
            <w:rFonts w:ascii="Times New Roman" w:eastAsiaTheme="minorEastAsia" w:hAnsi="Times New Roman" w:cs="Times New Roman"/>
            <w:sz w:val="20"/>
            <w:szCs w:val="20"/>
          </w:rPr>
          <w:tab/>
        </w:r>
        <w:proofErr w:type="spellStart"/>
        <w:proofErr w:type="gramStart"/>
        <w:r w:rsidRPr="005F61EE">
          <w:rPr>
            <w:rFonts w:ascii="Times New Roman" w:eastAsiaTheme="minorEastAsia" w:hAnsi="Times New Roman" w:cs="Times New Roman"/>
            <w:i/>
            <w:sz w:val="20"/>
            <w:szCs w:val="20"/>
          </w:rPr>
          <w:t>dendrogram</w:t>
        </w:r>
        <w:r>
          <w:rPr>
            <w:rFonts w:ascii="Times New Roman" w:eastAsiaTheme="minorEastAsia" w:hAnsi="Times New Roman" w:cs="Times New Roman"/>
            <w:sz w:val="20"/>
            <w:szCs w:val="20"/>
          </w:rPr>
          <w:t>.edges</w:t>
        </w:r>
        <w:proofErr w:type="spellEnd"/>
        <w:proofErr w:type="gramEnd"/>
        <w:r>
          <w:rPr>
            <w:rFonts w:ascii="Times New Roman" w:eastAsiaTheme="minorEastAsia" w:hAnsi="Times New Roman" w:cs="Times New Roman"/>
            <w:sz w:val="20"/>
            <w:szCs w:val="20"/>
          </w:rPr>
          <w:t xml:space="preserve"> = </w:t>
        </w:r>
        <w:proofErr w:type="spellStart"/>
        <w:r w:rsidRPr="005F61EE">
          <w:rPr>
            <w:rFonts w:ascii="Times New Roman" w:eastAsiaTheme="minorEastAsia" w:hAnsi="Times New Roman" w:cs="Times New Roman"/>
            <w:i/>
            <w:sz w:val="20"/>
            <w:szCs w:val="20"/>
          </w:rPr>
          <w:t>dendrogram</w:t>
        </w:r>
        <w:r>
          <w:rPr>
            <w:rFonts w:ascii="Times New Roman" w:eastAsiaTheme="minorEastAsia" w:hAnsi="Times New Roman" w:cs="Times New Roman"/>
            <w:sz w:val="20"/>
            <w:szCs w:val="20"/>
          </w:rPr>
          <w:t>.edges</w:t>
        </w:r>
        <w:proofErr w:type="spellEnd"/>
        <w:r>
          <w:rPr>
            <w:rFonts w:ascii="Times New Roman" w:eastAsiaTheme="minorEastAsia" w:hAnsi="Times New Roman" w:cs="Times New Roman"/>
            <w:sz w:val="20"/>
            <w:szCs w:val="20"/>
          </w:rPr>
          <w:t xml:space="preserve"> </w:t>
        </w:r>
        <m:oMath>
          <m:r>
            <w:rPr>
              <w:rFonts w:ascii="Cambria Math" w:hAnsi="Cambria Math" w:cs="Times New Roman"/>
              <w:sz w:val="20"/>
              <w:szCs w:val="20"/>
            </w:rPr>
            <m:t>∪</m:t>
          </m:r>
        </m:oMath>
        <w:r>
          <w:rPr>
            <w:rFonts w:ascii="Times New Roman" w:eastAsiaTheme="minorEastAsia" w:hAnsi="Times New Roman" w:cs="Times New Roman"/>
            <w:sz w:val="20"/>
            <w:szCs w:val="20"/>
          </w:rPr>
          <w:t xml:space="preserve"> newEdge</w:t>
        </w:r>
      </w:ins>
    </w:p>
    <w:p w14:paraId="46BFB265" w14:textId="77777777" w:rsidR="006A2DB5" w:rsidRPr="00032179" w:rsidRDefault="006A2DB5" w:rsidP="006A2DB5">
      <w:pPr>
        <w:pStyle w:val="ListParagraph"/>
        <w:numPr>
          <w:ilvl w:val="0"/>
          <w:numId w:val="11"/>
        </w:numPr>
        <w:spacing w:after="0"/>
        <w:ind w:left="1080"/>
        <w:rPr>
          <w:ins w:id="579" w:author="jesse" w:date="2018-04-03T15:21:00Z"/>
          <w:rFonts w:ascii="Times New Roman" w:hAnsi="Times New Roman" w:cs="Times New Roman"/>
          <w:sz w:val="20"/>
          <w:szCs w:val="20"/>
        </w:rPr>
      </w:pPr>
      <w:ins w:id="580" w:author="jesse" w:date="2018-04-03T15:21:00Z">
        <w:r w:rsidRPr="001732C3">
          <w:rPr>
            <w:rFonts w:ascii="Times New Roman" w:hAnsi="Times New Roman" w:cs="Times New Roman"/>
            <w:sz w:val="20"/>
            <w:szCs w:val="20"/>
          </w:rPr>
          <w:t xml:space="preserve">return </w:t>
        </w:r>
        <w:r w:rsidRPr="001732C3">
          <w:rPr>
            <w:rFonts w:ascii="Times New Roman" w:hAnsi="Times New Roman" w:cs="Times New Roman"/>
            <w:i/>
            <w:sz w:val="20"/>
            <w:szCs w:val="20"/>
          </w:rPr>
          <w:t>dendrogram</w:t>
        </w:r>
      </w:ins>
    </w:p>
    <w:p w14:paraId="23CD83A9" w14:textId="7250DD19" w:rsidR="00D54492" w:rsidRPr="00F0493A" w:rsidRDefault="006A2DB5" w:rsidP="00D0615C">
      <w:pPr>
        <w:rPr>
          <w:ins w:id="581" w:author="jesse" w:date="2018-04-03T13:38:00Z"/>
          <w:rFonts w:ascii="Times New Roman" w:eastAsiaTheme="minorEastAsia" w:hAnsi="Times New Roman" w:cs="Times New Roman"/>
        </w:rPr>
      </w:pPr>
      <w:ins w:id="582" w:author="jesse" w:date="2018-04-03T15:22:00Z">
        <w:r>
          <w:rPr>
            <w:rFonts w:ascii="Times New Roman" w:eastAsiaTheme="minorEastAsia" w:hAnsi="Times New Roman" w:cs="Times New Roman"/>
          </w:rPr>
          <w:t>As described, the code implements the previously described procedure. Data-structures</w:t>
        </w:r>
      </w:ins>
      <w:ins w:id="583" w:author="jesse" w:date="2018-04-03T15:23:00Z">
        <w:r>
          <w:rPr>
            <w:rFonts w:ascii="Times New Roman" w:eastAsiaTheme="minorEastAsia" w:hAnsi="Times New Roman" w:cs="Times New Roman"/>
          </w:rPr>
          <w:t>, such as the dendrogram, have been simplified as much as possible for clarity.</w:t>
        </w:r>
      </w:ins>
    </w:p>
    <w:p w14:paraId="365ACFD6" w14:textId="05D3E6FA" w:rsidR="00D0615C" w:rsidRDefault="00D0615C" w:rsidP="00D0615C">
      <w:pPr>
        <w:rPr>
          <w:ins w:id="584" w:author="jesse" w:date="2018-04-03T13:38:00Z"/>
          <w:rFonts w:ascii="Times New Roman" w:eastAsiaTheme="minorEastAsia" w:hAnsi="Times New Roman" w:cs="Times New Roman"/>
        </w:rPr>
      </w:pPr>
      <w:ins w:id="585" w:author="jesse" w:date="2018-04-03T13:38:00Z">
        <w:r>
          <w:rPr>
            <w:rFonts w:ascii="Times New Roman" w:hAnsi="Times New Roman" w:cs="Times New Roman"/>
          </w:rPr>
          <w:t xml:space="preserve">One </w:t>
        </w:r>
      </w:ins>
      <w:ins w:id="586" w:author="jesse" w:date="2018-04-03T13:42:00Z">
        <w:r>
          <w:rPr>
            <w:rFonts w:ascii="Times New Roman" w:hAnsi="Times New Roman" w:cs="Times New Roman"/>
          </w:rPr>
          <w:t>can</w:t>
        </w:r>
      </w:ins>
      <w:ins w:id="587" w:author="jesse" w:date="2018-04-03T13:38:00Z">
        <w:r>
          <w:rPr>
            <w:rFonts w:ascii="Times New Roman" w:hAnsi="Times New Roman" w:cs="Times New Roman"/>
          </w:rPr>
          <w:t xml:space="preserve"> criticize this construction based on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i,j</m:t>
              </m:r>
            </m:e>
          </m:d>
        </m:oMath>
        <w:r>
          <w:rPr>
            <w:rFonts w:ascii="Times New Roman" w:eastAsiaTheme="minorEastAsia" w:hAnsi="Times New Roman" w:cs="Times New Roman"/>
          </w:rPr>
          <w:t xml:space="preserve">. For example, why not account for edges to all ancestors, not just the most recently compressing one? This is a valid criticism if one assumes that the relationship between substructures and their relative iteration number is arbitrary. Under this interpretation, their relations would likely also be represented as undirected. However, the significance of </w:t>
        </w:r>
        <w:r>
          <w:rPr>
            <w:rFonts w:ascii="Times New Roman" w:eastAsiaTheme="minorEastAsia" w:hAnsi="Times New Roman" w:cs="Times New Roman"/>
          </w:rPr>
          <w:lastRenderedPageBreak/>
          <w:t>compression-order is one of decreasing information, where highly compressing substructures are removed from the log first, followed by substructures of decreasing compression with respect to whatever remains of the log. Hence, the relationship between substructures demonstrates a heuristic dependency and a gradually decreasing substructure “value”.</w:t>
        </w:r>
      </w:ins>
      <w:ins w:id="588" w:author="jesse" w:date="2018-04-03T13:43:00Z">
        <w:r w:rsidR="009538B5">
          <w:rPr>
            <w:rFonts w:ascii="Times New Roman" w:eastAsiaTheme="minorEastAsia" w:hAnsi="Times New Roman" w:cs="Times New Roman"/>
          </w:rPr>
          <w:t xml:space="preserve"> F</w:t>
        </w:r>
      </w:ins>
      <w:ins w:id="589" w:author="jesse" w:date="2018-04-03T13:38:00Z">
        <w:r>
          <w:rPr>
            <w:rFonts w:ascii="Times New Roman" w:eastAsiaTheme="minorEastAsia" w:hAnsi="Times New Roman" w:cs="Times New Roman"/>
          </w:rPr>
          <w:t xml:space="preserve">rom the trace perspective, </w:t>
        </w:r>
      </w:ins>
      <w:ins w:id="590" w:author="jesse" w:date="2018-04-03T13:43:00Z">
        <w:r w:rsidR="009538B5">
          <w:rPr>
            <w:rFonts w:ascii="Times New Roman" w:eastAsiaTheme="minorEastAsia" w:hAnsi="Times New Roman" w:cs="Times New Roman"/>
          </w:rPr>
          <w:t xml:space="preserve">this possesses a local property such that </w:t>
        </w:r>
      </w:ins>
      <w:ins w:id="591" w:author="jesse" w:date="2018-04-03T13:38:00Z">
        <w:r>
          <w:rPr>
            <w:rFonts w:ascii="Times New Roman" w:eastAsiaTheme="minorEastAsia" w:hAnsi="Times New Roman" w:cs="Times New Roman"/>
          </w:rPr>
          <w:t>the ordered removal of substructures relates them in some way, obviously because those structures represent tasks that were executed during that trace. Hence, there is a local dependency between substructures, which relates through the traces via their id’s.</w:t>
        </w:r>
      </w:ins>
    </w:p>
    <w:p w14:paraId="5D05F6AE" w14:textId="66A61347" w:rsidR="00A21C5F" w:rsidRPr="009538B5" w:rsidRDefault="00D0615C" w:rsidP="000018CC">
      <w:pPr>
        <w:rPr>
          <w:rFonts w:ascii="Times New Roman" w:hAnsi="Times New Roman" w:cs="Times New Roman"/>
          <w:rPrChange w:id="592" w:author="jesse" w:date="2018-04-03T13:44:00Z">
            <w:rPr>
              <w:rFonts w:ascii="Times New Roman" w:hAnsi="Times New Roman" w:cs="Times New Roman"/>
              <w:sz w:val="20"/>
              <w:szCs w:val="20"/>
            </w:rPr>
          </w:rPrChange>
        </w:rPr>
      </w:pPr>
      <w:ins w:id="593" w:author="jesse" w:date="2018-04-03T13:38:00Z">
        <w:r>
          <w:rPr>
            <w:rFonts w:ascii="Times New Roman" w:eastAsiaTheme="minorEastAsia" w:hAnsi="Times New Roman" w:cs="Times New Roman"/>
          </w:rPr>
          <w:t xml:space="preserve">But again, </w:t>
        </w:r>
      </w:ins>
      <w:ins w:id="594" w:author="jesse" w:date="2018-04-03T13:44:00Z">
        <w:r w:rsidR="009538B5">
          <w:rPr>
            <w:rFonts w:ascii="Times New Roman" w:eastAsiaTheme="minorEastAsia" w:hAnsi="Times New Roman" w:cs="Times New Roman"/>
          </w:rPr>
          <w:t>this</w:t>
        </w:r>
      </w:ins>
      <w:ins w:id="595" w:author="jesse" w:date="2018-04-03T13:38:00Z">
        <w:r>
          <w:rPr>
            <w:rFonts w:ascii="Times New Roman" w:eastAsiaTheme="minorEastAsia" w:hAnsi="Times New Roman" w:cs="Times New Roman"/>
          </w:rPr>
          <w:t xml:space="preserve"> dendrogram is a representation suited to a specific objective and happens to be suitable for anomaly detection. Alternative dendrogram semantics could be conceived for other objectives.</w:t>
        </w:r>
      </w:ins>
    </w:p>
    <w:bookmarkEnd w:id="483"/>
    <w:p w14:paraId="1CBD42FE" w14:textId="74ECA8C1" w:rsidR="000018CC" w:rsidRPr="001732C3" w:rsidRDefault="009538B5" w:rsidP="000018CC">
      <w:pPr>
        <w:rPr>
          <w:rFonts w:ascii="Times New Roman" w:hAnsi="Times New Roman" w:cs="Times New Roman"/>
          <w:sz w:val="20"/>
          <w:szCs w:val="20"/>
        </w:rPr>
      </w:pPr>
      <w:ins w:id="596" w:author="jesse" w:date="2018-04-03T13:44:00Z">
        <w:r>
          <w:rPr>
            <w:rFonts w:ascii="Times New Roman" w:hAnsi="Times New Roman" w:cs="Times New Roman"/>
            <w:sz w:val="20"/>
            <w:szCs w:val="20"/>
          </w:rPr>
          <w:t xml:space="preserve">Overall, </w:t>
        </w:r>
      </w:ins>
      <w:ins w:id="597" w:author="jesse" w:date="2018-04-03T13:45:00Z">
        <w:r>
          <w:rPr>
            <w:rFonts w:ascii="Times New Roman" w:hAnsi="Times New Roman" w:cs="Times New Roman"/>
            <w:sz w:val="20"/>
            <w:szCs w:val="20"/>
          </w:rPr>
          <w:t>t</w:t>
        </w:r>
      </w:ins>
      <w:del w:id="598" w:author="jesse" w:date="2018-04-03T13:45:00Z">
        <w:r w:rsidR="000018CC" w:rsidRPr="001732C3" w:rsidDel="009538B5">
          <w:rPr>
            <w:rFonts w:ascii="Times New Roman" w:hAnsi="Times New Roman" w:cs="Times New Roman"/>
            <w:sz w:val="20"/>
            <w:szCs w:val="20"/>
          </w:rPr>
          <w:delText>T</w:delText>
        </w:r>
      </w:del>
      <w:r w:rsidR="000018CC" w:rsidRPr="001732C3">
        <w:rPr>
          <w:rFonts w:ascii="Times New Roman" w:hAnsi="Times New Roman" w:cs="Times New Roman"/>
          <w:sz w:val="20"/>
          <w:szCs w:val="20"/>
        </w:rPr>
        <w:t xml:space="preserve">he </w:t>
      </w:r>
      <w:proofErr w:type="gramStart"/>
      <w:r w:rsidR="000018CC" w:rsidRPr="001732C3">
        <w:rPr>
          <w:rFonts w:ascii="Times New Roman" w:hAnsi="Times New Roman" w:cs="Times New Roman"/>
          <w:sz w:val="20"/>
          <w:szCs w:val="20"/>
        </w:rPr>
        <w:t>approach</w:t>
      </w:r>
      <w:proofErr w:type="gramEnd"/>
      <w:r w:rsidR="000018CC" w:rsidRPr="001732C3">
        <w:rPr>
          <w:rFonts w:ascii="Times New Roman" w:hAnsi="Times New Roman" w:cs="Times New Roman"/>
          <w:sz w:val="20"/>
          <w:szCs w:val="20"/>
        </w:rPr>
        <w:t xml:space="preserve">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del w:id="599" w:author="Larry Holder" w:date="2018-03-31T10:59:00Z">
        <w:r w:rsidR="000018CC" w:rsidRPr="001732C3" w:rsidDel="008D2E64">
          <w:rPr>
            <w:rFonts w:ascii="Times New Roman" w:hAnsi="Times New Roman" w:cs="Times New Roman"/>
            <w:sz w:val="20"/>
            <w:szCs w:val="20"/>
          </w:rPr>
          <w:delText>to or exiting from</w:delText>
        </w:r>
      </w:del>
      <w:ins w:id="600" w:author="Larry Holder" w:date="2018-03-31T10:59:00Z">
        <w:r w:rsidR="008D2E64">
          <w:rPr>
            <w:rFonts w:ascii="Times New Roman" w:hAnsi="Times New Roman" w:cs="Times New Roman"/>
            <w:sz w:val="20"/>
            <w:szCs w:val="20"/>
          </w:rPr>
          <w:t>on</w:t>
        </w:r>
      </w:ins>
      <w:r w:rsidR="000018CC" w:rsidRPr="001732C3">
        <w:rPr>
          <w:rFonts w:ascii="Times New Roman" w:hAnsi="Times New Roman" w:cs="Times New Roman"/>
          <w:sz w:val="20"/>
          <w:szCs w:val="20"/>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lower frequency.</w:t>
      </w:r>
    </w:p>
    <w:p w14:paraId="23BFBEA6" w14:textId="08405DB8"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This gives the following process-oriented pattern-mining algorithm</w:t>
      </w:r>
      <w:ins w:id="601" w:author="jesse" w:date="2018-04-03T15:43:00Z">
        <w:r w:rsidR="004C20B1">
          <w:rPr>
            <w:rFonts w:ascii="Times New Roman" w:hAnsi="Times New Roman" w:cs="Times New Roman"/>
            <w:sz w:val="20"/>
            <w:szCs w:val="20"/>
          </w:rPr>
          <w:t xml:space="preserve">, where </w:t>
        </w:r>
        <w:proofErr w:type="spellStart"/>
        <w:r w:rsidR="004C20B1">
          <w:rPr>
            <w:rFonts w:ascii="Times New Roman" w:hAnsi="Times New Roman" w:cs="Times New Roman"/>
            <w:sz w:val="20"/>
            <w:szCs w:val="20"/>
          </w:rPr>
          <w:t>AddSubstructure</w:t>
        </w:r>
        <w:proofErr w:type="spellEnd"/>
        <w:r w:rsidR="004C20B1">
          <w:rPr>
            <w:rFonts w:ascii="Times New Roman" w:hAnsi="Times New Roman" w:cs="Times New Roman"/>
            <w:sz w:val="20"/>
            <w:szCs w:val="20"/>
          </w:rPr>
          <w:t xml:space="preserve"> was defined previously</w:t>
        </w:r>
      </w:ins>
      <w:r w:rsidRPr="001732C3">
        <w:rPr>
          <w:rFonts w:ascii="Times New Roman" w:hAnsi="Times New Roman" w:cs="Times New Roman"/>
          <w:sz w:val="20"/>
          <w:szCs w:val="20"/>
        </w:rPr>
        <w:t>:</w:t>
      </w:r>
    </w:p>
    <w:p w14:paraId="0E01BEE0" w14:textId="77777777" w:rsidR="000018CC" w:rsidRPr="001732C3" w:rsidRDefault="000018CC" w:rsidP="009824DE">
      <w:pPr>
        <w:pBdr>
          <w:top w:val="single" w:sz="6" w:space="1" w:color="auto"/>
          <w:bottom w:val="single" w:sz="6" w:space="1" w:color="auto"/>
        </w:pBdr>
        <w:spacing w:after="0"/>
        <w:ind w:left="720"/>
        <w:outlineLvl w:val="0"/>
        <w:rPr>
          <w:rFonts w:ascii="Times New Roman" w:hAnsi="Times New Roman" w:cs="Times New Roman"/>
          <w:b/>
          <w:sz w:val="20"/>
          <w:szCs w:val="20"/>
        </w:rPr>
      </w:pPr>
      <w:bookmarkStart w:id="602" w:name="_Hlk510529525"/>
      <w:r w:rsidRPr="001732C3">
        <w:rPr>
          <w:rFonts w:ascii="Times New Roman" w:hAnsi="Times New Roman" w:cs="Times New Roman"/>
          <w:b/>
          <w:sz w:val="20"/>
          <w:szCs w:val="20"/>
        </w:rPr>
        <w:t>Algorithm 1: SUBDUE-based Process Log Compression</w:t>
      </w:r>
    </w:p>
    <w:p w14:paraId="74043F4F"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Input</w:t>
      </w:r>
      <w:r w:rsidRPr="001732C3">
        <w:rPr>
          <w:rFonts w:ascii="Times New Roman" w:hAnsi="Times New Roman" w:cs="Times New Roman"/>
          <w:sz w:val="20"/>
          <w:szCs w:val="20"/>
        </w:rPr>
        <w:tab/>
      </w:r>
      <w:r w:rsidRPr="001732C3">
        <w:rPr>
          <w:rFonts w:ascii="Times New Roman" w:hAnsi="Times New Roman" w:cs="Times New Roman"/>
          <w:i/>
          <w:sz w:val="20"/>
          <w:szCs w:val="20"/>
        </w:rPr>
        <w:t>mine</w:t>
      </w:r>
      <w:r w:rsidRPr="001732C3">
        <w:rPr>
          <w:rFonts w:ascii="Times New Roman" w:hAnsi="Times New Roman" w:cs="Times New Roman"/>
          <w:sz w:val="20"/>
          <w:szCs w:val="20"/>
        </w:rPr>
        <w:t>: A process mining algorithm (e.g., the Inductive Miner)</w:t>
      </w:r>
    </w:p>
    <w:p w14:paraId="61FDB2C8"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Pr="001732C3">
        <w:rPr>
          <w:rFonts w:ascii="Times New Roman" w:hAnsi="Times New Roman" w:cs="Times New Roman"/>
          <w:i/>
          <w:sz w:val="20"/>
          <w:szCs w:val="20"/>
        </w:rPr>
        <w:t>log</w:t>
      </w:r>
      <w:r w:rsidRPr="001732C3">
        <w:rPr>
          <w:rFonts w:ascii="Times New Roman" w:hAnsi="Times New Roman" w:cs="Times New Roman"/>
          <w:sz w:val="20"/>
          <w:szCs w:val="20"/>
        </w:rPr>
        <w:t>: A trace log from some process</w:t>
      </w:r>
    </w:p>
    <w:p w14:paraId="5CC090E0"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ab/>
      </w:r>
      <w:r w:rsidRPr="001732C3">
        <w:rPr>
          <w:rFonts w:ascii="Times New Roman" w:hAnsi="Times New Roman" w:cs="Times New Roman"/>
          <w:i/>
          <w:sz w:val="20"/>
          <w:szCs w:val="20"/>
        </w:rPr>
        <w:t>dendrogram</w:t>
      </w:r>
      <w:r w:rsidRPr="001732C3">
        <w:rPr>
          <w:rFonts w:ascii="Times New Roman" w:hAnsi="Times New Roman" w:cs="Times New Roman"/>
          <w:sz w:val="20"/>
          <w:szCs w:val="20"/>
        </w:rPr>
        <w:t>: A graphical decomposition of the log’s structural features</w:t>
      </w:r>
    </w:p>
    <w:p w14:paraId="6282C2A1"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model = </w:t>
      </w:r>
      <w:proofErr w:type="gramStart"/>
      <w:r w:rsidRPr="001732C3">
        <w:rPr>
          <w:rFonts w:ascii="Times New Roman" w:hAnsi="Times New Roman" w:cs="Times New Roman"/>
          <w:i/>
          <w:sz w:val="20"/>
          <w:szCs w:val="20"/>
        </w:rPr>
        <w:t>mine</w:t>
      </w:r>
      <w:r w:rsidRPr="001732C3">
        <w:rPr>
          <w:rFonts w:ascii="Times New Roman" w:hAnsi="Times New Roman" w:cs="Times New Roman"/>
          <w:sz w:val="20"/>
          <w:szCs w:val="20"/>
        </w:rPr>
        <w:t>(</w:t>
      </w:r>
      <w:proofErr w:type="gramEnd"/>
      <w:r w:rsidRPr="001732C3">
        <w:rPr>
          <w:rFonts w:ascii="Times New Roman" w:hAnsi="Times New Roman" w:cs="Times New Roman"/>
          <w:sz w:val="20"/>
          <w:szCs w:val="20"/>
        </w:rPr>
        <w:t>miner, log)</w:t>
      </w:r>
      <w:r w:rsidRPr="001732C3">
        <w:rPr>
          <w:rFonts w:ascii="Times New Roman" w:hAnsi="Times New Roman" w:cs="Times New Roman"/>
          <w:sz w:val="20"/>
          <w:szCs w:val="20"/>
        </w:rPr>
        <w:tab/>
      </w:r>
      <w:r w:rsidRPr="001732C3">
        <w:rPr>
          <w:rFonts w:ascii="Times New Roman" w:hAnsi="Times New Roman" w:cs="Times New Roman"/>
          <w:sz w:val="20"/>
          <w:szCs w:val="20"/>
        </w:rPr>
        <w:tab/>
        <w:t>#mine the graphical process model</w:t>
      </w:r>
    </w:p>
    <w:p w14:paraId="4D7191D9"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traceGraphs = </w:t>
      </w:r>
      <w:proofErr w:type="gramStart"/>
      <w:r w:rsidRPr="001732C3">
        <w:rPr>
          <w:rFonts w:ascii="Times New Roman" w:hAnsi="Times New Roman" w:cs="Times New Roman"/>
          <w:sz w:val="20"/>
          <w:szCs w:val="20"/>
        </w:rPr>
        <w:t>convert(</w:t>
      </w:r>
      <w:proofErr w:type="gramEnd"/>
      <w:r w:rsidRPr="001732C3">
        <w:rPr>
          <w:rFonts w:ascii="Times New Roman" w:hAnsi="Times New Roman" w:cs="Times New Roman"/>
          <w:sz w:val="20"/>
          <w:szCs w:val="20"/>
        </w:rPr>
        <w:t>model, log)</w:t>
      </w:r>
      <w:r w:rsidRPr="001732C3">
        <w:rPr>
          <w:rFonts w:ascii="Times New Roman" w:hAnsi="Times New Roman" w:cs="Times New Roman"/>
          <w:sz w:val="20"/>
          <w:szCs w:val="20"/>
        </w:rPr>
        <w:tab/>
        <w:t xml:space="preserve">#regenerate the log traces as graphs, using </w:t>
      </w:r>
      <w:r w:rsidRPr="001732C3">
        <w:rPr>
          <w:rFonts w:ascii="Times New Roman" w:hAnsi="Times New Roman" w:cs="Times New Roman"/>
          <w:i/>
          <w:sz w:val="20"/>
          <w:szCs w:val="20"/>
        </w:rPr>
        <w:t>model</w:t>
      </w:r>
    </w:p>
    <w:p w14:paraId="18F5193C"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 {}</w:t>
      </w:r>
    </w:p>
    <w:p w14:paraId="0DD5DFC0"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while not empty(traceGraphs):</w:t>
      </w:r>
    </w:p>
    <w:p w14:paraId="60F59121"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proofErr w:type="spellStart"/>
      <w:r w:rsidRPr="001732C3">
        <w:rPr>
          <w:rFonts w:ascii="Times New Roman" w:hAnsi="Times New Roman" w:cs="Times New Roman"/>
          <w:sz w:val="20"/>
          <w:szCs w:val="20"/>
        </w:rPr>
        <w:t>bestSubstructure</w:t>
      </w:r>
      <w:proofErr w:type="spellEnd"/>
      <w:r w:rsidRPr="001732C3">
        <w:rPr>
          <w:rFonts w:ascii="Times New Roman" w:hAnsi="Times New Roman" w:cs="Times New Roman"/>
          <w:sz w:val="20"/>
          <w:szCs w:val="20"/>
        </w:rPr>
        <w:t xml:space="preserve"> = </w:t>
      </w:r>
      <w:proofErr w:type="spellStart"/>
      <w:proofErr w:type="gramStart"/>
      <w:r w:rsidRPr="001732C3">
        <w:rPr>
          <w:rFonts w:ascii="Times New Roman" w:hAnsi="Times New Roman" w:cs="Times New Roman"/>
          <w:sz w:val="20"/>
          <w:szCs w:val="20"/>
        </w:rPr>
        <w:t>MineBestSubstructure</w:t>
      </w:r>
      <w:proofErr w:type="spellEnd"/>
      <w:r w:rsidRPr="001732C3">
        <w:rPr>
          <w:rFonts w:ascii="Times New Roman" w:hAnsi="Times New Roman" w:cs="Times New Roman"/>
          <w:sz w:val="20"/>
          <w:szCs w:val="20"/>
        </w:rPr>
        <w:t>(</w:t>
      </w:r>
      <w:proofErr w:type="gramEnd"/>
      <w:r w:rsidRPr="001732C3">
        <w:rPr>
          <w:rFonts w:ascii="Times New Roman" w:hAnsi="Times New Roman" w:cs="Times New Roman"/>
          <w:sz w:val="20"/>
          <w:szCs w:val="20"/>
        </w:rPr>
        <w:t>SUBDUE, traceGraphs)</w:t>
      </w:r>
    </w:p>
    <w:p w14:paraId="47CD8AA9"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 </w:t>
      </w:r>
      <w:commentRangeStart w:id="603"/>
      <w:proofErr w:type="spellStart"/>
      <w:r w:rsidRPr="001732C3">
        <w:rPr>
          <w:rFonts w:ascii="Times New Roman" w:hAnsi="Times New Roman" w:cs="Times New Roman"/>
          <w:sz w:val="20"/>
          <w:szCs w:val="20"/>
        </w:rPr>
        <w:t>AddSubstructure</w:t>
      </w:r>
      <w:commentRangeEnd w:id="603"/>
      <w:proofErr w:type="spellEnd"/>
      <w:r w:rsidR="008D2E64">
        <w:rPr>
          <w:rStyle w:val="CommentReference"/>
        </w:rPr>
        <w:commentReference w:id="603"/>
      </w:r>
      <w:r w:rsidRPr="001732C3">
        <w:rPr>
          <w:rFonts w:ascii="Times New Roman" w:hAnsi="Times New Roman" w:cs="Times New Roman"/>
          <w:sz w:val="20"/>
          <w:szCs w:val="20"/>
        </w:rPr>
        <w:t>(</w:t>
      </w:r>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w:t>
      </w:r>
      <w:proofErr w:type="spellStart"/>
      <w:r w:rsidRPr="001732C3">
        <w:rPr>
          <w:rFonts w:ascii="Times New Roman" w:hAnsi="Times New Roman" w:cs="Times New Roman"/>
          <w:sz w:val="20"/>
          <w:szCs w:val="20"/>
        </w:rPr>
        <w:t>bestSubstructure</w:t>
      </w:r>
      <w:proofErr w:type="spellEnd"/>
      <w:r w:rsidRPr="001732C3">
        <w:rPr>
          <w:rFonts w:ascii="Times New Roman" w:hAnsi="Times New Roman" w:cs="Times New Roman"/>
          <w:sz w:val="20"/>
          <w:szCs w:val="20"/>
        </w:rPr>
        <w:t>)</w:t>
      </w:r>
    </w:p>
    <w:p w14:paraId="334D4FE9"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t xml:space="preserve">traceGraphs = </w:t>
      </w:r>
      <w:proofErr w:type="spellStart"/>
      <w:proofErr w:type="gramStart"/>
      <w:r w:rsidRPr="001732C3">
        <w:rPr>
          <w:rFonts w:ascii="Times New Roman" w:hAnsi="Times New Roman" w:cs="Times New Roman"/>
          <w:sz w:val="20"/>
          <w:szCs w:val="20"/>
        </w:rPr>
        <w:t>DeleteSubstructure</w:t>
      </w:r>
      <w:proofErr w:type="spellEnd"/>
      <w:r w:rsidRPr="001732C3">
        <w:rPr>
          <w:rFonts w:ascii="Times New Roman" w:hAnsi="Times New Roman" w:cs="Times New Roman"/>
          <w:sz w:val="20"/>
          <w:szCs w:val="20"/>
        </w:rPr>
        <w:t>(</w:t>
      </w:r>
      <w:proofErr w:type="gramEnd"/>
      <w:r w:rsidRPr="001732C3">
        <w:rPr>
          <w:rFonts w:ascii="Times New Roman" w:hAnsi="Times New Roman" w:cs="Times New Roman"/>
          <w:sz w:val="20"/>
          <w:szCs w:val="20"/>
        </w:rPr>
        <w:t xml:space="preserve">traceGraphs, </w:t>
      </w:r>
      <w:proofErr w:type="spellStart"/>
      <w:r w:rsidRPr="001732C3">
        <w:rPr>
          <w:rFonts w:ascii="Times New Roman" w:hAnsi="Times New Roman" w:cs="Times New Roman"/>
          <w:sz w:val="20"/>
          <w:szCs w:val="20"/>
        </w:rPr>
        <w:t>bestSubstructure</w:t>
      </w:r>
      <w:proofErr w:type="spellEnd"/>
      <w:r w:rsidRPr="001732C3">
        <w:rPr>
          <w:rFonts w:ascii="Times New Roman" w:hAnsi="Times New Roman" w:cs="Times New Roman"/>
          <w:sz w:val="20"/>
          <w:szCs w:val="20"/>
        </w:rPr>
        <w:t>)</w:t>
      </w:r>
    </w:p>
    <w:p w14:paraId="37FF614E"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return </w:t>
      </w:r>
      <w:r w:rsidRPr="001732C3">
        <w:rPr>
          <w:rFonts w:ascii="Times New Roman" w:hAnsi="Times New Roman" w:cs="Times New Roman"/>
          <w:i/>
          <w:sz w:val="20"/>
          <w:szCs w:val="20"/>
        </w:rPr>
        <w:t>dendrogram</w:t>
      </w:r>
    </w:p>
    <w:bookmarkEnd w:id="602"/>
    <w:p w14:paraId="5B44C7FF" w14:textId="77777777" w:rsidR="000018CC" w:rsidRPr="001732C3" w:rsidRDefault="000018CC" w:rsidP="000018CC">
      <w:pPr>
        <w:spacing w:after="0"/>
        <w:rPr>
          <w:rFonts w:ascii="Times New Roman" w:hAnsi="Times New Roman" w:cs="Times New Roman"/>
          <w:sz w:val="20"/>
          <w:szCs w:val="20"/>
        </w:rPr>
      </w:pPr>
    </w:p>
    <w:p w14:paraId="3C5B7F43" w14:textId="3734A947" w:rsidR="004C20B1" w:rsidRDefault="004C20B1" w:rsidP="000018CC">
      <w:pPr>
        <w:rPr>
          <w:ins w:id="604" w:author="jesse" w:date="2018-04-03T15:45:00Z"/>
          <w:rFonts w:ascii="Times New Roman" w:hAnsi="Times New Roman" w:cs="Times New Roman"/>
          <w:sz w:val="20"/>
          <w:szCs w:val="20"/>
        </w:rPr>
      </w:pPr>
      <w:ins w:id="605" w:author="jesse" w:date="2018-04-03T15:44:00Z">
        <w:r>
          <w:rPr>
            <w:rFonts w:ascii="Times New Roman" w:hAnsi="Times New Roman" w:cs="Times New Roman"/>
            <w:sz w:val="20"/>
            <w:szCs w:val="20"/>
          </w:rPr>
          <w:t xml:space="preserve">The </w:t>
        </w:r>
        <w:proofErr w:type="spellStart"/>
        <w:r>
          <w:rPr>
            <w:rFonts w:ascii="Times New Roman" w:hAnsi="Times New Roman" w:cs="Times New Roman"/>
            <w:sz w:val="20"/>
            <w:szCs w:val="20"/>
          </w:rPr>
          <w:t>DeleteSubstructures</w:t>
        </w:r>
        <w:proofErr w:type="spellEnd"/>
        <w:r>
          <w:rPr>
            <w:rFonts w:ascii="Times New Roman" w:hAnsi="Times New Roman" w:cs="Times New Roman"/>
            <w:sz w:val="20"/>
            <w:szCs w:val="20"/>
          </w:rPr>
          <w:t xml:space="preserve"> method is straightforward removal of a substructure from the set of remaining trace graphs at </w:t>
        </w:r>
      </w:ins>
      <w:ins w:id="606" w:author="jesse" w:date="2018-04-03T15:45:00Z">
        <w:r>
          <w:rPr>
            <w:rFonts w:ascii="Times New Roman" w:hAnsi="Times New Roman" w:cs="Times New Roman"/>
            <w:sz w:val="20"/>
            <w:szCs w:val="20"/>
          </w:rPr>
          <w:t>each iteration, and is defined here explicitly for reproduction:</w:t>
        </w:r>
      </w:ins>
    </w:p>
    <w:p w14:paraId="0145DBAB" w14:textId="77777777" w:rsidR="004C20B1" w:rsidRPr="001732C3" w:rsidRDefault="004C20B1" w:rsidP="004C20B1">
      <w:pPr>
        <w:pBdr>
          <w:top w:val="single" w:sz="6" w:space="1" w:color="auto"/>
          <w:bottom w:val="single" w:sz="6" w:space="1" w:color="auto"/>
        </w:pBdr>
        <w:spacing w:after="0"/>
        <w:ind w:left="720"/>
        <w:outlineLvl w:val="0"/>
        <w:rPr>
          <w:ins w:id="607" w:author="jesse" w:date="2018-04-03T15:45:00Z"/>
          <w:rFonts w:ascii="Times New Roman" w:hAnsi="Times New Roman" w:cs="Times New Roman"/>
          <w:b/>
          <w:sz w:val="20"/>
          <w:szCs w:val="20"/>
        </w:rPr>
      </w:pPr>
      <w:proofErr w:type="spellStart"/>
      <w:ins w:id="608" w:author="jesse" w:date="2018-04-03T15:45:00Z">
        <w:r>
          <w:rPr>
            <w:rFonts w:ascii="Times New Roman" w:hAnsi="Times New Roman" w:cs="Times New Roman"/>
            <w:b/>
            <w:sz w:val="20"/>
            <w:szCs w:val="20"/>
          </w:rPr>
          <w:t>DeleteSubstructure</w:t>
        </w:r>
        <w:proofErr w:type="spellEnd"/>
        <w:r>
          <w:rPr>
            <w:rFonts w:ascii="Times New Roman" w:hAnsi="Times New Roman" w:cs="Times New Roman"/>
            <w:b/>
            <w:sz w:val="20"/>
            <w:szCs w:val="20"/>
          </w:rPr>
          <w:t xml:space="preserve"> Definition</w:t>
        </w:r>
      </w:ins>
    </w:p>
    <w:p w14:paraId="7008E2F8" w14:textId="77777777" w:rsidR="004C20B1" w:rsidRPr="001732C3" w:rsidRDefault="004C20B1" w:rsidP="004C20B1">
      <w:pPr>
        <w:spacing w:after="0"/>
        <w:ind w:left="720"/>
        <w:rPr>
          <w:ins w:id="609" w:author="jesse" w:date="2018-04-03T15:45:00Z"/>
          <w:rFonts w:ascii="Times New Roman" w:hAnsi="Times New Roman" w:cs="Times New Roman"/>
          <w:sz w:val="20"/>
          <w:szCs w:val="20"/>
        </w:rPr>
      </w:pPr>
      <w:ins w:id="610" w:author="jesse" w:date="2018-04-03T15:45:00Z">
        <w:r w:rsidRPr="001732C3">
          <w:rPr>
            <w:rFonts w:ascii="Times New Roman" w:hAnsi="Times New Roman" w:cs="Times New Roman"/>
            <w:b/>
            <w:sz w:val="20"/>
            <w:szCs w:val="20"/>
          </w:rPr>
          <w:t>Input</w:t>
        </w:r>
        <w:r w:rsidRPr="001732C3">
          <w:rPr>
            <w:rFonts w:ascii="Times New Roman" w:hAnsi="Times New Roman" w:cs="Times New Roman"/>
            <w:sz w:val="20"/>
            <w:szCs w:val="20"/>
          </w:rPr>
          <w:tab/>
        </w:r>
        <w:r>
          <w:rPr>
            <w:rFonts w:ascii="Times New Roman" w:hAnsi="Times New Roman" w:cs="Times New Roman"/>
            <w:i/>
            <w:sz w:val="20"/>
            <w:szCs w:val="20"/>
          </w:rPr>
          <w:t>traceGraphs</w:t>
        </w:r>
        <w:r w:rsidRPr="001732C3">
          <w:rPr>
            <w:rFonts w:ascii="Times New Roman" w:hAnsi="Times New Roman" w:cs="Times New Roman"/>
            <w:sz w:val="20"/>
            <w:szCs w:val="20"/>
          </w:rPr>
          <w:t xml:space="preserve">: </w:t>
        </w:r>
        <w:r>
          <w:rPr>
            <w:rFonts w:ascii="Times New Roman" w:hAnsi="Times New Roman" w:cs="Times New Roman"/>
            <w:sz w:val="20"/>
            <w:szCs w:val="20"/>
          </w:rPr>
          <w:t>The set of remaining trace graphs</w:t>
        </w:r>
      </w:ins>
    </w:p>
    <w:p w14:paraId="1FF8389C" w14:textId="77777777" w:rsidR="004C20B1" w:rsidRPr="001732C3" w:rsidRDefault="004C20B1" w:rsidP="004C20B1">
      <w:pPr>
        <w:spacing w:after="0"/>
        <w:ind w:left="720"/>
        <w:rPr>
          <w:ins w:id="611" w:author="jesse" w:date="2018-04-03T15:45:00Z"/>
          <w:rFonts w:ascii="Times New Roman" w:hAnsi="Times New Roman" w:cs="Times New Roman"/>
          <w:sz w:val="20"/>
          <w:szCs w:val="20"/>
        </w:rPr>
      </w:pPr>
      <w:ins w:id="612" w:author="jesse" w:date="2018-04-03T15:45:00Z">
        <w:r w:rsidRPr="001732C3">
          <w:rPr>
            <w:rFonts w:ascii="Times New Roman" w:hAnsi="Times New Roman" w:cs="Times New Roman"/>
            <w:sz w:val="20"/>
            <w:szCs w:val="20"/>
          </w:rPr>
          <w:tab/>
        </w:r>
        <w:r>
          <w:rPr>
            <w:rFonts w:ascii="Times New Roman" w:hAnsi="Times New Roman" w:cs="Times New Roman"/>
            <w:i/>
            <w:sz w:val="20"/>
            <w:szCs w:val="20"/>
          </w:rPr>
          <w:t>substructure</w:t>
        </w:r>
        <w:r w:rsidRPr="001732C3">
          <w:rPr>
            <w:rFonts w:ascii="Times New Roman" w:hAnsi="Times New Roman" w:cs="Times New Roman"/>
            <w:sz w:val="20"/>
            <w:szCs w:val="20"/>
          </w:rPr>
          <w:t>:</w:t>
        </w:r>
        <w:r>
          <w:rPr>
            <w:rFonts w:ascii="Times New Roman" w:hAnsi="Times New Roman" w:cs="Times New Roman"/>
            <w:sz w:val="20"/>
            <w:szCs w:val="20"/>
          </w:rPr>
          <w:t xml:space="preserve"> A substructure (graph) to be deleted from all trace subgraphs</w:t>
        </w:r>
      </w:ins>
    </w:p>
    <w:p w14:paraId="10A08913" w14:textId="77777777" w:rsidR="004C20B1" w:rsidRPr="0026423F" w:rsidRDefault="004C20B1" w:rsidP="004C20B1">
      <w:pPr>
        <w:spacing w:after="0"/>
        <w:ind w:left="720"/>
        <w:rPr>
          <w:ins w:id="613" w:author="jesse" w:date="2018-04-03T15:45:00Z"/>
          <w:rFonts w:ascii="Times New Roman" w:hAnsi="Times New Roman" w:cs="Times New Roman"/>
          <w:i/>
          <w:sz w:val="20"/>
          <w:szCs w:val="20"/>
        </w:rPr>
      </w:pPr>
      <w:ins w:id="614" w:author="jesse" w:date="2018-04-03T15:45:00Z">
        <w:r w:rsidRPr="001732C3">
          <w:rPr>
            <w:rFonts w:ascii="Times New Roman" w:hAnsi="Times New Roman" w:cs="Times New Roman"/>
            <w:b/>
            <w:sz w:val="20"/>
            <w:szCs w:val="20"/>
          </w:rPr>
          <w:t>Output</w:t>
        </w:r>
        <w:r w:rsidRPr="001732C3">
          <w:rPr>
            <w:rFonts w:ascii="Times New Roman" w:hAnsi="Times New Roman" w:cs="Times New Roman"/>
            <w:sz w:val="20"/>
            <w:szCs w:val="20"/>
          </w:rPr>
          <w:tab/>
        </w:r>
        <w:r>
          <w:rPr>
            <w:rFonts w:ascii="Times New Roman" w:hAnsi="Times New Roman" w:cs="Times New Roman"/>
            <w:i/>
            <w:sz w:val="20"/>
            <w:szCs w:val="20"/>
          </w:rPr>
          <w:t>traceGraphs</w:t>
        </w:r>
        <w:r w:rsidRPr="001732C3">
          <w:rPr>
            <w:rFonts w:ascii="Times New Roman" w:hAnsi="Times New Roman" w:cs="Times New Roman"/>
            <w:sz w:val="20"/>
            <w:szCs w:val="20"/>
          </w:rPr>
          <w:t xml:space="preserve">: </w:t>
        </w:r>
        <w:r>
          <w:rPr>
            <w:rFonts w:ascii="Times New Roman" w:hAnsi="Times New Roman" w:cs="Times New Roman"/>
            <w:sz w:val="20"/>
            <w:szCs w:val="20"/>
          </w:rPr>
          <w:t xml:space="preserve">The set of remaining trace graphs are removing </w:t>
        </w:r>
        <w:r>
          <w:rPr>
            <w:rFonts w:ascii="Times New Roman" w:hAnsi="Times New Roman" w:cs="Times New Roman"/>
            <w:i/>
            <w:sz w:val="20"/>
            <w:szCs w:val="20"/>
          </w:rPr>
          <w:t>substructure</w:t>
        </w:r>
      </w:ins>
    </w:p>
    <w:p w14:paraId="79B74D8E" w14:textId="77777777" w:rsidR="004C20B1" w:rsidRDefault="004C20B1" w:rsidP="004C20B1">
      <w:pPr>
        <w:pStyle w:val="ListParagraph"/>
        <w:numPr>
          <w:ilvl w:val="0"/>
          <w:numId w:val="12"/>
        </w:numPr>
        <w:spacing w:after="0"/>
        <w:ind w:left="1080"/>
        <w:rPr>
          <w:ins w:id="615" w:author="jesse" w:date="2018-04-03T15:45:00Z"/>
          <w:rFonts w:ascii="Times New Roman" w:hAnsi="Times New Roman" w:cs="Times New Roman"/>
          <w:sz w:val="20"/>
          <w:szCs w:val="20"/>
        </w:rPr>
      </w:pPr>
      <w:ins w:id="616" w:author="jesse" w:date="2018-04-03T15:45:00Z">
        <w:r>
          <w:rPr>
            <w:rFonts w:ascii="Times New Roman" w:hAnsi="Times New Roman" w:cs="Times New Roman"/>
            <w:sz w:val="20"/>
            <w:szCs w:val="20"/>
          </w:rPr>
          <w:t>for trace in traceGraphs:</w:t>
        </w:r>
      </w:ins>
    </w:p>
    <w:p w14:paraId="08272E82" w14:textId="77777777" w:rsidR="004C20B1" w:rsidRPr="0026423F" w:rsidRDefault="004C20B1" w:rsidP="004C20B1">
      <w:pPr>
        <w:spacing w:after="0"/>
        <w:rPr>
          <w:ins w:id="617" w:author="jesse" w:date="2018-04-03T15:45:00Z"/>
          <w:rFonts w:ascii="Times New Roman" w:hAnsi="Times New Roman" w:cs="Times New Roman"/>
          <w:sz w:val="20"/>
          <w:szCs w:val="20"/>
        </w:rPr>
      </w:pPr>
      <w:ins w:id="618" w:author="jesse" w:date="2018-04-03T15:45:00Z">
        <w:r>
          <w:rPr>
            <w:rFonts w:ascii="Times New Roman" w:hAnsi="Times New Roman" w:cs="Times New Roman"/>
            <w:sz w:val="20"/>
            <w:szCs w:val="20"/>
          </w:rPr>
          <w:tab/>
        </w:r>
        <w:r>
          <w:rPr>
            <w:rFonts w:ascii="Times New Roman" w:hAnsi="Times New Roman" w:cs="Times New Roman"/>
            <w:sz w:val="20"/>
            <w:szCs w:val="20"/>
          </w:rPr>
          <w:tab/>
          <w:t>//delete substructure from this graph</w:t>
        </w:r>
      </w:ins>
    </w:p>
    <w:p w14:paraId="622FF6AF" w14:textId="77777777" w:rsidR="004C20B1" w:rsidRDefault="004C20B1" w:rsidP="004C20B1">
      <w:pPr>
        <w:pStyle w:val="ListParagraph"/>
        <w:numPr>
          <w:ilvl w:val="0"/>
          <w:numId w:val="12"/>
        </w:numPr>
        <w:spacing w:after="0"/>
        <w:ind w:left="1080"/>
        <w:rPr>
          <w:ins w:id="619" w:author="jesse" w:date="2018-04-03T15:45:00Z"/>
          <w:rFonts w:ascii="Times New Roman" w:hAnsi="Times New Roman" w:cs="Times New Roman"/>
          <w:sz w:val="20"/>
          <w:szCs w:val="20"/>
        </w:rPr>
      </w:pPr>
      <w:ins w:id="620" w:author="jesse" w:date="2018-04-03T15:45:00Z">
        <w:r>
          <w:rPr>
            <w:rFonts w:ascii="Times New Roman" w:hAnsi="Times New Roman" w:cs="Times New Roman"/>
            <w:sz w:val="20"/>
            <w:szCs w:val="20"/>
          </w:rPr>
          <w:tab/>
        </w:r>
        <w:proofErr w:type="spellStart"/>
        <w:proofErr w:type="gramStart"/>
        <w:r>
          <w:rPr>
            <w:rFonts w:ascii="Times New Roman" w:hAnsi="Times New Roman" w:cs="Times New Roman"/>
            <w:sz w:val="20"/>
            <w:szCs w:val="20"/>
          </w:rPr>
          <w:t>trace.vertices</w:t>
        </w:r>
        <w:proofErr w:type="spellEnd"/>
        <w:proofErr w:type="gramEnd"/>
        <w:r>
          <w:rPr>
            <w:rFonts w:ascii="Times New Roman" w:hAnsi="Times New Roman" w:cs="Times New Roman"/>
            <w:sz w:val="20"/>
            <w:szCs w:val="20"/>
          </w:rPr>
          <w:t xml:space="preserve"> = </w:t>
        </w:r>
        <w:proofErr w:type="spellStart"/>
        <w:r>
          <w:rPr>
            <w:rFonts w:ascii="Times New Roman" w:hAnsi="Times New Roman" w:cs="Times New Roman"/>
            <w:sz w:val="20"/>
            <w:szCs w:val="20"/>
          </w:rPr>
          <w:t>trace.vertices</w:t>
        </w:r>
        <w:proofErr w:type="spellEnd"/>
        <w:r>
          <w:rPr>
            <w:rFonts w:ascii="Times New Roman" w:hAnsi="Times New Roman" w:cs="Times New Roman"/>
            <w:sz w:val="20"/>
            <w:szCs w:val="20"/>
          </w:rPr>
          <w:t xml:space="preserve"> \ </w:t>
        </w:r>
        <w:proofErr w:type="spellStart"/>
        <w:r>
          <w:rPr>
            <w:rFonts w:ascii="Times New Roman" w:hAnsi="Times New Roman" w:cs="Times New Roman"/>
            <w:sz w:val="20"/>
            <w:szCs w:val="20"/>
          </w:rPr>
          <w:t>substructure.vertices</w:t>
        </w:r>
        <w:proofErr w:type="spellEnd"/>
      </w:ins>
    </w:p>
    <w:p w14:paraId="65178006" w14:textId="77777777" w:rsidR="004C20B1" w:rsidRPr="0026423F" w:rsidRDefault="004C20B1" w:rsidP="004C20B1">
      <w:pPr>
        <w:pStyle w:val="ListParagraph"/>
        <w:spacing w:after="0"/>
        <w:ind w:left="1080"/>
        <w:rPr>
          <w:ins w:id="621" w:author="jesse" w:date="2018-04-03T15:45:00Z"/>
          <w:rFonts w:ascii="Times New Roman" w:hAnsi="Times New Roman" w:cs="Times New Roman"/>
          <w:sz w:val="20"/>
          <w:szCs w:val="20"/>
        </w:rPr>
      </w:pPr>
      <w:ins w:id="622" w:author="jesse" w:date="2018-04-03T15:45:00Z">
        <w:r>
          <w:rPr>
            <w:rFonts w:ascii="Times New Roman" w:hAnsi="Times New Roman" w:cs="Times New Roman"/>
            <w:sz w:val="20"/>
            <w:szCs w:val="20"/>
          </w:rPr>
          <w:tab/>
          <w:t>//delete any edges within or incident on this substructure</w:t>
        </w:r>
      </w:ins>
    </w:p>
    <w:p w14:paraId="519747F6" w14:textId="77777777" w:rsidR="004C20B1" w:rsidRDefault="004C20B1" w:rsidP="004C20B1">
      <w:pPr>
        <w:pStyle w:val="ListParagraph"/>
        <w:numPr>
          <w:ilvl w:val="0"/>
          <w:numId w:val="12"/>
        </w:numPr>
        <w:spacing w:after="0"/>
        <w:ind w:left="1080"/>
        <w:rPr>
          <w:ins w:id="623" w:author="jesse" w:date="2018-04-03T15:45:00Z"/>
          <w:rFonts w:ascii="Times New Roman" w:hAnsi="Times New Roman" w:cs="Times New Roman"/>
          <w:sz w:val="20"/>
          <w:szCs w:val="20"/>
        </w:rPr>
      </w:pPr>
      <w:ins w:id="624" w:author="jesse" w:date="2018-04-03T15:45:00Z">
        <w:r>
          <w:rPr>
            <w:rFonts w:ascii="Times New Roman" w:hAnsi="Times New Roman" w:cs="Times New Roman"/>
            <w:sz w:val="20"/>
            <w:szCs w:val="20"/>
          </w:rPr>
          <w:tab/>
          <w:t xml:space="preserve">for edge in </w:t>
        </w:r>
        <w:proofErr w:type="spellStart"/>
        <w:proofErr w:type="gramStart"/>
        <w:r>
          <w:rPr>
            <w:rFonts w:ascii="Times New Roman" w:hAnsi="Times New Roman" w:cs="Times New Roman"/>
            <w:sz w:val="20"/>
            <w:szCs w:val="20"/>
          </w:rPr>
          <w:t>trace.edges</w:t>
        </w:r>
        <w:proofErr w:type="spellEnd"/>
        <w:proofErr w:type="gramEnd"/>
        <w:r>
          <w:rPr>
            <w:rFonts w:ascii="Times New Roman" w:hAnsi="Times New Roman" w:cs="Times New Roman"/>
            <w:sz w:val="20"/>
            <w:szCs w:val="20"/>
          </w:rPr>
          <w:t>:</w:t>
        </w:r>
      </w:ins>
    </w:p>
    <w:p w14:paraId="33B083C8" w14:textId="77777777" w:rsidR="004C20B1" w:rsidRDefault="004C20B1" w:rsidP="004C20B1">
      <w:pPr>
        <w:pStyle w:val="ListParagraph"/>
        <w:numPr>
          <w:ilvl w:val="0"/>
          <w:numId w:val="12"/>
        </w:numPr>
        <w:spacing w:after="0"/>
        <w:ind w:left="1080"/>
        <w:rPr>
          <w:ins w:id="625" w:author="jesse" w:date="2018-04-03T15:45:00Z"/>
          <w:rFonts w:ascii="Times New Roman" w:hAnsi="Times New Roman" w:cs="Times New Roman"/>
          <w:sz w:val="20"/>
          <w:szCs w:val="20"/>
        </w:rPr>
      </w:pPr>
      <w:ins w:id="626" w:author="jesse" w:date="2018-04-03T15:45:00Z">
        <w:r>
          <w:rPr>
            <w:rFonts w:ascii="Times New Roman" w:hAnsi="Times New Roman" w:cs="Times New Roman"/>
            <w:sz w:val="20"/>
            <w:szCs w:val="20"/>
          </w:rPr>
          <w:tab/>
        </w:r>
        <w:r>
          <w:rPr>
            <w:rFonts w:ascii="Times New Roman" w:hAnsi="Times New Roman" w:cs="Times New Roman"/>
            <w:sz w:val="20"/>
            <w:szCs w:val="20"/>
          </w:rPr>
          <w:tab/>
          <w:t xml:space="preserve">if </w:t>
        </w:r>
        <w:proofErr w:type="spellStart"/>
        <w:proofErr w:type="gramStart"/>
        <w:r>
          <w:rPr>
            <w:rFonts w:ascii="Times New Roman" w:hAnsi="Times New Roman" w:cs="Times New Roman"/>
            <w:sz w:val="20"/>
            <w:szCs w:val="20"/>
          </w:rPr>
          <w:t>edge.destVertex</w:t>
        </w:r>
        <w:proofErr w:type="spellEnd"/>
        <w:proofErr w:type="gramEnd"/>
        <w:r>
          <w:rPr>
            <w:rFonts w:ascii="Times New Roman" w:hAnsi="Times New Roman" w:cs="Times New Roman"/>
            <w:sz w:val="20"/>
            <w:szCs w:val="20"/>
          </w:rPr>
          <w:t xml:space="preserve"> in </w:t>
        </w:r>
        <w:proofErr w:type="spellStart"/>
        <w:r>
          <w:rPr>
            <w:rFonts w:ascii="Times New Roman" w:hAnsi="Times New Roman" w:cs="Times New Roman"/>
            <w:sz w:val="20"/>
            <w:szCs w:val="20"/>
          </w:rPr>
          <w:t>substructure.vertices</w:t>
        </w:r>
        <w:proofErr w:type="spellEnd"/>
        <w:r>
          <w:rPr>
            <w:rFonts w:ascii="Times New Roman" w:hAnsi="Times New Roman" w:cs="Times New Roman"/>
            <w:sz w:val="20"/>
            <w:szCs w:val="20"/>
          </w:rPr>
          <w:t>:</w:t>
        </w:r>
      </w:ins>
    </w:p>
    <w:p w14:paraId="15BC5A36" w14:textId="77777777" w:rsidR="004C20B1" w:rsidRDefault="004C20B1" w:rsidP="004C20B1">
      <w:pPr>
        <w:pStyle w:val="ListParagraph"/>
        <w:numPr>
          <w:ilvl w:val="0"/>
          <w:numId w:val="12"/>
        </w:numPr>
        <w:spacing w:after="0"/>
        <w:ind w:left="1080"/>
        <w:rPr>
          <w:ins w:id="627" w:author="jesse" w:date="2018-04-03T15:45:00Z"/>
          <w:rFonts w:ascii="Times New Roman" w:hAnsi="Times New Roman" w:cs="Times New Roman"/>
          <w:sz w:val="20"/>
          <w:szCs w:val="20"/>
        </w:rPr>
      </w:pPr>
      <w:ins w:id="628" w:author="jesse" w:date="2018-04-03T15:45:00Z">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trace.edges</w:t>
        </w:r>
        <w:proofErr w:type="spellEnd"/>
        <w:proofErr w:type="gramEnd"/>
        <w:r>
          <w:rPr>
            <w:rFonts w:ascii="Times New Roman" w:hAnsi="Times New Roman" w:cs="Times New Roman"/>
            <w:sz w:val="20"/>
            <w:szCs w:val="20"/>
          </w:rPr>
          <w:t xml:space="preserve"> = </w:t>
        </w:r>
        <w:proofErr w:type="spellStart"/>
        <w:r>
          <w:rPr>
            <w:rFonts w:ascii="Times New Roman" w:hAnsi="Times New Roman" w:cs="Times New Roman"/>
            <w:sz w:val="20"/>
            <w:szCs w:val="20"/>
          </w:rPr>
          <w:t>trace.edges</w:t>
        </w:r>
        <w:proofErr w:type="spellEnd"/>
        <w:r>
          <w:rPr>
            <w:rFonts w:ascii="Times New Roman" w:hAnsi="Times New Roman" w:cs="Times New Roman"/>
            <w:sz w:val="20"/>
            <w:szCs w:val="20"/>
          </w:rPr>
          <w:t xml:space="preserve"> \ edge</w:t>
        </w:r>
      </w:ins>
    </w:p>
    <w:p w14:paraId="75DD9930" w14:textId="77777777" w:rsidR="004C20B1" w:rsidRDefault="004C20B1" w:rsidP="004C20B1">
      <w:pPr>
        <w:pStyle w:val="ListParagraph"/>
        <w:numPr>
          <w:ilvl w:val="0"/>
          <w:numId w:val="12"/>
        </w:numPr>
        <w:spacing w:after="0"/>
        <w:ind w:left="1080"/>
        <w:rPr>
          <w:ins w:id="629" w:author="jesse" w:date="2018-04-03T15:45:00Z"/>
          <w:rFonts w:ascii="Times New Roman" w:hAnsi="Times New Roman" w:cs="Times New Roman"/>
          <w:sz w:val="20"/>
          <w:szCs w:val="20"/>
        </w:rPr>
      </w:pPr>
      <w:ins w:id="630" w:author="jesse" w:date="2018-04-03T15:45:00Z">
        <w:r>
          <w:rPr>
            <w:rFonts w:ascii="Times New Roman" w:hAnsi="Times New Roman" w:cs="Times New Roman"/>
            <w:sz w:val="20"/>
            <w:szCs w:val="20"/>
          </w:rPr>
          <w:tab/>
        </w:r>
        <w:r>
          <w:rPr>
            <w:rFonts w:ascii="Times New Roman" w:hAnsi="Times New Roman" w:cs="Times New Roman"/>
            <w:sz w:val="20"/>
            <w:szCs w:val="20"/>
          </w:rPr>
          <w:tab/>
          <w:t xml:space="preserve">if </w:t>
        </w:r>
        <w:proofErr w:type="spellStart"/>
        <w:proofErr w:type="gramStart"/>
        <w:r>
          <w:rPr>
            <w:rFonts w:ascii="Times New Roman" w:hAnsi="Times New Roman" w:cs="Times New Roman"/>
            <w:sz w:val="20"/>
            <w:szCs w:val="20"/>
          </w:rPr>
          <w:t>edge.sourceVertex</w:t>
        </w:r>
        <w:proofErr w:type="spellEnd"/>
        <w:proofErr w:type="gramEnd"/>
        <w:r>
          <w:rPr>
            <w:rFonts w:ascii="Times New Roman" w:hAnsi="Times New Roman" w:cs="Times New Roman"/>
            <w:sz w:val="20"/>
            <w:szCs w:val="20"/>
          </w:rPr>
          <w:t xml:space="preserve"> in </w:t>
        </w:r>
        <w:proofErr w:type="spellStart"/>
        <w:r>
          <w:rPr>
            <w:rFonts w:ascii="Times New Roman" w:hAnsi="Times New Roman" w:cs="Times New Roman"/>
            <w:sz w:val="20"/>
            <w:szCs w:val="20"/>
          </w:rPr>
          <w:t>substructure.vertices</w:t>
        </w:r>
        <w:proofErr w:type="spellEnd"/>
        <w:r>
          <w:rPr>
            <w:rFonts w:ascii="Times New Roman" w:hAnsi="Times New Roman" w:cs="Times New Roman"/>
            <w:sz w:val="20"/>
            <w:szCs w:val="20"/>
          </w:rPr>
          <w:t>:</w:t>
        </w:r>
      </w:ins>
    </w:p>
    <w:p w14:paraId="514AC2E5" w14:textId="77777777" w:rsidR="004C20B1" w:rsidRPr="0026423F" w:rsidRDefault="004C20B1" w:rsidP="004C20B1">
      <w:pPr>
        <w:pStyle w:val="ListParagraph"/>
        <w:numPr>
          <w:ilvl w:val="0"/>
          <w:numId w:val="12"/>
        </w:numPr>
        <w:spacing w:after="0"/>
        <w:ind w:left="1080"/>
        <w:rPr>
          <w:ins w:id="631" w:author="jesse" w:date="2018-04-03T15:45:00Z"/>
          <w:rFonts w:ascii="Times New Roman" w:hAnsi="Times New Roman" w:cs="Times New Roman"/>
          <w:sz w:val="20"/>
          <w:szCs w:val="20"/>
        </w:rPr>
      </w:pPr>
      <w:ins w:id="632" w:author="jesse" w:date="2018-04-03T15:45:00Z">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trace.edges</w:t>
        </w:r>
        <w:proofErr w:type="spellEnd"/>
        <w:proofErr w:type="gramEnd"/>
        <w:r>
          <w:rPr>
            <w:rFonts w:ascii="Times New Roman" w:hAnsi="Times New Roman" w:cs="Times New Roman"/>
            <w:sz w:val="20"/>
            <w:szCs w:val="20"/>
          </w:rPr>
          <w:t xml:space="preserve"> = </w:t>
        </w:r>
        <w:proofErr w:type="spellStart"/>
        <w:r>
          <w:rPr>
            <w:rFonts w:ascii="Times New Roman" w:hAnsi="Times New Roman" w:cs="Times New Roman"/>
            <w:sz w:val="20"/>
            <w:szCs w:val="20"/>
          </w:rPr>
          <w:t>trace.edges</w:t>
        </w:r>
        <w:proofErr w:type="spellEnd"/>
        <w:r>
          <w:rPr>
            <w:rFonts w:ascii="Times New Roman" w:hAnsi="Times New Roman" w:cs="Times New Roman"/>
            <w:sz w:val="20"/>
            <w:szCs w:val="20"/>
          </w:rPr>
          <w:t xml:space="preserve"> \ edge</w:t>
        </w:r>
      </w:ins>
    </w:p>
    <w:p w14:paraId="3742305B" w14:textId="2DD26649" w:rsidR="004C20B1" w:rsidRPr="0092562F" w:rsidRDefault="004C20B1" w:rsidP="000018CC">
      <w:pPr>
        <w:pStyle w:val="ListParagraph"/>
        <w:numPr>
          <w:ilvl w:val="0"/>
          <w:numId w:val="12"/>
        </w:numPr>
        <w:spacing w:after="0"/>
        <w:ind w:left="1080"/>
        <w:rPr>
          <w:ins w:id="633" w:author="jesse" w:date="2018-04-03T15:45:00Z"/>
          <w:rFonts w:ascii="Times New Roman" w:hAnsi="Times New Roman" w:cs="Times New Roman"/>
          <w:sz w:val="20"/>
          <w:szCs w:val="20"/>
          <w:rPrChange w:id="634" w:author="jesse" w:date="2018-04-03T15:45:00Z">
            <w:rPr>
              <w:ins w:id="635" w:author="jesse" w:date="2018-04-03T15:45:00Z"/>
              <w:rFonts w:ascii="Times New Roman" w:hAnsi="Times New Roman" w:cs="Times New Roman"/>
              <w:i/>
              <w:sz w:val="20"/>
              <w:szCs w:val="20"/>
            </w:rPr>
          </w:rPrChange>
        </w:rPr>
      </w:pPr>
      <w:ins w:id="636" w:author="jesse" w:date="2018-04-03T15:45:00Z">
        <w:r w:rsidRPr="001732C3">
          <w:rPr>
            <w:rFonts w:ascii="Times New Roman" w:hAnsi="Times New Roman" w:cs="Times New Roman"/>
            <w:sz w:val="20"/>
            <w:szCs w:val="20"/>
          </w:rPr>
          <w:lastRenderedPageBreak/>
          <w:t xml:space="preserve">return </w:t>
        </w:r>
        <w:r>
          <w:rPr>
            <w:rFonts w:ascii="Times New Roman" w:hAnsi="Times New Roman" w:cs="Times New Roman"/>
            <w:i/>
            <w:sz w:val="20"/>
            <w:szCs w:val="20"/>
          </w:rPr>
          <w:t>traceGraphs</w:t>
        </w:r>
      </w:ins>
    </w:p>
    <w:p w14:paraId="7BAABD4E" w14:textId="77777777" w:rsidR="0092562F" w:rsidRPr="0092562F" w:rsidRDefault="0092562F" w:rsidP="0092562F">
      <w:pPr>
        <w:spacing w:after="0"/>
        <w:rPr>
          <w:ins w:id="637" w:author="jesse" w:date="2018-04-03T15:44:00Z"/>
          <w:rFonts w:ascii="Times New Roman" w:hAnsi="Times New Roman" w:cs="Times New Roman"/>
          <w:sz w:val="20"/>
          <w:szCs w:val="20"/>
          <w:rPrChange w:id="638" w:author="jesse" w:date="2018-04-03T15:45:00Z">
            <w:rPr>
              <w:ins w:id="639" w:author="jesse" w:date="2018-04-03T15:44:00Z"/>
            </w:rPr>
          </w:rPrChange>
        </w:rPr>
        <w:pPrChange w:id="640" w:author="jesse" w:date="2018-04-03T15:45:00Z">
          <w:pPr/>
        </w:pPrChange>
      </w:pPr>
    </w:p>
    <w:p w14:paraId="78B97998" w14:textId="6A27F374"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As described</w:t>
      </w:r>
      <w:ins w:id="641" w:author="jesse" w:date="2018-04-03T15:45:00Z">
        <w:r w:rsidR="0092562F">
          <w:rPr>
            <w:rFonts w:ascii="Times New Roman" w:hAnsi="Times New Roman" w:cs="Times New Roman"/>
            <w:sz w:val="20"/>
            <w:szCs w:val="20"/>
          </w:rPr>
          <w:t xml:space="preserve"> in algorithm 1</w:t>
        </w:r>
      </w:ins>
      <w:r w:rsidRPr="001732C3">
        <w:rPr>
          <w:rFonts w:ascii="Times New Roman" w:hAnsi="Times New Roman" w:cs="Times New Roman"/>
          <w:sz w:val="20"/>
          <w:szCs w:val="20"/>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0D563A" w:rsidRPr="001732C3">
        <w:rPr>
          <w:rFonts w:ascii="Times New Roman" w:hAnsi="Times New Roman" w:cs="Times New Roman"/>
          <w:sz w:val="20"/>
          <w:szCs w:val="20"/>
        </w:rPr>
        <w:t>substructure ancestry</w:t>
      </w:r>
      <w:r w:rsidRPr="001732C3">
        <w:rPr>
          <w:rFonts w:ascii="Times New Roman" w:hAnsi="Times New Roman" w:cs="Times New Roman"/>
          <w:sz w:val="20"/>
          <w:szCs w:val="20"/>
        </w:rPr>
        <w:t xml:space="preserve"> between compressing substructures.</w:t>
      </w:r>
    </w:p>
    <w:p w14:paraId="7E7AB500" w14:textId="28580308"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The strength of this method lies in the dendrogram as a descriptive model of the input log. The dendrogram can be analyzed in post-processing for frequent process features, redundant behavior, outliers, and anomalies. </w:t>
      </w:r>
      <w:commentRangeStart w:id="642"/>
      <w:r w:rsidR="00827952" w:rsidRPr="001732C3">
        <w:rPr>
          <w:rFonts w:ascii="Times New Roman" w:hAnsi="Times New Roman" w:cs="Times New Roman"/>
          <w:sz w:val="20"/>
          <w:szCs w:val="20"/>
        </w:rPr>
        <w:t>The work by (</w:t>
      </w:r>
      <w:proofErr w:type="spellStart"/>
      <w:r w:rsidRPr="001732C3">
        <w:rPr>
          <w:rFonts w:ascii="Times New Roman" w:hAnsi="Times New Roman" w:cs="Times New Roman"/>
          <w:sz w:val="20"/>
          <w:szCs w:val="20"/>
        </w:rPr>
        <w:t>Diam</w:t>
      </w:r>
      <w:r w:rsidR="001F3D08" w:rsidRPr="001732C3">
        <w:rPr>
          <w:rFonts w:ascii="Times New Roman" w:hAnsi="Times New Roman" w:cs="Times New Roman"/>
          <w:sz w:val="20"/>
          <w:szCs w:val="20"/>
        </w:rPr>
        <w:t>a</w:t>
      </w:r>
      <w:r w:rsidRPr="001732C3">
        <w:rPr>
          <w:rFonts w:ascii="Times New Roman" w:hAnsi="Times New Roman" w:cs="Times New Roman"/>
          <w:sz w:val="20"/>
          <w:szCs w:val="20"/>
        </w:rPr>
        <w:t>ntini</w:t>
      </w:r>
      <w:proofErr w:type="spellEnd"/>
      <w:r w:rsidRPr="001732C3">
        <w:rPr>
          <w:rFonts w:ascii="Times New Roman" w:hAnsi="Times New Roman" w:cs="Times New Roman"/>
          <w:sz w:val="20"/>
          <w:szCs w:val="20"/>
        </w:rPr>
        <w:t xml:space="preserve"> et al.</w:t>
      </w:r>
      <w:r w:rsidR="00827952" w:rsidRPr="001732C3">
        <w:rPr>
          <w:rFonts w:ascii="Times New Roman" w:hAnsi="Times New Roman" w:cs="Times New Roman"/>
          <w:sz w:val="20"/>
          <w:szCs w:val="20"/>
        </w:rPr>
        <w:t>, 2015)</w:t>
      </w:r>
      <w:r w:rsidRPr="001732C3">
        <w:rPr>
          <w:rFonts w:ascii="Times New Roman" w:hAnsi="Times New Roman" w:cs="Times New Roman"/>
          <w:i/>
          <w:sz w:val="20"/>
          <w:szCs w:val="20"/>
        </w:rPr>
        <w:t xml:space="preserve"> </w:t>
      </w:r>
      <w:r w:rsidRPr="001732C3">
        <w:rPr>
          <w:rFonts w:ascii="Times New Roman" w:hAnsi="Times New Roman" w:cs="Times New Roman"/>
          <w:sz w:val="20"/>
          <w:szCs w:val="20"/>
        </w:rPr>
        <w:t>successfully implemented a variety of uses for similar SUBDUE-based dendrograms, especially in the context of spaghetti processes.</w:t>
      </w:r>
      <w:commentRangeEnd w:id="642"/>
      <w:r w:rsidR="00560FE5">
        <w:rPr>
          <w:rStyle w:val="CommentReference"/>
        </w:rPr>
        <w:commentReference w:id="642"/>
      </w:r>
    </w:p>
    <w:p w14:paraId="447EB9B6" w14:textId="5D598E70"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This method of </w:t>
      </w:r>
      <w:del w:id="643" w:author="Larry Holder" w:date="2018-03-31T11:10:00Z">
        <w:r w:rsidRPr="001732C3" w:rsidDel="00560FE5">
          <w:rPr>
            <w:rFonts w:ascii="Times New Roman" w:hAnsi="Times New Roman" w:cs="Times New Roman"/>
            <w:sz w:val="20"/>
            <w:szCs w:val="20"/>
          </w:rPr>
          <w:delText>frequent-</w:delText>
        </w:r>
      </w:del>
      <w:r w:rsidRPr="001732C3">
        <w:rPr>
          <w:rFonts w:ascii="Times New Roman" w:hAnsi="Times New Roman" w:cs="Times New Roman"/>
          <w:sz w:val="20"/>
          <w:szCs w:val="20"/>
        </w:rPr>
        <w:t xml:space="preserve">subgraph mining of workflow logs belongs to the family of dendrogram- or tree-induction methods in </w:t>
      </w:r>
      <w:ins w:id="644" w:author="Larry Holder" w:date="2018-03-31T11:10:00Z">
        <w:r w:rsidR="00560FE5">
          <w:rPr>
            <w:rFonts w:ascii="Times New Roman" w:hAnsi="Times New Roman" w:cs="Times New Roman"/>
            <w:sz w:val="20"/>
            <w:szCs w:val="20"/>
          </w:rPr>
          <w:t xml:space="preserve">the </w:t>
        </w:r>
      </w:ins>
      <w:r w:rsidRPr="001732C3">
        <w:rPr>
          <w:rFonts w:ascii="Times New Roman" w:hAnsi="Times New Roman" w:cs="Times New Roman"/>
          <w:sz w:val="20"/>
          <w:szCs w:val="20"/>
        </w:rPr>
        <w:t xml:space="preserve">process mining literature </w:t>
      </w:r>
      <w:r w:rsidR="00397E21" w:rsidRPr="001732C3">
        <w:rPr>
          <w:rFonts w:ascii="Times New Roman" w:hAnsi="Times New Roman" w:cs="Times New Roman"/>
          <w:sz w:val="20"/>
          <w:szCs w:val="20"/>
        </w:rPr>
        <w:t>(Song</w:t>
      </w:r>
      <w:r w:rsidR="00C03E7B" w:rsidRPr="001732C3">
        <w:rPr>
          <w:rFonts w:ascii="Times New Roman" w:hAnsi="Times New Roman" w:cs="Times New Roman"/>
          <w:sz w:val="20"/>
          <w:szCs w:val="20"/>
        </w:rPr>
        <w:t xml:space="preserve"> </w:t>
      </w:r>
      <w:r w:rsidR="00397E21" w:rsidRPr="001732C3">
        <w:rPr>
          <w:rFonts w:ascii="Times New Roman" w:hAnsi="Times New Roman" w:cs="Times New Roman"/>
          <w:sz w:val="20"/>
          <w:szCs w:val="20"/>
        </w:rPr>
        <w:t>et al.,</w:t>
      </w:r>
      <w:r w:rsidR="002C3F90" w:rsidRPr="001732C3">
        <w:rPr>
          <w:rFonts w:ascii="Times New Roman" w:hAnsi="Times New Roman" w:cs="Times New Roman"/>
          <w:sz w:val="20"/>
          <w:szCs w:val="20"/>
        </w:rPr>
        <w:t xml:space="preserve"> </w:t>
      </w:r>
      <w:r w:rsidR="00397E21" w:rsidRPr="001732C3">
        <w:rPr>
          <w:rFonts w:ascii="Times New Roman" w:hAnsi="Times New Roman" w:cs="Times New Roman"/>
          <w:sz w:val="20"/>
          <w:szCs w:val="20"/>
        </w:rPr>
        <w:t>2009),</w:t>
      </w:r>
      <w:r w:rsidRPr="001732C3">
        <w:rPr>
          <w:rFonts w:ascii="Times New Roman" w:hAnsi="Times New Roman" w:cs="Times New Roman"/>
          <w:sz w:val="20"/>
          <w:szCs w:val="20"/>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ins w:id="645" w:author="Larry Holder" w:date="2018-03-31T11:11:00Z">
        <w:r w:rsidR="00560FE5">
          <w:rPr>
            <w:rFonts w:ascii="Times New Roman" w:hAnsi="Times New Roman" w:cs="Times New Roman"/>
            <w:sz w:val="20"/>
            <w:szCs w:val="20"/>
          </w:rPr>
          <w:t>When applied to a real-world setting, t</w:t>
        </w:r>
      </w:ins>
      <w:del w:id="646" w:author="Larry Holder" w:date="2018-03-31T11:11:00Z">
        <w:r w:rsidRPr="001732C3" w:rsidDel="00560FE5">
          <w:rPr>
            <w:rFonts w:ascii="Times New Roman" w:hAnsi="Times New Roman" w:cs="Times New Roman"/>
            <w:sz w:val="20"/>
            <w:szCs w:val="20"/>
          </w:rPr>
          <w:delText>T</w:delText>
        </w:r>
      </w:del>
      <w:r w:rsidRPr="001732C3">
        <w:rPr>
          <w:rFonts w:ascii="Times New Roman" w:hAnsi="Times New Roman" w:cs="Times New Roman"/>
          <w:sz w:val="20"/>
          <w:szCs w:val="20"/>
        </w:rPr>
        <w:t>he recurrent behavior of an unstructured institution is discovered, and thereby important processes can be identified, measured, and improved via business process formalisms.</w:t>
      </w:r>
    </w:p>
    <w:p w14:paraId="4CA74692"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p>
    <w:p w14:paraId="484B2582" w14:textId="57803E33" w:rsidR="000018CC" w:rsidRPr="001732C3" w:rsidRDefault="009C6B75" w:rsidP="009824DE">
      <w:pPr>
        <w:outlineLvl w:val="0"/>
        <w:rPr>
          <w:rFonts w:ascii="Times New Roman" w:hAnsi="Times New Roman" w:cs="Times New Roman"/>
          <w:b/>
          <w:sz w:val="20"/>
          <w:szCs w:val="20"/>
        </w:rPr>
      </w:pPr>
      <w:ins w:id="647" w:author="jesse" w:date="2018-04-02T09:18:00Z">
        <w:r>
          <w:rPr>
            <w:rFonts w:ascii="Times New Roman" w:hAnsi="Times New Roman" w:cs="Times New Roman"/>
            <w:b/>
            <w:sz w:val="20"/>
            <w:szCs w:val="20"/>
          </w:rPr>
          <w:t xml:space="preserve">4.2 </w:t>
        </w:r>
      </w:ins>
      <w:r w:rsidR="000018CC" w:rsidRPr="001732C3">
        <w:rPr>
          <w:rFonts w:ascii="Times New Roman" w:hAnsi="Times New Roman" w:cs="Times New Roman"/>
          <w:b/>
          <w:sz w:val="20"/>
          <w:szCs w:val="20"/>
        </w:rPr>
        <w:t>Anomaly Detection Method</w:t>
      </w:r>
    </w:p>
    <w:p w14:paraId="05EAB73C" w14:textId="3A230764"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Anomaly detection </w:t>
      </w:r>
      <w:del w:id="648" w:author="Larry Holder" w:date="2018-03-31T11:13:00Z">
        <w:r w:rsidRPr="001732C3" w:rsidDel="00560FE5">
          <w:rPr>
            <w:rFonts w:ascii="Times New Roman" w:hAnsi="Times New Roman" w:cs="Times New Roman"/>
            <w:sz w:val="20"/>
            <w:szCs w:val="20"/>
          </w:rPr>
          <w:delText>provides an illustrative example</w:delText>
        </w:r>
      </w:del>
      <w:ins w:id="649" w:author="Larry Holder" w:date="2018-03-31T11:13:00Z">
        <w:r w:rsidR="00560FE5">
          <w:rPr>
            <w:rFonts w:ascii="Times New Roman" w:hAnsi="Times New Roman" w:cs="Times New Roman"/>
            <w:sz w:val="20"/>
            <w:szCs w:val="20"/>
          </w:rPr>
          <w:t>illustrates an important use of the dendrogram</w:t>
        </w:r>
      </w:ins>
      <w:r w:rsidRPr="001732C3">
        <w:rPr>
          <w:rFonts w:ascii="Times New Roman" w:hAnsi="Times New Roman" w:cs="Times New Roman"/>
          <w:sz w:val="20"/>
          <w:szCs w:val="20"/>
        </w:rPr>
        <w:t xml:space="preserv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w:t>
      </w:r>
      <w:ins w:id="650" w:author="Larry Holder" w:date="2018-03-31T11:14:00Z">
        <w:r w:rsidR="00560FE5">
          <w:rPr>
            <w:rFonts w:ascii="Times New Roman" w:hAnsi="Times New Roman" w:cs="Times New Roman"/>
            <w:sz w:val="20"/>
            <w:szCs w:val="20"/>
          </w:rPr>
          <w:t>, and</w:t>
        </w:r>
      </w:ins>
      <w:r w:rsidRPr="001732C3">
        <w:rPr>
          <w:rFonts w:ascii="Times New Roman" w:hAnsi="Times New Roman" w:cs="Times New Roman"/>
          <w:sz w:val="20"/>
          <w:szCs w:val="20"/>
        </w:rPr>
        <w:t xml:space="preserve"> then drops suddenly, such that the only remaining traces/subgraphs are those representing anomalies, outliers, and noise.</w:t>
      </w:r>
    </w:p>
    <w:p w14:paraId="18842575" w14:textId="18DBA55E"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in the dendrogram. They are also distinguished from noise in the input log, which tends to result in poorer structural decomposition of a trace, and as such, substructures characterized by noise and their parents both tend to have lower frequency. Hence, detecting anomalies </w:t>
      </w:r>
      <w:del w:id="651" w:author="Larry Holder" w:date="2018-03-31T11:15:00Z">
        <w:r w:rsidRPr="001732C3" w:rsidDel="00560FE5">
          <w:rPr>
            <w:rFonts w:ascii="Times New Roman" w:hAnsi="Times New Roman" w:cs="Times New Roman"/>
            <w:sz w:val="20"/>
            <w:szCs w:val="20"/>
          </w:rPr>
          <w:delText xml:space="preserve">resolves </w:delText>
        </w:r>
      </w:del>
      <w:ins w:id="652" w:author="Larry Holder" w:date="2018-03-31T11:15:00Z">
        <w:r w:rsidR="00560FE5">
          <w:rPr>
            <w:rFonts w:ascii="Times New Roman" w:hAnsi="Times New Roman" w:cs="Times New Roman"/>
            <w:sz w:val="20"/>
            <w:szCs w:val="20"/>
          </w:rPr>
          <w:t>reduces</w:t>
        </w:r>
        <w:r w:rsidR="00560FE5" w:rsidRPr="001732C3">
          <w:rPr>
            <w:rFonts w:ascii="Times New Roman" w:hAnsi="Times New Roman" w:cs="Times New Roman"/>
            <w:sz w:val="20"/>
            <w:szCs w:val="20"/>
          </w:rPr>
          <w:t xml:space="preserve"> </w:t>
        </w:r>
      </w:ins>
      <w:r w:rsidRPr="001732C3">
        <w:rPr>
          <w:rFonts w:ascii="Times New Roman" w:hAnsi="Times New Roman" w:cs="Times New Roman"/>
          <w:sz w:val="20"/>
          <w:szCs w:val="20"/>
        </w:rPr>
        <w:t>to finding these sharp boundaries between high frequency substructures and relatively lower frequency substructures adjacent to them.</w:t>
      </w:r>
    </w:p>
    <w:p w14:paraId="209DB6DF" w14:textId="30FBFD76"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1732C3">
        <w:rPr>
          <w:rFonts w:ascii="Times New Roman" w:hAnsi="Times New Roman" w:cs="Times New Roman"/>
          <w:sz w:val="20"/>
          <w:szCs w:val="20"/>
        </w:rPr>
        <w:t>uch</w:t>
      </w:r>
      <w:r w:rsidRPr="001732C3">
        <w:rPr>
          <w:rFonts w:ascii="Times New Roman" w:hAnsi="Times New Roman" w:cs="Times New Roman"/>
          <w:sz w:val="20"/>
          <w:szCs w:val="20"/>
        </w:rPr>
        <w:t xml:space="preserve"> that unusual child substructures have very low probability. Under this model, each substructure is assigned a Bayesian probability defined as:</w:t>
      </w:r>
    </w:p>
    <w:p w14:paraId="5D7D59C8" w14:textId="77777777" w:rsidR="000018CC" w:rsidRPr="001732C3" w:rsidRDefault="005578F0"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r>
                <w:rPr>
                  <w:rFonts w:ascii="Cambria Math" w:hAnsi="Cambria Math" w:cs="Times New Roman"/>
                  <w:sz w:val="20"/>
                  <w:szCs w:val="20"/>
                </w:rPr>
                <m:t xml:space="preserve"> p</m:t>
              </m:r>
              <m:d>
                <m:dPr>
                  <m:ctrlPr>
                    <w:rPr>
                      <w:rFonts w:ascii="Cambria Math" w:hAnsi="Cambria Math" w:cs="Times New Roman"/>
                      <w:i/>
                      <w:sz w:val="20"/>
                      <w:szCs w:val="20"/>
                    </w:rPr>
                  </m:ctrlPr>
                </m:dPr>
                <m:e>
                  <m:r>
                    <w:rPr>
                      <w:rFonts w:ascii="Cambria Math" w:hAnsi="Cambria Math" w:cs="Times New Roman"/>
                      <w:sz w:val="20"/>
                      <w:szCs w:val="20"/>
                    </w:rPr>
                    <m:t>child</m:t>
                  </m:r>
                </m:e>
              </m:d>
            </m:num>
            <m:den>
              <m:r>
                <w:rPr>
                  <w:rFonts w:ascii="Cambria Math" w:hAnsi="Cambria Math" w:cs="Times New Roman"/>
                  <w:sz w:val="20"/>
                  <w:szCs w:val="20"/>
                </w:rPr>
                <m:t>p(parents)</m:t>
              </m:r>
            </m:den>
          </m:f>
        </m:oMath>
      </m:oMathPara>
    </w:p>
    <w:p w14:paraId="2CEA4684" w14:textId="427C0DBE" w:rsidR="000018CC" w:rsidRPr="001732C3" w:rsidRDefault="000018CC" w:rsidP="000018CC">
      <w:pPr>
        <w:jc w:val="cente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Equation </w:t>
      </w:r>
      <w:r w:rsidR="00FC6732" w:rsidRPr="001732C3">
        <w:rPr>
          <w:rFonts w:ascii="Times New Roman" w:eastAsiaTheme="minorEastAsia" w:hAnsi="Times New Roman" w:cs="Times New Roman"/>
          <w:sz w:val="20"/>
          <w:szCs w:val="20"/>
        </w:rPr>
        <w:t>3:</w:t>
      </w:r>
      <w:r w:rsidR="00FC3FFA" w:rsidRPr="001732C3">
        <w:rPr>
          <w:rFonts w:ascii="Times New Roman" w:eastAsiaTheme="minorEastAsia" w:hAnsi="Times New Roman" w:cs="Times New Roman"/>
          <w:sz w:val="20"/>
          <w:szCs w:val="20"/>
        </w:rPr>
        <w:t xml:space="preserve"> </w:t>
      </w:r>
      <w:r w:rsidR="00CA6A3B" w:rsidRPr="001732C3">
        <w:rPr>
          <w:rFonts w:ascii="Times New Roman" w:eastAsiaTheme="minorEastAsia" w:hAnsi="Times New Roman" w:cs="Times New Roman"/>
          <w:sz w:val="20"/>
          <w:szCs w:val="20"/>
        </w:rPr>
        <w:t xml:space="preserve">The </w:t>
      </w:r>
      <w:r w:rsidR="00FC3FFA" w:rsidRPr="001732C3">
        <w:rPr>
          <w:rFonts w:ascii="Times New Roman" w:eastAsiaTheme="minorEastAsia" w:hAnsi="Times New Roman" w:cs="Times New Roman"/>
          <w:sz w:val="20"/>
          <w:szCs w:val="20"/>
        </w:rPr>
        <w:t>Bayesian c</w:t>
      </w:r>
      <w:r w:rsidR="00FC6732" w:rsidRPr="001732C3">
        <w:rPr>
          <w:rFonts w:ascii="Times New Roman" w:eastAsiaTheme="minorEastAsia" w:hAnsi="Times New Roman" w:cs="Times New Roman"/>
          <w:sz w:val="20"/>
          <w:szCs w:val="20"/>
        </w:rPr>
        <w:t xml:space="preserve">hild </w:t>
      </w:r>
      <w:r w:rsidR="0011273E" w:rsidRPr="001732C3">
        <w:rPr>
          <w:rFonts w:ascii="Times New Roman" w:eastAsiaTheme="minorEastAsia" w:hAnsi="Times New Roman" w:cs="Times New Roman"/>
          <w:sz w:val="20"/>
          <w:szCs w:val="20"/>
        </w:rPr>
        <w:t xml:space="preserve">posterior probability </w:t>
      </w:r>
      <w:r w:rsidR="009B3071" w:rsidRPr="001732C3">
        <w:rPr>
          <w:rFonts w:ascii="Times New Roman" w:eastAsiaTheme="minorEastAsia" w:hAnsi="Times New Roman" w:cs="Times New Roman"/>
          <w:sz w:val="20"/>
          <w:szCs w:val="20"/>
        </w:rPr>
        <w:t>metric</w:t>
      </w:r>
      <w:r w:rsidR="00FC6732" w:rsidRPr="001732C3">
        <w:rPr>
          <w:rFonts w:ascii="Times New Roman" w:eastAsiaTheme="minorEastAsia" w:hAnsi="Times New Roman" w:cs="Times New Roman"/>
          <w:sz w:val="20"/>
          <w:szCs w:val="20"/>
        </w:rPr>
        <w:t xml:space="preserve"> for anomaly detection</w:t>
      </w:r>
      <w:r w:rsidR="00FC3FFA" w:rsidRPr="001732C3">
        <w:rPr>
          <w:rFonts w:ascii="Times New Roman" w:eastAsiaTheme="minorEastAsia" w:hAnsi="Times New Roman" w:cs="Times New Roman"/>
          <w:sz w:val="20"/>
          <w:szCs w:val="20"/>
        </w:rPr>
        <w:t>.</w:t>
      </w:r>
    </w:p>
    <w:p w14:paraId="32A00F45" w14:textId="52E6AAAD"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lastRenderedPageBreak/>
        <w:t xml:space="preserve">Where unconditional prior substructure probabilities like </w:t>
      </w:r>
      <m:oMath>
        <m:r>
          <w:rPr>
            <w:rFonts w:ascii="Cambria Math" w:hAnsi="Cambria Math" w:cs="Times New Roman"/>
            <w:sz w:val="20"/>
            <w:szCs w:val="20"/>
          </w:rPr>
          <m:t>p(child)</m:t>
        </m:r>
      </m:oMath>
      <w:r w:rsidRPr="001732C3">
        <w:rPr>
          <w:rFonts w:ascii="Times New Roman" w:eastAsiaTheme="minorEastAsia" w:hAnsi="Times New Roman" w:cs="Times New Roman"/>
          <w:sz w:val="20"/>
          <w:szCs w:val="20"/>
        </w:rPr>
        <w:t xml:space="preserve"> are defined in terms of the global probability of a substructure in any trace, or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#(s)</m:t>
            </m:r>
          </m:num>
          <m:den>
            <m:r>
              <w:rPr>
                <w:rFonts w:ascii="Cambria Math" w:hAnsi="Cambria Math" w:cs="Times New Roman"/>
                <w:sz w:val="20"/>
                <w:szCs w:val="20"/>
              </w:rPr>
              <m:t>|traces|</m:t>
            </m:r>
          </m:den>
        </m:f>
      </m:oMath>
      <w:r w:rsidRPr="001732C3">
        <w:rPr>
          <w:rFonts w:ascii="Times New Roman" w:eastAsiaTheme="minorEastAsia" w:hAnsi="Times New Roman" w:cs="Times New Roman"/>
          <w:sz w:val="20"/>
          <w:szCs w:val="20"/>
        </w:rPr>
        <w:t xml:space="preserve">, where the ‘#’ operator returns the frequency of substructure </w:t>
      </w:r>
      <w:r w:rsidRPr="001732C3">
        <w:rPr>
          <w:rFonts w:ascii="Times New Roman" w:eastAsiaTheme="minorEastAsia" w:hAnsi="Times New Roman" w:cs="Times New Roman"/>
          <w:i/>
          <w:sz w:val="20"/>
          <w:szCs w:val="20"/>
        </w:rPr>
        <w:t>s</w:t>
      </w:r>
      <w:r w:rsidRPr="001732C3">
        <w:rPr>
          <w:rFonts w:ascii="Times New Roman" w:eastAsiaTheme="minorEastAsia" w:hAnsi="Times New Roman" w:cs="Times New Roman"/>
          <w:sz w:val="20"/>
          <w:szCs w:val="20"/>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w:t>
      </w:r>
      <w:proofErr w:type="gramStart"/>
      <w:r w:rsidRPr="001732C3">
        <w:rPr>
          <w:rFonts w:ascii="Times New Roman" w:eastAsiaTheme="minorEastAsia" w:hAnsi="Times New Roman" w:cs="Times New Roman"/>
          <w:sz w:val="20"/>
          <w:szCs w:val="20"/>
        </w:rPr>
        <w:t>all of</w:t>
      </w:r>
      <w:proofErr w:type="gramEnd"/>
      <w:r w:rsidRPr="001732C3">
        <w:rPr>
          <w:rFonts w:ascii="Times New Roman" w:eastAsiaTheme="minorEastAsia" w:hAnsi="Times New Roman" w:cs="Times New Roman"/>
          <w:sz w:val="20"/>
          <w:szCs w:val="20"/>
        </w:rPr>
        <w:t xml:space="preserve"> its ancestor vertices for a global characterization. For parentless root nodes</w:t>
      </w:r>
      <w:del w:id="653" w:author="Larry Holder" w:date="2018-03-31T11:19:00Z">
        <w:r w:rsidRPr="001732C3" w:rsidDel="00FB42ED">
          <w:rPr>
            <w:rFonts w:ascii="Times New Roman" w:eastAsiaTheme="minorEastAsia" w:hAnsi="Times New Roman" w:cs="Times New Roman"/>
            <w:sz w:val="20"/>
            <w:szCs w:val="20"/>
          </w:rPr>
          <w:delText>,</w:delText>
        </w:r>
      </w:del>
      <w:r w:rsidRPr="001732C3">
        <w:rPr>
          <w:rFonts w:ascii="Times New Roman" w:eastAsiaTheme="minorEastAsia" w:hAnsi="Times New Roman" w:cs="Times New Roman"/>
          <w:sz w:val="20"/>
          <w:szCs w:val="20"/>
        </w:rPr>
        <w:t xml:space="preserve"> </w:t>
      </w:r>
      <w:del w:id="654" w:author="Larry Holder" w:date="2018-03-31T11:19:00Z">
        <w:r w:rsidRPr="001732C3" w:rsidDel="00FB42ED">
          <w:rPr>
            <w:rFonts w:ascii="Times New Roman" w:eastAsiaTheme="minorEastAsia" w:hAnsi="Times New Roman" w:cs="Times New Roman"/>
            <w:sz w:val="20"/>
            <w:szCs w:val="20"/>
          </w:rPr>
          <w:delText>such nodes</w:delText>
        </w:r>
        <w:r w:rsidR="00870753" w:rsidRPr="001732C3" w:rsidDel="00FB42ED">
          <w:rPr>
            <w:rFonts w:ascii="Times New Roman" w:eastAsiaTheme="minorEastAsia" w:hAnsi="Times New Roman" w:cs="Times New Roman"/>
            <w:sz w:val="20"/>
            <w:szCs w:val="20"/>
          </w:rPr>
          <w:delText xml:space="preserve"> are simply defined</w:delText>
        </w:r>
        <w:r w:rsidRPr="001732C3" w:rsidDel="00FB42ED">
          <w:rPr>
            <w:rFonts w:ascii="Times New Roman" w:eastAsiaTheme="minorEastAsia" w:hAnsi="Times New Roman" w:cs="Times New Roman"/>
            <w:sz w:val="20"/>
            <w:szCs w:val="20"/>
          </w:rPr>
          <w:delText xml:space="preserve"> as their own only parent, such that </w:delText>
        </w:r>
      </w:del>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=p(child)</m:t>
        </m:r>
      </m:oMath>
      <w:r w:rsidRPr="001732C3">
        <w:rPr>
          <w:rFonts w:ascii="Times New Roman" w:eastAsiaTheme="minorEastAsia" w:hAnsi="Times New Roman" w:cs="Times New Roman"/>
          <w:sz w:val="20"/>
          <w:szCs w:val="20"/>
        </w:rPr>
        <w:t xml:space="preserve">, </w:t>
      </w:r>
      <w:del w:id="655" w:author="Larry Holder" w:date="2018-03-31T11:19:00Z">
        <w:r w:rsidRPr="001732C3" w:rsidDel="00FB42ED">
          <w:rPr>
            <w:rFonts w:ascii="Times New Roman" w:eastAsiaTheme="minorEastAsia" w:hAnsi="Times New Roman" w:cs="Times New Roman"/>
            <w:sz w:val="20"/>
            <w:szCs w:val="20"/>
          </w:rPr>
          <w:delText>which is needless, since</w:delText>
        </w:r>
      </w:del>
      <w:ins w:id="656" w:author="Larry Holder" w:date="2018-03-31T11:19:00Z">
        <w:r w:rsidR="00FB42ED">
          <w:rPr>
            <w:rFonts w:ascii="Times New Roman" w:eastAsiaTheme="minorEastAsia" w:hAnsi="Times New Roman" w:cs="Times New Roman"/>
            <w:sz w:val="20"/>
            <w:szCs w:val="20"/>
          </w:rPr>
          <w:t>although</w:t>
        </w:r>
      </w:ins>
      <w:r w:rsidRPr="001732C3">
        <w:rPr>
          <w:rFonts w:ascii="Times New Roman" w:eastAsiaTheme="minorEastAsia" w:hAnsi="Times New Roman" w:cs="Times New Roman"/>
          <w:sz w:val="20"/>
          <w:szCs w:val="20"/>
        </w:rPr>
        <w:t xml:space="preserve"> root nodes are nearly always highly compressing and frequent </w:t>
      </w:r>
      <w:r w:rsidR="008C365F" w:rsidRPr="001732C3">
        <w:rPr>
          <w:rFonts w:ascii="Times New Roman" w:eastAsiaTheme="minorEastAsia" w:hAnsi="Times New Roman" w:cs="Times New Roman"/>
          <w:sz w:val="20"/>
          <w:szCs w:val="20"/>
        </w:rPr>
        <w:t>enough to exceed the anomaly threshold</w:t>
      </w:r>
      <w:r w:rsidRPr="001732C3">
        <w:rPr>
          <w:rFonts w:ascii="Times New Roman" w:eastAsiaTheme="minorEastAsia" w:hAnsi="Times New Roman" w:cs="Times New Roman"/>
          <w:sz w:val="20"/>
          <w:szCs w:val="20"/>
        </w:rPr>
        <w:t>.</w:t>
      </w:r>
    </w:p>
    <w:p w14:paraId="41769153" w14:textId="0F1C5DD1"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Characterizing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oMath>
      <w:r w:rsidRPr="001732C3">
        <w:rPr>
          <w:rFonts w:ascii="Times New Roman" w:eastAsiaTheme="minorEastAsia" w:hAnsi="Times New Roman" w:cs="Times New Roman"/>
          <w:sz w:val="20"/>
          <w:szCs w:val="20"/>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ins w:id="657" w:author="Larry Holder" w:date="2018-03-31T11:20:00Z">
        <w:r w:rsidR="00FB42ED">
          <w:rPr>
            <w:rFonts w:ascii="Times New Roman" w:eastAsiaTheme="minorEastAsia" w:hAnsi="Times New Roman" w:cs="Times New Roman"/>
            <w:sz w:val="20"/>
            <w:szCs w:val="20"/>
          </w:rPr>
          <w:t xml:space="preserve">are </w:t>
        </w:r>
      </w:ins>
      <w:r w:rsidRPr="001732C3">
        <w:rPr>
          <w:rFonts w:ascii="Times New Roman" w:eastAsiaTheme="minorEastAsia" w:hAnsi="Times New Roman" w:cs="Times New Roman"/>
          <w:sz w:val="20"/>
          <w:szCs w:val="20"/>
        </w:rPr>
        <w:t xml:space="preserve">assumed independent), and weight each event by its likelihood </w:t>
      </w:r>
      <m:oMath>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r>
          <w:rPr>
            <w:rFonts w:ascii="Cambria Math" w:hAnsi="Cambria Math" w:cs="Times New Roman"/>
            <w:sz w:val="20"/>
            <w:szCs w:val="20"/>
          </w:rPr>
          <m:t>|child)</m:t>
        </m:r>
      </m:oMath>
      <w:r w:rsidRPr="001732C3">
        <w:rPr>
          <w:rFonts w:ascii="Times New Roman" w:eastAsiaTheme="minorEastAsia" w:hAnsi="Times New Roman" w:cs="Times New Roman"/>
          <w:sz w:val="20"/>
          <w:szCs w:val="20"/>
        </w:rPr>
        <w:t>:</w:t>
      </w:r>
    </w:p>
    <w:p w14:paraId="7CB1ED06" w14:textId="77777777" w:rsidR="000018CC" w:rsidRPr="001732C3" w:rsidRDefault="005578F0" w:rsidP="000018CC">
      <w:pPr>
        <w:jc w:val="center"/>
        <w:rPr>
          <w:rFonts w:ascii="Times New Roman" w:eastAsiaTheme="minorEastAsia" w:hAnsi="Times New Roman" w:cs="Times New Roman"/>
          <w:sz w:val="20"/>
          <w:szCs w:val="20"/>
        </w:rPr>
      </w:pPr>
      <m:oMathPara>
        <m:oMath>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d>
            </m:den>
          </m:f>
          <m:r>
            <w:rPr>
              <w:rFonts w:ascii="Cambria Math"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|parents|</m:t>
              </m:r>
            </m:sup>
            <m:e>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m:t>
                  </m:r>
                </m:den>
              </m:f>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r>
                <w:rPr>
                  <w:rFonts w:ascii="Cambria Math" w:hAnsi="Cambria Math" w:cs="Times New Roman"/>
                  <w:sz w:val="20"/>
                  <w:szCs w:val="20"/>
                </w:rPr>
                <m:t>)</m:t>
              </m:r>
            </m:e>
          </m:nary>
        </m:oMath>
      </m:oMathPara>
    </w:p>
    <w:p w14:paraId="50DEF125" w14:textId="283969DA" w:rsidR="000018CC" w:rsidRPr="001732C3" w:rsidRDefault="000018CC" w:rsidP="000018CC">
      <w:pPr>
        <w:jc w:val="center"/>
        <w:rPr>
          <w:rFonts w:ascii="Times New Roman" w:hAnsi="Times New Roman" w:cs="Times New Roman"/>
          <w:sz w:val="20"/>
          <w:szCs w:val="20"/>
        </w:rPr>
      </w:pPr>
      <w:r w:rsidRPr="001732C3">
        <w:rPr>
          <w:rFonts w:ascii="Times New Roman" w:eastAsiaTheme="minorEastAsia" w:hAnsi="Times New Roman" w:cs="Times New Roman"/>
          <w:sz w:val="20"/>
          <w:szCs w:val="20"/>
        </w:rPr>
        <w:t xml:space="preserve">Equation </w:t>
      </w:r>
      <w:r w:rsidR="0011273E" w:rsidRPr="001732C3">
        <w:rPr>
          <w:rFonts w:ascii="Times New Roman" w:eastAsiaTheme="minorEastAsia" w:hAnsi="Times New Roman" w:cs="Times New Roman"/>
          <w:sz w:val="20"/>
          <w:szCs w:val="20"/>
        </w:rPr>
        <w:t xml:space="preserve">4: </w:t>
      </w:r>
      <w:r w:rsidR="00CA6A3B" w:rsidRPr="001732C3">
        <w:rPr>
          <w:rFonts w:ascii="Times New Roman" w:eastAsiaTheme="minorEastAsia" w:hAnsi="Times New Roman" w:cs="Times New Roman"/>
          <w:sz w:val="20"/>
          <w:szCs w:val="20"/>
        </w:rPr>
        <w:t>The l</w:t>
      </w:r>
      <w:r w:rsidR="00766AD9" w:rsidRPr="001732C3">
        <w:rPr>
          <w:rFonts w:ascii="Times New Roman" w:eastAsiaTheme="minorEastAsia" w:hAnsi="Times New Roman" w:cs="Times New Roman"/>
          <w:sz w:val="20"/>
          <w:szCs w:val="20"/>
        </w:rPr>
        <w:t>ikelihood and evidence components of equation 3</w:t>
      </w:r>
      <w:r w:rsidR="00CA6A3B" w:rsidRPr="001732C3">
        <w:rPr>
          <w:rFonts w:ascii="Times New Roman" w:eastAsiaTheme="minorEastAsia" w:hAnsi="Times New Roman" w:cs="Times New Roman"/>
          <w:sz w:val="20"/>
          <w:szCs w:val="20"/>
        </w:rPr>
        <w:t>.</w:t>
      </w:r>
    </w:p>
    <w:p w14:paraId="13D5FCEC" w14:textId="627C145F"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repeated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oMath>
      <w:r w:rsidRPr="001732C3">
        <w:rPr>
          <w:rFonts w:ascii="Times New Roman" w:eastAsiaTheme="minorEastAsia" w:hAnsi="Times New Roman" w:cs="Times New Roman"/>
          <w:sz w:val="20"/>
          <w:szCs w:val="20"/>
        </w:rPr>
        <w:t xml:space="preserve"> looks unusual, but correctly weights each summation component as req</w:t>
      </w:r>
      <w:r w:rsidR="00400DFD" w:rsidRPr="001732C3">
        <w:rPr>
          <w:rFonts w:ascii="Times New Roman" w:eastAsiaTheme="minorEastAsia" w:hAnsi="Times New Roman" w:cs="Times New Roman"/>
          <w:sz w:val="20"/>
          <w:szCs w:val="20"/>
        </w:rPr>
        <w:t>u</w:t>
      </w:r>
      <w:r w:rsidRPr="001732C3">
        <w:rPr>
          <w:rFonts w:ascii="Times New Roman" w:eastAsiaTheme="minorEastAsia" w:hAnsi="Times New Roman" w:cs="Times New Roman"/>
          <w:sz w:val="20"/>
          <w:szCs w:val="20"/>
        </w:rPr>
        <w:t>ired to obtain a proper probability distribution. Substituting ‘c’ for child, ‘p’ for ‘parent’, and ‘P’ for ‘parents’, the fully-defined metric becomes:</w:t>
      </w:r>
    </w:p>
    <w:p w14:paraId="1354B378" w14:textId="4721411D" w:rsidR="000018CC" w:rsidRPr="001732C3" w:rsidRDefault="005578F0"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e>
              <m:r>
                <w:rPr>
                  <w:rFonts w:ascii="Cambria Math" w:hAnsi="Cambria Math" w:cs="Times New Roman"/>
                  <w:sz w:val="20"/>
                  <w:szCs w:val="20"/>
                </w:rPr>
                <m:t>P</m:t>
              </m:r>
            </m:e>
          </m:d>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e>
          </m:d>
          <m:r>
            <w:rPr>
              <w:rFonts w:ascii="Cambria Math" w:eastAsiaTheme="minorEastAsia"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m:t>
              </m:r>
            </m:sup>
            <m:e>
              <m:f>
                <m:fPr>
                  <m:ctrlPr>
                    <w:rPr>
                      <w:rFonts w:ascii="Cambria Math" w:hAnsi="Cambria Math" w:cs="Times New Roman"/>
                      <w:i/>
                      <w:sz w:val="20"/>
                      <w:szCs w:val="20"/>
                    </w:rPr>
                  </m:ctrlPr>
                </m:fPr>
                <m:num>
                  <m:r>
                    <w:rPr>
                      <w:rFonts w:ascii="Cambria Math" w:hAnsi="Cambria Math" w:cs="Times New Roman"/>
                      <w:sz w:val="20"/>
                      <w:szCs w:val="20"/>
                    </w:rPr>
                    <m:t>p</m:t>
                  </m:r>
                  <m:sSup>
                    <m:sSupPr>
                      <m:ctrlPr>
                        <w:rPr>
                          <w:rFonts w:ascii="Cambria Math" w:hAnsi="Cambria Math" w:cs="Times New Roman"/>
                          <w:i/>
                          <w:sz w:val="20"/>
                          <w:szCs w:val="20"/>
                        </w:rPr>
                      </m:ctrlPr>
                    </m:sSupPr>
                    <m:e>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e>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d>
                    </m:e>
                    <m:sup>
                      <m:r>
                        <w:rPr>
                          <w:rFonts w:ascii="Cambria Math" w:hAnsi="Cambria Math" w:cs="Times New Roman"/>
                          <w:sz w:val="20"/>
                          <w:szCs w:val="20"/>
                        </w:rPr>
                        <m:t>2</m:t>
                      </m:r>
                    </m:sup>
                  </m:sSup>
                </m:num>
                <m:den>
                  <m:r>
                    <w:rPr>
                      <w:rFonts w:ascii="Cambria Math" w:hAnsi="Cambria Math" w:cs="Times New Roman"/>
                      <w:sz w:val="20"/>
                      <w:szCs w:val="20"/>
                    </w:rPr>
                    <m:t>p(</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r>
                    <w:rPr>
                      <w:rFonts w:ascii="Cambria Math" w:hAnsi="Cambria Math" w:cs="Times New Roman"/>
                      <w:sz w:val="20"/>
                      <w:szCs w:val="20"/>
                    </w:rPr>
                    <m:t>)</m:t>
                  </m:r>
                </m:den>
              </m:f>
            </m:e>
          </m:nary>
        </m:oMath>
      </m:oMathPara>
    </w:p>
    <w:p w14:paraId="3375ABE1" w14:textId="2773B50E" w:rsidR="000018CC" w:rsidRPr="001732C3" w:rsidRDefault="000018CC" w:rsidP="000018CC">
      <w:pPr>
        <w:jc w:val="center"/>
        <w:rPr>
          <w:rFonts w:ascii="Times New Roman" w:hAnsi="Times New Roman" w:cs="Times New Roman"/>
          <w:sz w:val="20"/>
          <w:szCs w:val="20"/>
        </w:rPr>
      </w:pPr>
      <w:r w:rsidRPr="001732C3">
        <w:rPr>
          <w:rFonts w:ascii="Times New Roman" w:eastAsiaTheme="minorEastAsia" w:hAnsi="Times New Roman" w:cs="Times New Roman"/>
          <w:sz w:val="20"/>
          <w:szCs w:val="20"/>
        </w:rPr>
        <w:t xml:space="preserve">Equation </w:t>
      </w:r>
      <w:r w:rsidR="00961DF4" w:rsidRPr="001732C3">
        <w:rPr>
          <w:rFonts w:ascii="Times New Roman" w:eastAsiaTheme="minorEastAsia" w:hAnsi="Times New Roman" w:cs="Times New Roman"/>
          <w:sz w:val="20"/>
          <w:szCs w:val="20"/>
        </w:rPr>
        <w:t>5: The explicit expression for equation 3, by incorporating equation 4.</w:t>
      </w:r>
    </w:p>
    <w:p w14:paraId="18104DA7" w14:textId="6A73D1C7" w:rsidR="00300AF1" w:rsidRPr="001732C3" w:rsidRDefault="000018CC" w:rsidP="000018CC">
      <w:pPr>
        <w:rPr>
          <w:rFonts w:ascii="Times New Roman" w:eastAsiaTheme="minorEastAsia" w:hAnsi="Times New Roman" w:cs="Times New Roman"/>
          <w:sz w:val="20"/>
          <w:szCs w:val="20"/>
        </w:rPr>
      </w:pPr>
      <w:del w:id="658" w:author="Larry Holder" w:date="2018-03-31T11:22:00Z">
        <w:r w:rsidRPr="001732C3" w:rsidDel="00FB42ED">
          <w:rPr>
            <w:rFonts w:ascii="Times New Roman" w:hAnsi="Times New Roman" w:cs="Times New Roman"/>
            <w:sz w:val="20"/>
            <w:szCs w:val="20"/>
          </w:rPr>
          <w:delText xml:space="preserve">An awkward looking probability, but the properly weighted Bayesian definition of a child’s probability given its parents. </w:delText>
        </w:r>
      </w:del>
      <w:r w:rsidRPr="001732C3">
        <w:rPr>
          <w:rFonts w:ascii="Times New Roman" w:hAnsi="Times New Roman" w:cs="Times New Roman"/>
          <w:sz w:val="20"/>
          <w:szCs w:val="20"/>
        </w:rPr>
        <w:t xml:space="preserve">Anomalous substructures are expected to have a low value for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and a substructure is flagged as anomalous when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r>
          <w:rPr>
            <w:rFonts w:ascii="Cambria Math" w:hAnsi="Cambria Math" w:cs="Times New Roman"/>
            <w:sz w:val="20"/>
            <w:szCs w:val="20"/>
          </w:rPr>
          <m:t xml:space="preserve">&lt; </m:t>
        </m:r>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where </w:t>
      </w:r>
      <m:oMath>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is the anomaly threshold in </w:t>
      </w:r>
      <m:oMath>
        <m:r>
          <w:rPr>
            <w:rFonts w:ascii="Cambria Math" w:hAnsi="Cambria Math" w:cs="Times New Roman"/>
            <w:sz w:val="20"/>
            <w:szCs w:val="20"/>
          </w:rPr>
          <m:t>(0,1.0]</m:t>
        </m:r>
      </m:oMath>
      <w:r w:rsidRPr="001732C3">
        <w:rPr>
          <w:rFonts w:ascii="Times New Roman" w:eastAsiaTheme="minorEastAsia" w:hAnsi="Times New Roman" w:cs="Times New Roman"/>
          <w:sz w:val="20"/>
          <w:szCs w:val="20"/>
        </w:rPr>
        <w:t>. Traces containing the anomalous substructure are then flagged, as follows:</w:t>
      </w:r>
    </w:p>
    <w:p w14:paraId="40B189E0" w14:textId="77777777" w:rsidR="000018CC" w:rsidRPr="001732C3" w:rsidRDefault="000018CC" w:rsidP="009824DE">
      <w:pPr>
        <w:pBdr>
          <w:top w:val="single" w:sz="6" w:space="1" w:color="auto"/>
          <w:bottom w:val="single" w:sz="6" w:space="1" w:color="auto"/>
        </w:pBdr>
        <w:spacing w:after="0"/>
        <w:ind w:left="720"/>
        <w:outlineLvl w:val="0"/>
        <w:rPr>
          <w:rFonts w:ascii="Times New Roman" w:hAnsi="Times New Roman" w:cs="Times New Roman"/>
          <w:b/>
          <w:sz w:val="20"/>
          <w:szCs w:val="20"/>
        </w:rPr>
      </w:pPr>
      <w:r w:rsidRPr="001732C3">
        <w:rPr>
          <w:rFonts w:ascii="Times New Roman" w:hAnsi="Times New Roman" w:cs="Times New Roman"/>
          <w:b/>
          <w:sz w:val="20"/>
          <w:szCs w:val="20"/>
        </w:rPr>
        <w:t>Algorithm 2: Dendrogram-based Anomaly Detection, Using a Bayesian Threshold</w:t>
      </w:r>
    </w:p>
    <w:p w14:paraId="76033E5F"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Input</w:t>
      </w:r>
      <w:r w:rsidRPr="001732C3">
        <w:rPr>
          <w:rFonts w:ascii="Times New Roman" w:hAnsi="Times New Roman" w:cs="Times New Roman"/>
          <w:sz w:val="20"/>
          <w:szCs w:val="20"/>
        </w:rPr>
        <w:tab/>
      </w:r>
      <w:r w:rsidRPr="001732C3">
        <w:rPr>
          <w:rFonts w:ascii="Times New Roman" w:hAnsi="Times New Roman" w:cs="Times New Roman"/>
          <w:i/>
          <w:sz w:val="20"/>
          <w:szCs w:val="20"/>
        </w:rPr>
        <w:t>dendrogram</w:t>
      </w:r>
      <w:r w:rsidRPr="001732C3">
        <w:rPr>
          <w:rFonts w:ascii="Times New Roman" w:hAnsi="Times New Roman" w:cs="Times New Roman"/>
          <w:sz w:val="20"/>
          <w:szCs w:val="20"/>
        </w:rPr>
        <w:t>: A dendrogram, as output by Algorithm 1</w:t>
      </w:r>
    </w:p>
    <w:p w14:paraId="757CC735"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ab/>
      </w:r>
      <w:proofErr w:type="spellStart"/>
      <w:r w:rsidRPr="001732C3">
        <w:rPr>
          <w:rFonts w:ascii="Times New Roman" w:hAnsi="Times New Roman" w:cs="Times New Roman"/>
          <w:i/>
          <w:sz w:val="20"/>
          <w:szCs w:val="20"/>
        </w:rPr>
        <w:t>bayesThreshold</w:t>
      </w:r>
      <w:proofErr w:type="spellEnd"/>
      <w:r w:rsidRPr="001732C3">
        <w:rPr>
          <w:rFonts w:ascii="Times New Roman" w:hAnsi="Times New Roman" w:cs="Times New Roman"/>
          <w:sz w:val="20"/>
          <w:szCs w:val="20"/>
        </w:rPr>
        <w:t>: The anomaly detection threshold</w:t>
      </w:r>
    </w:p>
    <w:p w14:paraId="4EF33078"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ab/>
      </w: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A set of trace </w:t>
      </w:r>
      <w:proofErr w:type="gramStart"/>
      <w:r w:rsidRPr="001732C3">
        <w:rPr>
          <w:rFonts w:ascii="Times New Roman" w:hAnsi="Times New Roman" w:cs="Times New Roman"/>
          <w:sz w:val="20"/>
          <w:szCs w:val="20"/>
        </w:rPr>
        <w:t>id’s</w:t>
      </w:r>
      <w:proofErr w:type="gramEnd"/>
      <w:r w:rsidRPr="001732C3">
        <w:rPr>
          <w:rFonts w:ascii="Times New Roman" w:hAnsi="Times New Roman" w:cs="Times New Roman"/>
          <w:sz w:val="20"/>
          <w:szCs w:val="20"/>
        </w:rPr>
        <w:t xml:space="preserve"> flagged as anomalous</w:t>
      </w:r>
    </w:p>
    <w:p w14:paraId="62973AF1" w14:textId="77777777"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 {}</w:t>
      </w:r>
    </w:p>
    <w:p w14:paraId="5EBD171A" w14:textId="565C374F"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for </w:t>
      </w:r>
      <w:commentRangeStart w:id="659"/>
      <w:del w:id="660" w:author="Larry Holder" w:date="2018-03-31T11:23:00Z">
        <w:r w:rsidRPr="001732C3" w:rsidDel="00FB42ED">
          <w:rPr>
            <w:rFonts w:ascii="Times New Roman" w:hAnsi="Times New Roman" w:cs="Times New Roman"/>
            <w:sz w:val="20"/>
            <w:szCs w:val="20"/>
          </w:rPr>
          <w:delText xml:space="preserve">vertex </w:delText>
        </w:r>
      </w:del>
      <w:ins w:id="661" w:author="Larry Holder" w:date="2018-03-31T11:23:00Z">
        <w:r w:rsidR="00FB42ED">
          <w:rPr>
            <w:rFonts w:ascii="Times New Roman" w:hAnsi="Times New Roman" w:cs="Times New Roman"/>
            <w:sz w:val="20"/>
            <w:szCs w:val="20"/>
          </w:rPr>
          <w:t>node</w:t>
        </w:r>
      </w:ins>
      <w:commentRangeEnd w:id="659"/>
      <w:ins w:id="662" w:author="Larry Holder" w:date="2018-03-31T11:24:00Z">
        <w:r w:rsidR="00FB42ED">
          <w:rPr>
            <w:rStyle w:val="CommentReference"/>
          </w:rPr>
          <w:commentReference w:id="659"/>
        </w:r>
      </w:ins>
      <w:ins w:id="663" w:author="Larry Holder" w:date="2018-03-31T11:23:00Z">
        <w:r w:rsidR="00FB42ED" w:rsidRPr="001732C3">
          <w:rPr>
            <w:rFonts w:ascii="Times New Roman" w:hAnsi="Times New Roman" w:cs="Times New Roman"/>
            <w:sz w:val="20"/>
            <w:szCs w:val="20"/>
          </w:rPr>
          <w:t xml:space="preserve"> </w:t>
        </w:r>
      </w:ins>
      <w:r w:rsidRPr="001732C3">
        <w:rPr>
          <w:rFonts w:ascii="Times New Roman" w:hAnsi="Times New Roman" w:cs="Times New Roman"/>
          <w:sz w:val="20"/>
          <w:szCs w:val="20"/>
        </w:rPr>
        <w:t xml:space="preserve">in </w:t>
      </w:r>
      <w:r w:rsidRPr="001732C3">
        <w:rPr>
          <w:rFonts w:ascii="Times New Roman" w:hAnsi="Times New Roman" w:cs="Times New Roman"/>
          <w:i/>
          <w:sz w:val="20"/>
          <w:szCs w:val="20"/>
        </w:rPr>
        <w:t>dendrogram</w:t>
      </w:r>
      <w:r w:rsidRPr="001732C3">
        <w:rPr>
          <w:rFonts w:ascii="Times New Roman" w:hAnsi="Times New Roman" w:cs="Times New Roman"/>
          <w:sz w:val="20"/>
          <w:szCs w:val="20"/>
        </w:rPr>
        <w:t>:</w:t>
      </w:r>
    </w:p>
    <w:p w14:paraId="172C1B56" w14:textId="546AAB9D"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proofErr w:type="spellStart"/>
      <w:r w:rsidRPr="001732C3">
        <w:rPr>
          <w:rFonts w:ascii="Times New Roman" w:hAnsi="Times New Roman" w:cs="Times New Roman"/>
          <w:sz w:val="20"/>
          <w:szCs w:val="20"/>
        </w:rPr>
        <w:t>bayesProbability</w:t>
      </w:r>
      <w:proofErr w:type="spellEnd"/>
      <w:r w:rsidRPr="001732C3">
        <w:rPr>
          <w:rFonts w:ascii="Times New Roman" w:hAnsi="Times New Roman" w:cs="Times New Roman"/>
          <w:sz w:val="20"/>
          <w:szCs w:val="20"/>
        </w:rPr>
        <w:t xml:space="preserve"> = </w:t>
      </w:r>
      <m:oMath>
        <m:sSub>
          <m:sSubPr>
            <m:ctrlPr>
              <w:rPr>
                <w:rFonts w:ascii="Cambria Math" w:hAnsi="Cambria Math" w:cs="Times New Roman"/>
                <w:sz w:val="20"/>
                <w:szCs w:val="20"/>
              </w:rPr>
            </m:ctrlPr>
          </m:sSubPr>
          <m:e>
            <m:r>
              <m:rPr>
                <m:sty m:val="p"/>
              </m:rPr>
              <w:rPr>
                <w:rFonts w:ascii="Cambria Math" w:hAnsi="Cambria Math" w:cs="Times New Roman"/>
                <w:sz w:val="20"/>
                <w:szCs w:val="20"/>
              </w:rPr>
              <m:t>p</m:t>
            </m:r>
          </m:e>
          <m:sub>
            <m:r>
              <m:rPr>
                <m:sty m:val="p"/>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w:t>
      </w:r>
      <w:del w:id="664" w:author="Larry Holder" w:date="2018-03-31T11:23:00Z">
        <w:r w:rsidRPr="001732C3" w:rsidDel="00FB42ED">
          <w:rPr>
            <w:rFonts w:ascii="Times New Roman" w:eastAsiaTheme="minorEastAsia" w:hAnsi="Times New Roman" w:cs="Times New Roman"/>
            <w:sz w:val="20"/>
            <w:szCs w:val="20"/>
          </w:rPr>
          <w:delText>vertex</w:delText>
        </w:r>
      </w:del>
      <w:ins w:id="665" w:author="Larry Holder" w:date="2018-03-31T11:23:00Z">
        <w:r w:rsidR="00FB42ED">
          <w:rPr>
            <w:rFonts w:ascii="Times New Roman" w:eastAsiaTheme="minorEastAsia" w:hAnsi="Times New Roman" w:cs="Times New Roman"/>
            <w:sz w:val="20"/>
            <w:szCs w:val="20"/>
          </w:rPr>
          <w:t>node | parents</w:t>
        </w:r>
      </w:ins>
      <w:r w:rsidRPr="001732C3">
        <w:rPr>
          <w:rFonts w:ascii="Times New Roman" w:eastAsiaTheme="minorEastAsia" w:hAnsi="Times New Roman" w:cs="Times New Roman"/>
          <w:sz w:val="20"/>
          <w:szCs w:val="20"/>
        </w:rPr>
        <w:t>)</w:t>
      </w:r>
    </w:p>
    <w:p w14:paraId="12217262" w14:textId="77777777"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t xml:space="preserve">if </w:t>
      </w:r>
      <w:proofErr w:type="spellStart"/>
      <w:r w:rsidRPr="001732C3">
        <w:rPr>
          <w:rFonts w:ascii="Times New Roman" w:hAnsi="Times New Roman" w:cs="Times New Roman"/>
          <w:sz w:val="20"/>
          <w:szCs w:val="20"/>
        </w:rPr>
        <w:t>bayesProbability</w:t>
      </w:r>
      <w:proofErr w:type="spellEnd"/>
      <w:r w:rsidRPr="001732C3">
        <w:rPr>
          <w:rFonts w:ascii="Times New Roman" w:hAnsi="Times New Roman" w:cs="Times New Roman"/>
          <w:sz w:val="20"/>
          <w:szCs w:val="20"/>
        </w:rPr>
        <w:t xml:space="preserve"> &lt; </w:t>
      </w:r>
      <w:proofErr w:type="spellStart"/>
      <w:r w:rsidRPr="001732C3">
        <w:rPr>
          <w:rFonts w:ascii="Times New Roman" w:hAnsi="Times New Roman" w:cs="Times New Roman"/>
          <w:i/>
          <w:sz w:val="20"/>
          <w:szCs w:val="20"/>
        </w:rPr>
        <w:t>bayesThreshold</w:t>
      </w:r>
      <w:proofErr w:type="spellEnd"/>
      <w:r w:rsidRPr="001732C3">
        <w:rPr>
          <w:rFonts w:ascii="Times New Roman" w:hAnsi="Times New Roman" w:cs="Times New Roman"/>
          <w:sz w:val="20"/>
          <w:szCs w:val="20"/>
        </w:rPr>
        <w:t>:</w:t>
      </w:r>
    </w:p>
    <w:p w14:paraId="282DDFA9" w14:textId="356E29B1"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sz w:val="20"/>
          <w:szCs w:val="20"/>
        </w:rPr>
        <w:tab/>
      </w:r>
      <w:proofErr w:type="spellStart"/>
      <w:r w:rsidRPr="001732C3">
        <w:rPr>
          <w:rFonts w:ascii="Times New Roman" w:hAnsi="Times New Roman" w:cs="Times New Roman"/>
          <w:sz w:val="20"/>
          <w:szCs w:val="20"/>
        </w:rPr>
        <w:t>traceIds</w:t>
      </w:r>
      <w:proofErr w:type="spellEnd"/>
      <w:r w:rsidRPr="001732C3">
        <w:rPr>
          <w:rFonts w:ascii="Times New Roman" w:hAnsi="Times New Roman" w:cs="Times New Roman"/>
          <w:sz w:val="20"/>
          <w:szCs w:val="20"/>
        </w:rPr>
        <w:t xml:space="preserve"> = </w:t>
      </w:r>
      <w:proofErr w:type="spellStart"/>
      <w:r w:rsidRPr="001732C3">
        <w:rPr>
          <w:rFonts w:ascii="Times New Roman" w:hAnsi="Times New Roman" w:cs="Times New Roman"/>
          <w:sz w:val="20"/>
          <w:szCs w:val="20"/>
        </w:rPr>
        <w:t>GetVertexTraceIds</w:t>
      </w:r>
      <w:proofErr w:type="spellEnd"/>
      <w:r w:rsidRPr="001732C3">
        <w:rPr>
          <w:rFonts w:ascii="Times New Roman" w:hAnsi="Times New Roman" w:cs="Times New Roman"/>
          <w:sz w:val="20"/>
          <w:szCs w:val="20"/>
        </w:rPr>
        <w:t>(</w:t>
      </w:r>
      <w:del w:id="666" w:author="Larry Holder" w:date="2018-03-31T11:24:00Z">
        <w:r w:rsidRPr="001732C3" w:rsidDel="00FB42ED">
          <w:rPr>
            <w:rFonts w:ascii="Times New Roman" w:hAnsi="Times New Roman" w:cs="Times New Roman"/>
            <w:sz w:val="20"/>
            <w:szCs w:val="20"/>
          </w:rPr>
          <w:delText>vertex</w:delText>
        </w:r>
      </w:del>
      <w:ins w:id="667" w:author="Larry Holder" w:date="2018-03-31T11:24:00Z">
        <w:r w:rsidR="00FB42ED">
          <w:rPr>
            <w:rFonts w:ascii="Times New Roman" w:hAnsi="Times New Roman" w:cs="Times New Roman"/>
            <w:sz w:val="20"/>
            <w:szCs w:val="20"/>
          </w:rPr>
          <w:t>node</w:t>
        </w:r>
      </w:ins>
      <w:r w:rsidRPr="001732C3">
        <w:rPr>
          <w:rFonts w:ascii="Times New Roman" w:hAnsi="Times New Roman" w:cs="Times New Roman"/>
          <w:sz w:val="20"/>
          <w:szCs w:val="20"/>
        </w:rPr>
        <w:t>)</w:t>
      </w:r>
    </w:p>
    <w:p w14:paraId="02EA29DE" w14:textId="77777777" w:rsidR="000018CC" w:rsidRPr="001732C3" w:rsidRDefault="000018CC" w:rsidP="000018CC">
      <w:pPr>
        <w:pStyle w:val="ListParagraph"/>
        <w:numPr>
          <w:ilvl w:val="0"/>
          <w:numId w:val="6"/>
        </w:numPr>
        <w:spacing w:after="0"/>
        <w:ind w:left="1080"/>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sz w:val="20"/>
          <w:szCs w:val="20"/>
        </w:rPr>
        <w:tab/>
      </w: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 </w:t>
      </w: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w:t>
      </w:r>
      <m:oMath>
        <m:r>
          <m:rPr>
            <m:sty m:val="p"/>
          </m:rPr>
          <w:rPr>
            <w:rFonts w:ascii="Cambria Math" w:hAnsi="Cambria Math" w:cs="Times New Roman"/>
            <w:sz w:val="20"/>
            <w:szCs w:val="20"/>
          </w:rPr>
          <m:t>∪</m:t>
        </m:r>
      </m:oMath>
      <w:r w:rsidRPr="001732C3">
        <w:rPr>
          <w:rFonts w:ascii="Times New Roman" w:eastAsiaTheme="minorEastAsia" w:hAnsi="Times New Roman" w:cs="Times New Roman"/>
          <w:sz w:val="20"/>
          <w:szCs w:val="20"/>
        </w:rPr>
        <w:t xml:space="preserve"> traceIds</w:t>
      </w:r>
    </w:p>
    <w:p w14:paraId="6C54EA76" w14:textId="77777777" w:rsidR="000018CC" w:rsidRPr="001732C3" w:rsidRDefault="000018CC" w:rsidP="000018CC">
      <w:pPr>
        <w:pStyle w:val="ListParagraph"/>
        <w:numPr>
          <w:ilvl w:val="0"/>
          <w:numId w:val="6"/>
        </w:numPr>
        <w:spacing w:after="0"/>
        <w:ind w:left="108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return </w:t>
      </w:r>
      <w:commentRangeStart w:id="668"/>
      <w:proofErr w:type="spellStart"/>
      <w:r w:rsidRPr="001732C3">
        <w:rPr>
          <w:rFonts w:ascii="Times New Roman" w:eastAsiaTheme="minorEastAsia" w:hAnsi="Times New Roman" w:cs="Times New Roman"/>
          <w:i/>
          <w:sz w:val="20"/>
          <w:szCs w:val="20"/>
        </w:rPr>
        <w:t>anomalyIds</w:t>
      </w:r>
      <w:commentRangeEnd w:id="668"/>
      <w:proofErr w:type="spellEnd"/>
      <w:r w:rsidR="00BB3DB3">
        <w:rPr>
          <w:rStyle w:val="CommentReference"/>
        </w:rPr>
        <w:commentReference w:id="668"/>
      </w:r>
    </w:p>
    <w:p w14:paraId="0E5A5607" w14:textId="77777777" w:rsidR="00E55BF7" w:rsidRDefault="00E55BF7" w:rsidP="000018CC">
      <w:pPr>
        <w:rPr>
          <w:rFonts w:ascii="Times New Roman" w:hAnsi="Times New Roman" w:cs="Times New Roman"/>
          <w:sz w:val="20"/>
          <w:szCs w:val="20"/>
        </w:rPr>
      </w:pPr>
    </w:p>
    <w:p w14:paraId="23D80883" w14:textId="1CCB9653" w:rsidR="00BB3DB3" w:rsidRDefault="00BB3DB3" w:rsidP="007C1B22">
      <w:pPr>
        <w:rPr>
          <w:ins w:id="669" w:author="Larry Holder" w:date="2018-03-31T11:26:00Z"/>
          <w:rFonts w:ascii="Times New Roman" w:hAnsi="Times New Roman" w:cs="Times New Roman"/>
          <w:sz w:val="20"/>
          <w:szCs w:val="20"/>
        </w:rPr>
      </w:pPr>
      <w:moveToRangeStart w:id="670" w:author="Larry Holder" w:date="2018-03-31T11:26:00Z" w:name="move510258902"/>
      <w:moveTo w:id="671" w:author="Larry Holder" w:date="2018-03-31T11:26:00Z">
        <w:r>
          <w:rPr>
            <w:rFonts w:ascii="Times New Roman" w:hAnsi="Times New Roman" w:cs="Times New Roman"/>
            <w:sz w:val="20"/>
            <w:szCs w:val="20"/>
          </w:rPr>
          <w:t>The anomaly detection method is motivated by the properties of the dendrogram, whereby substructures that are highly-compressing and frequent tend to cluster near around the ancestor nodes, while anomalies are attached to these nodes with far lower frequency. This is the core property which the Bayesian metric exploits in algorithm 2 to perform anomaly detection.</w:t>
        </w:r>
      </w:moveTo>
      <w:moveToRangeEnd w:id="670"/>
    </w:p>
    <w:p w14:paraId="617310B3" w14:textId="1D2741F4" w:rsidR="006F20D5" w:rsidRPr="004644FF" w:rsidRDefault="00E55BF7" w:rsidP="007C1B22">
      <w:pPr>
        <w:rPr>
          <w:rFonts w:ascii="Times New Roman" w:hAnsi="Times New Roman" w:cs="Times New Roman"/>
          <w:sz w:val="20"/>
          <w:szCs w:val="20"/>
        </w:rPr>
      </w:pPr>
      <w:r>
        <w:rPr>
          <w:rFonts w:ascii="Times New Roman" w:hAnsi="Times New Roman" w:cs="Times New Roman"/>
          <w:sz w:val="20"/>
          <w:szCs w:val="20"/>
        </w:rPr>
        <w:lastRenderedPageBreak/>
        <w:t xml:space="preserve">Summarizing, this chapter introduced the use of graphical compression on </w:t>
      </w:r>
      <w:r w:rsidR="00BD43FE">
        <w:rPr>
          <w:rFonts w:ascii="Times New Roman" w:hAnsi="Times New Roman" w:cs="Times New Roman"/>
          <w:sz w:val="20"/>
          <w:szCs w:val="20"/>
        </w:rPr>
        <w:t xml:space="preserve">dynamic </w:t>
      </w:r>
      <w:r>
        <w:rPr>
          <w:rFonts w:ascii="Times New Roman" w:hAnsi="Times New Roman" w:cs="Times New Roman"/>
          <w:sz w:val="20"/>
          <w:szCs w:val="20"/>
        </w:rPr>
        <w:t>process data</w:t>
      </w:r>
      <w:r w:rsidR="00BD43FE">
        <w:rPr>
          <w:rFonts w:ascii="Times New Roman" w:hAnsi="Times New Roman" w:cs="Times New Roman"/>
          <w:sz w:val="20"/>
          <w:szCs w:val="20"/>
        </w:rPr>
        <w:t xml:space="preserve">, and specifically the application of SUBDUE. SUBDUE was deemed appropriate given its ability to estimate frequents substructures, by which a dendrogram of substructures can be built from process data, as detailed in algorithm one. Using this dendrogram, further analyses can be performed, and algorithm 2 gives one such application for anomaly detection. </w:t>
      </w:r>
      <w:moveFromRangeStart w:id="672" w:author="Larry Holder" w:date="2018-03-31T11:26:00Z" w:name="move510258902"/>
      <w:moveFrom w:id="673" w:author="Larry Holder" w:date="2018-03-31T11:26:00Z">
        <w:r w:rsidR="00BD43FE" w:rsidDel="00BB3DB3">
          <w:rPr>
            <w:rFonts w:ascii="Times New Roman" w:hAnsi="Times New Roman" w:cs="Times New Roman"/>
            <w:sz w:val="20"/>
            <w:szCs w:val="20"/>
          </w:rPr>
          <w:t>The anomaly detection method is motivated by the properties of the dendrogram, whereby substructures that are highly-compressing and frequent tend to cluster near around the ancestor nodes, while anomalies are attached to these nodes with far lower frequency.</w:t>
        </w:r>
        <w:r w:rsidR="007C1B22" w:rsidDel="00BB3DB3">
          <w:rPr>
            <w:rFonts w:ascii="Times New Roman" w:hAnsi="Times New Roman" w:cs="Times New Roman"/>
            <w:sz w:val="20"/>
            <w:szCs w:val="20"/>
          </w:rPr>
          <w:t xml:space="preserve"> This is the core property</w:t>
        </w:r>
        <w:r w:rsidR="009F7900" w:rsidDel="00BB3DB3">
          <w:rPr>
            <w:rFonts w:ascii="Times New Roman" w:hAnsi="Times New Roman" w:cs="Times New Roman"/>
            <w:sz w:val="20"/>
            <w:szCs w:val="20"/>
          </w:rPr>
          <w:t xml:space="preserve"> which </w:t>
        </w:r>
        <w:r w:rsidR="007C1B22" w:rsidDel="00BB3DB3">
          <w:rPr>
            <w:rFonts w:ascii="Times New Roman" w:hAnsi="Times New Roman" w:cs="Times New Roman"/>
            <w:sz w:val="20"/>
            <w:szCs w:val="20"/>
          </w:rPr>
          <w:t xml:space="preserve">the Bayesian metric </w:t>
        </w:r>
        <w:r w:rsidR="009F7900" w:rsidDel="00BB3DB3">
          <w:rPr>
            <w:rFonts w:ascii="Times New Roman" w:hAnsi="Times New Roman" w:cs="Times New Roman"/>
            <w:sz w:val="20"/>
            <w:szCs w:val="20"/>
          </w:rPr>
          <w:t xml:space="preserve">exploits </w:t>
        </w:r>
        <w:r w:rsidR="007C1B22" w:rsidDel="00BB3DB3">
          <w:rPr>
            <w:rFonts w:ascii="Times New Roman" w:hAnsi="Times New Roman" w:cs="Times New Roman"/>
            <w:sz w:val="20"/>
            <w:szCs w:val="20"/>
          </w:rPr>
          <w:t>in algorithm 2</w:t>
        </w:r>
        <w:r w:rsidR="009F7900" w:rsidDel="00BB3DB3">
          <w:rPr>
            <w:rFonts w:ascii="Times New Roman" w:hAnsi="Times New Roman" w:cs="Times New Roman"/>
            <w:sz w:val="20"/>
            <w:szCs w:val="20"/>
          </w:rPr>
          <w:t xml:space="preserve"> to perform </w:t>
        </w:r>
        <w:r w:rsidR="007C1B22" w:rsidDel="00BB3DB3">
          <w:rPr>
            <w:rFonts w:ascii="Times New Roman" w:hAnsi="Times New Roman" w:cs="Times New Roman"/>
            <w:sz w:val="20"/>
            <w:szCs w:val="20"/>
          </w:rPr>
          <w:t xml:space="preserve">anomaly detection. </w:t>
        </w:r>
      </w:moveFrom>
      <w:moveFromRangeEnd w:id="672"/>
      <w:r w:rsidR="007C1B22">
        <w:rPr>
          <w:rFonts w:ascii="Times New Roman" w:hAnsi="Times New Roman" w:cs="Times New Roman"/>
          <w:sz w:val="20"/>
          <w:szCs w:val="20"/>
        </w:rPr>
        <w:t>The next chapter evaluates these algorithms under a variety of c</w:t>
      </w:r>
      <w:r w:rsidR="004B795C">
        <w:rPr>
          <w:rFonts w:ascii="Times New Roman" w:hAnsi="Times New Roman" w:cs="Times New Roman"/>
          <w:sz w:val="20"/>
          <w:szCs w:val="20"/>
        </w:rPr>
        <w:t>onditions</w:t>
      </w:r>
      <w:r w:rsidR="00894766">
        <w:rPr>
          <w:rFonts w:ascii="Times New Roman" w:hAnsi="Times New Roman" w:cs="Times New Roman"/>
          <w:sz w:val="20"/>
          <w:szCs w:val="20"/>
        </w:rPr>
        <w:t>, including a comparison with an existing method and a real-world data evaluation.</w:t>
      </w:r>
    </w:p>
    <w:p w14:paraId="227624C0" w14:textId="296C9326" w:rsidR="00DD7AB2" w:rsidRPr="001732C3" w:rsidRDefault="00DD7AB2" w:rsidP="000018CC">
      <w:pPr>
        <w:rPr>
          <w:rFonts w:ascii="Times New Roman" w:hAnsi="Times New Roman" w:cs="Times New Roman"/>
          <w:b/>
          <w:sz w:val="20"/>
          <w:szCs w:val="20"/>
        </w:rPr>
      </w:pPr>
    </w:p>
    <w:p w14:paraId="4555D187" w14:textId="0853EEC7" w:rsidR="00DD7AB2" w:rsidRPr="001732C3" w:rsidRDefault="00DD7AB2" w:rsidP="000018CC">
      <w:pPr>
        <w:rPr>
          <w:rFonts w:ascii="Times New Roman" w:hAnsi="Times New Roman" w:cs="Times New Roman"/>
          <w:b/>
          <w:sz w:val="20"/>
          <w:szCs w:val="20"/>
        </w:rPr>
      </w:pPr>
    </w:p>
    <w:p w14:paraId="16FC0DC1" w14:textId="5EA86733" w:rsidR="00DD7AB2" w:rsidRPr="001732C3" w:rsidRDefault="00DD7AB2" w:rsidP="000018CC">
      <w:pPr>
        <w:rPr>
          <w:rFonts w:ascii="Times New Roman" w:hAnsi="Times New Roman" w:cs="Times New Roman"/>
          <w:b/>
          <w:sz w:val="20"/>
          <w:szCs w:val="20"/>
        </w:rPr>
      </w:pPr>
    </w:p>
    <w:p w14:paraId="7D8BF14E" w14:textId="2689D84A" w:rsidR="00DD7AB2" w:rsidRPr="001732C3" w:rsidRDefault="00DD7AB2" w:rsidP="000018CC">
      <w:pPr>
        <w:rPr>
          <w:rFonts w:ascii="Times New Roman" w:hAnsi="Times New Roman" w:cs="Times New Roman"/>
          <w:b/>
          <w:sz w:val="20"/>
          <w:szCs w:val="20"/>
        </w:rPr>
      </w:pPr>
    </w:p>
    <w:p w14:paraId="113B61AF" w14:textId="2E1F1F09" w:rsidR="00B261D0" w:rsidRPr="001732C3" w:rsidRDefault="00B261D0" w:rsidP="000018CC">
      <w:pPr>
        <w:rPr>
          <w:rFonts w:ascii="Times New Roman" w:hAnsi="Times New Roman" w:cs="Times New Roman"/>
          <w:b/>
          <w:sz w:val="20"/>
          <w:szCs w:val="20"/>
        </w:rPr>
      </w:pPr>
    </w:p>
    <w:p w14:paraId="7AF67967" w14:textId="5C9C5C27" w:rsidR="00B261D0" w:rsidRPr="001732C3" w:rsidRDefault="00B261D0" w:rsidP="000018CC">
      <w:pPr>
        <w:rPr>
          <w:rFonts w:ascii="Times New Roman" w:hAnsi="Times New Roman" w:cs="Times New Roman"/>
          <w:b/>
          <w:sz w:val="20"/>
          <w:szCs w:val="20"/>
        </w:rPr>
      </w:pPr>
    </w:p>
    <w:p w14:paraId="75882832" w14:textId="037AF2D0" w:rsidR="00B261D0" w:rsidRPr="001732C3" w:rsidRDefault="00B261D0" w:rsidP="000018CC">
      <w:pPr>
        <w:rPr>
          <w:rFonts w:ascii="Times New Roman" w:hAnsi="Times New Roman" w:cs="Times New Roman"/>
          <w:b/>
          <w:sz w:val="20"/>
          <w:szCs w:val="20"/>
        </w:rPr>
      </w:pPr>
    </w:p>
    <w:p w14:paraId="1EC1D7BA" w14:textId="0D7DBCF6" w:rsidR="00B261D0" w:rsidRPr="001732C3" w:rsidRDefault="00B261D0" w:rsidP="000018CC">
      <w:pPr>
        <w:rPr>
          <w:rFonts w:ascii="Times New Roman" w:hAnsi="Times New Roman" w:cs="Times New Roman"/>
          <w:b/>
          <w:sz w:val="20"/>
          <w:szCs w:val="20"/>
        </w:rPr>
      </w:pPr>
    </w:p>
    <w:p w14:paraId="2BC6DA4C" w14:textId="06B1608B" w:rsidR="00B261D0" w:rsidRPr="001732C3" w:rsidRDefault="00B261D0" w:rsidP="000018CC">
      <w:pPr>
        <w:rPr>
          <w:rFonts w:ascii="Times New Roman" w:hAnsi="Times New Roman" w:cs="Times New Roman"/>
          <w:b/>
          <w:sz w:val="20"/>
          <w:szCs w:val="20"/>
        </w:rPr>
      </w:pPr>
    </w:p>
    <w:p w14:paraId="5DD15A2F" w14:textId="437DA4ED" w:rsidR="00B261D0" w:rsidRPr="001732C3" w:rsidRDefault="00B261D0" w:rsidP="000018CC">
      <w:pPr>
        <w:rPr>
          <w:rFonts w:ascii="Times New Roman" w:hAnsi="Times New Roman" w:cs="Times New Roman"/>
          <w:b/>
          <w:sz w:val="20"/>
          <w:szCs w:val="20"/>
        </w:rPr>
      </w:pPr>
    </w:p>
    <w:p w14:paraId="462CE87F" w14:textId="43E02628" w:rsidR="00B261D0" w:rsidRPr="001732C3" w:rsidRDefault="00B261D0" w:rsidP="000018CC">
      <w:pPr>
        <w:rPr>
          <w:rFonts w:ascii="Times New Roman" w:hAnsi="Times New Roman" w:cs="Times New Roman"/>
          <w:b/>
          <w:sz w:val="20"/>
          <w:szCs w:val="20"/>
        </w:rPr>
      </w:pPr>
    </w:p>
    <w:p w14:paraId="09249417" w14:textId="5B51FBBD" w:rsidR="00B261D0" w:rsidRPr="001732C3" w:rsidRDefault="00B261D0" w:rsidP="000018CC">
      <w:pPr>
        <w:rPr>
          <w:rFonts w:ascii="Times New Roman" w:hAnsi="Times New Roman" w:cs="Times New Roman"/>
          <w:b/>
          <w:sz w:val="20"/>
          <w:szCs w:val="20"/>
        </w:rPr>
      </w:pPr>
    </w:p>
    <w:p w14:paraId="4BE94E0F" w14:textId="68F88820" w:rsidR="00B261D0" w:rsidRDefault="00B261D0" w:rsidP="000018CC">
      <w:pPr>
        <w:rPr>
          <w:rFonts w:ascii="Times New Roman" w:hAnsi="Times New Roman" w:cs="Times New Roman"/>
          <w:b/>
          <w:sz w:val="20"/>
          <w:szCs w:val="20"/>
        </w:rPr>
      </w:pPr>
    </w:p>
    <w:p w14:paraId="218B1017" w14:textId="77777777" w:rsidR="00D828C3" w:rsidRPr="001732C3" w:rsidRDefault="00D828C3" w:rsidP="000018CC">
      <w:pPr>
        <w:rPr>
          <w:rFonts w:ascii="Times New Roman" w:hAnsi="Times New Roman" w:cs="Times New Roman"/>
          <w:b/>
          <w:sz w:val="20"/>
          <w:szCs w:val="20"/>
        </w:rPr>
      </w:pPr>
    </w:p>
    <w:p w14:paraId="71396D6C" w14:textId="77777777" w:rsidR="00300AF1" w:rsidRPr="001732C3" w:rsidRDefault="00300AF1" w:rsidP="000018CC">
      <w:pPr>
        <w:rPr>
          <w:rFonts w:ascii="Times New Roman" w:hAnsi="Times New Roman" w:cs="Times New Roman"/>
          <w:b/>
          <w:sz w:val="20"/>
          <w:szCs w:val="20"/>
        </w:rPr>
      </w:pPr>
    </w:p>
    <w:p w14:paraId="4D238679" w14:textId="170C1EB6" w:rsidR="000149FF" w:rsidRPr="001732C3" w:rsidRDefault="005B6853" w:rsidP="009824DE">
      <w:pPr>
        <w:jc w:val="center"/>
        <w:outlineLvl w:val="0"/>
        <w:rPr>
          <w:rFonts w:ascii="Times New Roman" w:hAnsi="Times New Roman" w:cs="Times New Roman"/>
          <w:sz w:val="24"/>
          <w:szCs w:val="24"/>
        </w:rPr>
      </w:pPr>
      <w:r w:rsidRPr="001732C3">
        <w:rPr>
          <w:rFonts w:ascii="Times New Roman" w:hAnsi="Times New Roman" w:cs="Times New Roman"/>
          <w:sz w:val="24"/>
          <w:szCs w:val="24"/>
        </w:rPr>
        <w:t>CHAPTER</w:t>
      </w:r>
      <w:r w:rsidR="000149FF" w:rsidRPr="001732C3">
        <w:rPr>
          <w:rFonts w:ascii="Times New Roman" w:hAnsi="Times New Roman" w:cs="Times New Roman"/>
          <w:sz w:val="24"/>
          <w:szCs w:val="24"/>
        </w:rPr>
        <w:t xml:space="preserve"> </w:t>
      </w:r>
      <w:r w:rsidR="00AF76D8" w:rsidRPr="001732C3">
        <w:rPr>
          <w:rFonts w:ascii="Times New Roman" w:hAnsi="Times New Roman" w:cs="Times New Roman"/>
          <w:sz w:val="24"/>
          <w:szCs w:val="24"/>
        </w:rPr>
        <w:t>FIV</w:t>
      </w:r>
      <w:r w:rsidR="000149FF" w:rsidRPr="001732C3">
        <w:rPr>
          <w:rFonts w:ascii="Times New Roman" w:hAnsi="Times New Roman" w:cs="Times New Roman"/>
          <w:sz w:val="24"/>
          <w:szCs w:val="24"/>
        </w:rPr>
        <w:t xml:space="preserve">E: ALGORITHM </w:t>
      </w:r>
      <w:commentRangeStart w:id="674"/>
      <w:r w:rsidR="000149FF" w:rsidRPr="001732C3">
        <w:rPr>
          <w:rFonts w:ascii="Times New Roman" w:hAnsi="Times New Roman" w:cs="Times New Roman"/>
          <w:sz w:val="24"/>
          <w:szCs w:val="24"/>
        </w:rPr>
        <w:t>EVALUATION</w:t>
      </w:r>
      <w:commentRangeEnd w:id="674"/>
      <w:r w:rsidR="00016F77">
        <w:rPr>
          <w:rStyle w:val="CommentReference"/>
        </w:rPr>
        <w:commentReference w:id="674"/>
      </w:r>
    </w:p>
    <w:p w14:paraId="538C829D" w14:textId="325C6DC1" w:rsidR="000018CC" w:rsidRPr="001732C3" w:rsidRDefault="00606430" w:rsidP="009824DE">
      <w:pPr>
        <w:outlineLvl w:val="0"/>
        <w:rPr>
          <w:rFonts w:ascii="Times New Roman" w:hAnsi="Times New Roman" w:cs="Times New Roman"/>
          <w:b/>
          <w:sz w:val="20"/>
          <w:szCs w:val="20"/>
        </w:rPr>
      </w:pPr>
      <w:ins w:id="675" w:author="jesse" w:date="2018-04-02T09:19:00Z">
        <w:r>
          <w:rPr>
            <w:rFonts w:ascii="Times New Roman" w:hAnsi="Times New Roman" w:cs="Times New Roman"/>
            <w:b/>
            <w:sz w:val="20"/>
            <w:szCs w:val="20"/>
          </w:rPr>
          <w:t xml:space="preserve">5.0 </w:t>
        </w:r>
      </w:ins>
      <w:r w:rsidR="000018CC" w:rsidRPr="001732C3">
        <w:rPr>
          <w:rFonts w:ascii="Times New Roman" w:hAnsi="Times New Roman" w:cs="Times New Roman"/>
          <w:b/>
          <w:sz w:val="20"/>
          <w:szCs w:val="20"/>
        </w:rPr>
        <w:t>Algorithm Evaluation</w:t>
      </w:r>
    </w:p>
    <w:p w14:paraId="507BA97C" w14:textId="47CECF4E"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Although real process-oriented datasets are available, they do not offer controlled conditions sufficient to compare the characteristics of algorithms over a range of data parameters. Instead</w:t>
      </w:r>
      <w:r w:rsidR="0041026F"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a synthetic data generation algorithm </w:t>
      </w:r>
      <w:r w:rsidR="0041026F" w:rsidRPr="001732C3">
        <w:rPr>
          <w:rFonts w:ascii="Times New Roman" w:hAnsi="Times New Roman" w:cs="Times New Roman"/>
          <w:sz w:val="20"/>
          <w:szCs w:val="20"/>
        </w:rPr>
        <w:t xml:space="preserve">was used, </w:t>
      </w:r>
      <w:r w:rsidRPr="001732C3">
        <w:rPr>
          <w:rFonts w:ascii="Times New Roman" w:hAnsi="Times New Roman" w:cs="Times New Roman"/>
          <w:sz w:val="20"/>
          <w:szCs w:val="20"/>
        </w:rPr>
        <w:t xml:space="preserve">as found in appendix A of </w:t>
      </w:r>
      <w:r w:rsidR="003B51C5" w:rsidRPr="001732C3">
        <w:rPr>
          <w:rFonts w:ascii="Times New Roman" w:hAnsi="Times New Roman" w:cs="Times New Roman"/>
          <w:sz w:val="20"/>
          <w:szCs w:val="20"/>
        </w:rPr>
        <w:t>(</w:t>
      </w:r>
      <w:proofErr w:type="spellStart"/>
      <w:r w:rsidR="003B51C5" w:rsidRPr="001732C3">
        <w:rPr>
          <w:rFonts w:ascii="Times New Roman" w:hAnsi="Times New Roman" w:cs="Times New Roman"/>
          <w:sz w:val="20"/>
          <w:szCs w:val="20"/>
        </w:rPr>
        <w:t>Bezerra</w:t>
      </w:r>
      <w:proofErr w:type="spellEnd"/>
      <w:r w:rsidR="003B51C5" w:rsidRPr="001732C3">
        <w:rPr>
          <w:rFonts w:ascii="Times New Roman" w:hAnsi="Times New Roman" w:cs="Times New Roman"/>
          <w:sz w:val="20"/>
          <w:szCs w:val="20"/>
        </w:rPr>
        <w:t xml:space="preserve"> and </w:t>
      </w:r>
      <w:proofErr w:type="spellStart"/>
      <w:r w:rsidR="003B51C5" w:rsidRPr="001732C3">
        <w:rPr>
          <w:rFonts w:ascii="Times New Roman" w:hAnsi="Times New Roman" w:cs="Times New Roman"/>
          <w:sz w:val="20"/>
          <w:szCs w:val="20"/>
        </w:rPr>
        <w:t>Wainer</w:t>
      </w:r>
      <w:proofErr w:type="spellEnd"/>
      <w:r w:rsidR="003B51C5" w:rsidRPr="001732C3">
        <w:rPr>
          <w:rFonts w:ascii="Times New Roman" w:hAnsi="Times New Roman" w:cs="Times New Roman"/>
          <w:sz w:val="20"/>
          <w:szCs w:val="20"/>
        </w:rPr>
        <w:t>, 2013)</w:t>
      </w:r>
      <w:r w:rsidRPr="001732C3">
        <w:rPr>
          <w:rFonts w:ascii="Times New Roman" w:hAnsi="Times New Roman" w:cs="Times New Roman"/>
          <w:sz w:val="20"/>
          <w:szCs w:val="20"/>
        </w:rPr>
        <w:t>, modified to generate data directly from probability distributions embedded in</w:t>
      </w:r>
      <w:r w:rsidR="009F2580" w:rsidRPr="001732C3">
        <w:rPr>
          <w:rFonts w:ascii="Times New Roman" w:hAnsi="Times New Roman" w:cs="Times New Roman"/>
          <w:sz w:val="20"/>
          <w:szCs w:val="20"/>
        </w:rPr>
        <w:t>to</w:t>
      </w:r>
      <w:r w:rsidRPr="001732C3">
        <w:rPr>
          <w:rFonts w:ascii="Times New Roman" w:hAnsi="Times New Roman" w:cs="Times New Roman"/>
          <w:sz w:val="20"/>
          <w:szCs w:val="20"/>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1732C3">
        <w:rPr>
          <w:rFonts w:ascii="Times New Roman" w:hAnsi="Times New Roman" w:cs="Times New Roman"/>
          <w:sz w:val="20"/>
          <w:szCs w:val="20"/>
        </w:rPr>
        <w:t xml:space="preserve">was used </w:t>
      </w:r>
      <w:r w:rsidRPr="001732C3">
        <w:rPr>
          <w:rFonts w:ascii="Times New Roman" w:hAnsi="Times New Roman" w:cs="Times New Roman"/>
          <w:sz w:val="20"/>
          <w:szCs w:val="20"/>
        </w:rPr>
        <w:t xml:space="preserve">as described in </w:t>
      </w:r>
      <w:r w:rsidR="00A23700" w:rsidRPr="001732C3">
        <w:rPr>
          <w:rFonts w:ascii="Times New Roman" w:hAnsi="Times New Roman" w:cs="Times New Roman"/>
          <w:sz w:val="20"/>
          <w:szCs w:val="20"/>
        </w:rPr>
        <w:t>(</w:t>
      </w:r>
      <w:proofErr w:type="spellStart"/>
      <w:r w:rsidR="00A23700" w:rsidRPr="001732C3">
        <w:rPr>
          <w:rFonts w:ascii="Times New Roman" w:hAnsi="Times New Roman" w:cs="Times New Roman"/>
          <w:sz w:val="20"/>
          <w:szCs w:val="20"/>
        </w:rPr>
        <w:t>Bezerra</w:t>
      </w:r>
      <w:proofErr w:type="spellEnd"/>
      <w:r w:rsidR="00A23700" w:rsidRPr="001732C3">
        <w:rPr>
          <w:rFonts w:ascii="Times New Roman" w:hAnsi="Times New Roman" w:cs="Times New Roman"/>
          <w:sz w:val="20"/>
          <w:szCs w:val="20"/>
        </w:rPr>
        <w:t xml:space="preserve"> and </w:t>
      </w:r>
      <w:proofErr w:type="spellStart"/>
      <w:r w:rsidR="00A23700" w:rsidRPr="001732C3">
        <w:rPr>
          <w:rFonts w:ascii="Times New Roman" w:hAnsi="Times New Roman" w:cs="Times New Roman"/>
          <w:sz w:val="20"/>
          <w:szCs w:val="20"/>
        </w:rPr>
        <w:t>Wainer</w:t>
      </w:r>
      <w:proofErr w:type="spellEnd"/>
      <w:r w:rsidR="00A23700" w:rsidRPr="001732C3">
        <w:rPr>
          <w:rFonts w:ascii="Times New Roman" w:hAnsi="Times New Roman" w:cs="Times New Roman"/>
          <w:sz w:val="20"/>
          <w:szCs w:val="20"/>
        </w:rPr>
        <w:t>, 2013)</w:t>
      </w:r>
      <w:r w:rsidRPr="001732C3">
        <w:rPr>
          <w:rFonts w:ascii="Times New Roman" w:hAnsi="Times New Roman" w:cs="Times New Roman"/>
          <w:sz w:val="20"/>
          <w:szCs w:val="20"/>
        </w:rPr>
        <w:t>: 60 randomly-generated process models and 1000 traces per log.</w:t>
      </w:r>
      <w:r w:rsidR="00681434">
        <w:rPr>
          <w:rFonts w:ascii="Times New Roman" w:hAnsi="Times New Roman" w:cs="Times New Roman"/>
          <w:sz w:val="20"/>
          <w:szCs w:val="20"/>
        </w:rPr>
        <w:t xml:space="preserve"> Additionally, </w:t>
      </w:r>
      <w:r w:rsidR="00F6565A">
        <w:rPr>
          <w:rFonts w:ascii="Times New Roman" w:hAnsi="Times New Roman" w:cs="Times New Roman"/>
          <w:sz w:val="20"/>
          <w:szCs w:val="20"/>
        </w:rPr>
        <w:t>the sampling algorithm, a known algorithm of the same form, was implemented and evaluated on the same log data. Lastly, an evaluation is performed on real data derived from software execution logs.</w:t>
      </w:r>
    </w:p>
    <w:p w14:paraId="3321DBD4" w14:textId="48FDA3A8" w:rsidR="000018CC" w:rsidRPr="001732C3" w:rsidRDefault="00606430" w:rsidP="009824DE">
      <w:pPr>
        <w:outlineLvl w:val="0"/>
        <w:rPr>
          <w:rFonts w:ascii="Times New Roman" w:hAnsi="Times New Roman" w:cs="Times New Roman"/>
          <w:b/>
          <w:sz w:val="20"/>
          <w:szCs w:val="20"/>
        </w:rPr>
      </w:pPr>
      <w:ins w:id="676" w:author="jesse" w:date="2018-04-02T09:19:00Z">
        <w:r>
          <w:rPr>
            <w:rFonts w:ascii="Times New Roman" w:hAnsi="Times New Roman" w:cs="Times New Roman"/>
            <w:b/>
            <w:sz w:val="20"/>
            <w:szCs w:val="20"/>
          </w:rPr>
          <w:t xml:space="preserve">5.1 </w:t>
        </w:r>
      </w:ins>
      <w:r w:rsidR="000018CC" w:rsidRPr="001732C3">
        <w:rPr>
          <w:rFonts w:ascii="Times New Roman" w:hAnsi="Times New Roman" w:cs="Times New Roman"/>
          <w:b/>
          <w:sz w:val="20"/>
          <w:szCs w:val="20"/>
        </w:rPr>
        <w:t>Data Generation Algorithm</w:t>
      </w:r>
    </w:p>
    <w:p w14:paraId="34FB2F6E" w14:textId="6718F58C"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lastRenderedPageBreak/>
        <w:t xml:space="preserve">Data generation consisted of two steps: generating process models and generating traces from them. The </w:t>
      </w:r>
      <w:ins w:id="677" w:author="Larry Holder" w:date="2018-03-31T11:30:00Z">
        <w:r w:rsidR="00016F77">
          <w:rPr>
            <w:rFonts w:ascii="Times New Roman" w:hAnsi="Times New Roman" w:cs="Times New Roman"/>
            <w:sz w:val="20"/>
            <w:szCs w:val="20"/>
          </w:rPr>
          <w:t xml:space="preserve">set of </w:t>
        </w:r>
      </w:ins>
      <w:r w:rsidRPr="001732C3">
        <w:rPr>
          <w:rFonts w:ascii="Times New Roman" w:hAnsi="Times New Roman" w:cs="Times New Roman"/>
          <w:sz w:val="20"/>
          <w:szCs w:val="20"/>
        </w:rPr>
        <w:t xml:space="preserve">parameters </w:t>
      </w:r>
      <m:oMath>
        <m:sSub>
          <m:sSubPr>
            <m:ctrlPr>
              <w:rPr>
                <w:rFonts w:ascii="Cambria Math" w:hAnsi="Cambria Math" w:cs="Times New Roman"/>
                <w:b/>
                <w:i/>
                <w:sz w:val="20"/>
                <w:szCs w:val="20"/>
              </w:rPr>
            </m:ctrlPr>
          </m:sSubPr>
          <m:e>
            <m:r>
              <m:rPr>
                <m:sty m:val="b"/>
              </m:rPr>
              <w:rPr>
                <w:rFonts w:ascii="Cambria Math" w:hAnsi="Cambria Math" w:cs="Times New Roman"/>
                <w:sz w:val="20"/>
                <w:szCs w:val="20"/>
              </w:rPr>
              <m:t>θ</m:t>
            </m:r>
            <m:ctrlPr>
              <w:rPr>
                <w:rFonts w:ascii="Cambria Math" w:hAnsi="Cambria Math" w:cs="Times New Roman"/>
                <w:b/>
                <w:sz w:val="20"/>
                <w:szCs w:val="20"/>
              </w:rPr>
            </m:ctrlPr>
          </m:e>
          <m:sub>
            <m:r>
              <m:rPr>
                <m:sty m:val="bi"/>
              </m:rPr>
              <w:rPr>
                <w:rFonts w:ascii="Cambria Math" w:hAnsi="Cambria Math" w:cs="Times New Roman"/>
                <w:sz w:val="20"/>
                <w:szCs w:val="20"/>
              </w:rPr>
              <m:t>model</m:t>
            </m:r>
          </m:sub>
        </m:sSub>
      </m:oMath>
      <w:r w:rsidRPr="001732C3">
        <w:rPr>
          <w:rFonts w:ascii="Times New Roman" w:eastAsiaTheme="minorEastAsia" w:hAnsi="Times New Roman" w:cs="Times New Roman"/>
          <w:sz w:val="20"/>
          <w:szCs w:val="20"/>
        </w:rPr>
        <w:t xml:space="preserve"> described the probability of recursively generating various structural features, including SEQ, OR-SPLIT, AND-SPLIT, and LOOP, defined as follows.</w:t>
      </w:r>
    </w:p>
    <w:p w14:paraId="23575984" w14:textId="14C9A7C8" w:rsidR="000018CC" w:rsidRPr="001732C3" w:rsidRDefault="000018CC" w:rsidP="002631B2">
      <w:pPr>
        <w:pStyle w:val="ListParagraph"/>
        <w:numPr>
          <w:ilvl w:val="0"/>
          <w:numId w:val="9"/>
        </w:numPr>
        <w:spacing w:after="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SEQ: </w:t>
      </w:r>
      <w:r w:rsidR="0017248D" w:rsidRPr="001732C3">
        <w:rPr>
          <w:rFonts w:ascii="Times New Roman" w:eastAsiaTheme="minorEastAsia" w:hAnsi="Times New Roman" w:cs="Times New Roman"/>
          <w:sz w:val="20"/>
          <w:szCs w:val="20"/>
        </w:rPr>
        <w:t>T</w:t>
      </w:r>
      <w:r w:rsidRPr="001732C3">
        <w:rPr>
          <w:rFonts w:ascii="Times New Roman" w:eastAsiaTheme="minorEastAsia" w:hAnsi="Times New Roman" w:cs="Times New Roman"/>
          <w:sz w:val="20"/>
          <w:szCs w:val="20"/>
        </w:rPr>
        <w:t>he appending of a single activity.</w:t>
      </w:r>
    </w:p>
    <w:p w14:paraId="6911EC86" w14:textId="1D2F08B4" w:rsidR="000018CC" w:rsidRPr="001732C3" w:rsidRDefault="000018CC" w:rsidP="002631B2">
      <w:pPr>
        <w:pStyle w:val="ListParagraph"/>
        <w:numPr>
          <w:ilvl w:val="0"/>
          <w:numId w:val="9"/>
        </w:numPr>
        <w:spacing w:after="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OR-SPLIT: </w:t>
      </w:r>
      <w:r w:rsidR="0017248D" w:rsidRPr="001732C3">
        <w:rPr>
          <w:rFonts w:ascii="Times New Roman" w:eastAsiaTheme="minorEastAsia" w:hAnsi="Times New Roman" w:cs="Times New Roman"/>
          <w:sz w:val="20"/>
          <w:szCs w:val="20"/>
        </w:rPr>
        <w:t>A</w:t>
      </w:r>
      <w:r w:rsidRPr="001732C3">
        <w:rPr>
          <w:rFonts w:ascii="Times New Roman" w:eastAsiaTheme="minorEastAsia" w:hAnsi="Times New Roman" w:cs="Times New Roman"/>
          <w:sz w:val="20"/>
          <w:szCs w:val="20"/>
        </w:rPr>
        <w:t xml:space="preserve"> single activity splitting to one of two successors.</w:t>
      </w:r>
    </w:p>
    <w:p w14:paraId="6FABCD22" w14:textId="799E1BAB" w:rsidR="000018CC" w:rsidRPr="001732C3" w:rsidRDefault="000018CC" w:rsidP="002631B2">
      <w:pPr>
        <w:pStyle w:val="ListParagraph"/>
        <w:numPr>
          <w:ilvl w:val="0"/>
          <w:numId w:val="9"/>
        </w:numPr>
        <w:spacing w:after="0"/>
        <w:rPr>
          <w:rFonts w:ascii="Times New Roman" w:hAnsi="Times New Roman" w:cs="Times New Roman"/>
          <w:sz w:val="20"/>
          <w:szCs w:val="20"/>
        </w:rPr>
      </w:pPr>
      <w:r w:rsidRPr="001732C3">
        <w:rPr>
          <w:rFonts w:ascii="Times New Roman" w:eastAsiaTheme="minorEastAsia" w:hAnsi="Times New Roman" w:cs="Times New Roman"/>
          <w:sz w:val="20"/>
          <w:szCs w:val="20"/>
        </w:rPr>
        <w:t xml:space="preserve">AND-SPLIT: </w:t>
      </w:r>
      <w:r w:rsidR="0017248D" w:rsidRPr="001732C3">
        <w:rPr>
          <w:rFonts w:ascii="Times New Roman" w:eastAsiaTheme="minorEastAsia" w:hAnsi="Times New Roman" w:cs="Times New Roman"/>
          <w:sz w:val="20"/>
          <w:szCs w:val="20"/>
        </w:rPr>
        <w:t>A</w:t>
      </w:r>
      <w:r w:rsidRPr="001732C3">
        <w:rPr>
          <w:rFonts w:ascii="Times New Roman" w:eastAsiaTheme="minorEastAsia" w:hAnsi="Times New Roman" w:cs="Times New Roman"/>
          <w:sz w:val="20"/>
          <w:szCs w:val="20"/>
        </w:rPr>
        <w:t xml:space="preserve"> single activity splitting to two parallel activities, both of which are traversed.</w:t>
      </w:r>
    </w:p>
    <w:p w14:paraId="2CE9863E" w14:textId="77777777" w:rsidR="000018CC" w:rsidRPr="001732C3" w:rsidRDefault="000018CC" w:rsidP="002631B2">
      <w:pPr>
        <w:pStyle w:val="ListParagraph"/>
        <w:numPr>
          <w:ilvl w:val="0"/>
          <w:numId w:val="9"/>
        </w:numPr>
        <w:spacing w:after="0"/>
        <w:rPr>
          <w:rFonts w:ascii="Times New Roman" w:hAnsi="Times New Roman" w:cs="Times New Roman"/>
          <w:sz w:val="20"/>
          <w:szCs w:val="20"/>
        </w:rPr>
      </w:pPr>
      <w:r w:rsidRPr="001732C3">
        <w:rPr>
          <w:rFonts w:ascii="Times New Roman" w:hAnsi="Times New Roman" w:cs="Times New Roman"/>
          <w:sz w:val="20"/>
          <w:szCs w:val="20"/>
        </w:rPr>
        <w:t>LOOP: An activity splitting to an optional loop, then returning to the activity.</w:t>
      </w:r>
    </w:p>
    <w:p w14:paraId="15CFB9CA" w14:textId="77777777" w:rsidR="000018CC" w:rsidRPr="001732C3" w:rsidRDefault="000018CC" w:rsidP="000018CC">
      <w:pPr>
        <w:spacing w:after="0"/>
        <w:ind w:left="720"/>
        <w:rPr>
          <w:rFonts w:ascii="Times New Roman" w:hAnsi="Times New Roman" w:cs="Times New Roman"/>
          <w:sz w:val="20"/>
          <w:szCs w:val="20"/>
        </w:rPr>
      </w:pPr>
    </w:p>
    <w:p w14:paraId="5D1735E0" w14:textId="3B475526"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These recursive operators generate directed, potentially cyclic graphs of arbitrary complexity, with the constraint that the graph start at a single START node and all paths eventually terminate at a single END node. Additional complexity results </w:t>
      </w:r>
      <w:del w:id="678" w:author="Larry Holder" w:date="2018-03-31T11:32:00Z">
        <w:r w:rsidRPr="001732C3" w:rsidDel="00016F77">
          <w:rPr>
            <w:rFonts w:ascii="Times New Roman" w:hAnsi="Times New Roman" w:cs="Times New Roman"/>
            <w:sz w:val="20"/>
            <w:szCs w:val="20"/>
          </w:rPr>
          <w:delText xml:space="preserve">by </w:delText>
        </w:r>
      </w:del>
      <w:ins w:id="679" w:author="Larry Holder" w:date="2018-03-31T11:32:00Z">
        <w:r w:rsidR="00016F77">
          <w:rPr>
            <w:rFonts w:ascii="Times New Roman" w:hAnsi="Times New Roman" w:cs="Times New Roman"/>
            <w:sz w:val="20"/>
            <w:szCs w:val="20"/>
          </w:rPr>
          <w:t>from</w:t>
        </w:r>
        <w:r w:rsidR="00016F77" w:rsidRPr="001732C3">
          <w:rPr>
            <w:rFonts w:ascii="Times New Roman" w:hAnsi="Times New Roman" w:cs="Times New Roman"/>
            <w:sz w:val="20"/>
            <w:szCs w:val="20"/>
          </w:rPr>
          <w:t xml:space="preserve"> </w:t>
        </w:r>
      </w:ins>
      <w:r w:rsidRPr="001732C3">
        <w:rPr>
          <w:rFonts w:ascii="Times New Roman" w:hAnsi="Times New Roman" w:cs="Times New Roman"/>
          <w:sz w:val="20"/>
          <w:szCs w:val="20"/>
        </w:rPr>
        <w:t xml:space="preserve">including the null transitions in the set of “activities”, and as such the split constructs may divert to more than two activity paths or may bypass components of a model. The parameters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model</m:t>
            </m:r>
          </m:sub>
        </m:sSub>
      </m:oMath>
      <w:r w:rsidRPr="001732C3">
        <w:rPr>
          <w:rFonts w:ascii="Times New Roman" w:eastAsiaTheme="minorEastAsia" w:hAnsi="Times New Roman" w:cs="Times New Roman"/>
          <w:sz w:val="20"/>
          <w:szCs w:val="20"/>
        </w:rPr>
        <w:t xml:space="preserve"> constrain model complexity to a probability distribution over these operators, replicated from </w:t>
      </w:r>
      <w:r w:rsidR="00C53D5A" w:rsidRPr="001732C3">
        <w:rPr>
          <w:rFonts w:ascii="Times New Roman" w:hAnsi="Times New Roman" w:cs="Times New Roman"/>
          <w:sz w:val="20"/>
          <w:szCs w:val="20"/>
        </w:rPr>
        <w:t>(</w:t>
      </w:r>
      <w:proofErr w:type="spellStart"/>
      <w:r w:rsidR="00C53D5A" w:rsidRPr="001732C3">
        <w:rPr>
          <w:rFonts w:ascii="Times New Roman" w:hAnsi="Times New Roman" w:cs="Times New Roman"/>
          <w:sz w:val="20"/>
          <w:szCs w:val="20"/>
        </w:rPr>
        <w:t>Bezerra</w:t>
      </w:r>
      <w:proofErr w:type="spellEnd"/>
      <w:r w:rsidR="00C53D5A" w:rsidRPr="001732C3">
        <w:rPr>
          <w:rFonts w:ascii="Times New Roman" w:hAnsi="Times New Roman" w:cs="Times New Roman"/>
          <w:sz w:val="20"/>
          <w:szCs w:val="20"/>
        </w:rPr>
        <w:t xml:space="preserve"> and </w:t>
      </w:r>
      <w:proofErr w:type="spellStart"/>
      <w:r w:rsidR="00C53D5A" w:rsidRPr="001732C3">
        <w:rPr>
          <w:rFonts w:ascii="Times New Roman" w:hAnsi="Times New Roman" w:cs="Times New Roman"/>
          <w:sz w:val="20"/>
          <w:szCs w:val="20"/>
        </w:rPr>
        <w:t>Wainer</w:t>
      </w:r>
      <w:proofErr w:type="spellEnd"/>
      <w:r w:rsidR="00C53D5A" w:rsidRPr="001732C3">
        <w:rPr>
          <w:rFonts w:ascii="Times New Roman" w:hAnsi="Times New Roman" w:cs="Times New Roman"/>
          <w:sz w:val="20"/>
          <w:szCs w:val="20"/>
        </w:rPr>
        <w:t>, 2013)</w:t>
      </w:r>
      <w:r w:rsidRPr="001732C3">
        <w:rPr>
          <w:rFonts w:ascii="Times New Roman" w:eastAsiaTheme="minorEastAsia" w:hAnsi="Times New Roman" w:cs="Times New Roman"/>
          <w:sz w:val="20"/>
          <w:szCs w:val="20"/>
        </w:rPr>
        <w:t xml:space="preserve"> and fixed throughout this </w:t>
      </w:r>
      <w:commentRangeStart w:id="680"/>
      <w:r w:rsidRPr="001732C3">
        <w:rPr>
          <w:rFonts w:ascii="Times New Roman" w:eastAsiaTheme="minorEastAsia" w:hAnsi="Times New Roman" w:cs="Times New Roman"/>
          <w:sz w:val="20"/>
          <w:szCs w:val="20"/>
        </w:rPr>
        <w:t>work</w:t>
      </w:r>
      <w:commentRangeEnd w:id="680"/>
      <w:r w:rsidR="00016F77">
        <w:rPr>
          <w:rStyle w:val="CommentReference"/>
        </w:rPr>
        <w:commentReference w:id="680"/>
      </w:r>
      <w:r w:rsidRPr="001732C3">
        <w:rPr>
          <w:rFonts w:ascii="Times New Roman" w:eastAsiaTheme="minorEastAsia" w:hAnsi="Times New Roman" w:cs="Times New Roman"/>
          <w:sz w:val="20"/>
          <w:szCs w:val="20"/>
        </w:rPr>
        <w:t>.</w:t>
      </w:r>
    </w:p>
    <w:p w14:paraId="5E7AB4C1"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w:t>
      </w:r>
      <w:commentRangeStart w:id="681"/>
      <w:r w:rsidRPr="001732C3">
        <w:rPr>
          <w:rFonts w:ascii="Times New Roman" w:eastAsiaTheme="minorEastAsia" w:hAnsi="Times New Roman" w:cs="Times New Roman"/>
          <w:sz w:val="20"/>
          <w:szCs w:val="20"/>
        </w:rPr>
        <w:t>minimum of 10 unique paths from START to END</w:t>
      </w:r>
      <w:commentRangeEnd w:id="681"/>
      <w:r w:rsidR="00016F77">
        <w:rPr>
          <w:rStyle w:val="CommentReference"/>
        </w:rPr>
        <w:commentReference w:id="681"/>
      </w:r>
      <w:r w:rsidRPr="001732C3">
        <w:rPr>
          <w:rFonts w:ascii="Times New Roman" w:eastAsiaTheme="minorEastAsia" w:hAnsi="Times New Roman" w:cs="Times New Roman"/>
          <w:sz w:val="20"/>
          <w:szCs w:val="20"/>
        </w:rPr>
        <w:t xml:space="preserve"> for adequate model complexity.</w:t>
      </w:r>
    </w:p>
    <w:p w14:paraId="24753CE9"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A second parameter set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=0.9</m:t>
        </m:r>
      </m:oMath>
      <w:r w:rsidRPr="001732C3">
        <w:rPr>
          <w:rFonts w:ascii="Times New Roman" w:eastAsiaTheme="minorEastAsia" w:hAnsi="Times New Roman" w:cs="Times New Roman"/>
          <w:sz w:val="20"/>
          <w:szCs w:val="20"/>
        </w:rPr>
        <w:t xml:space="preserve"> implies the trace-generation scheme assigned a 0.9 probability of traversing one branch and a </w:t>
      </w:r>
      <m:oMath>
        <m:r>
          <w:rPr>
            <w:rFonts w:ascii="Cambria Math" w:eastAsiaTheme="minorEastAsia" w:hAnsi="Cambria Math" w:cs="Times New Roman"/>
            <w:sz w:val="20"/>
            <w:szCs w:val="20"/>
          </w:rPr>
          <m:t>1.0-</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0.1</m:t>
        </m:r>
      </m:oMath>
      <w:r w:rsidRPr="001732C3">
        <w:rPr>
          <w:rFonts w:ascii="Times New Roman" w:eastAsiaTheme="minorEastAsia" w:hAnsi="Times New Roman" w:cs="Times New Roman"/>
          <w:sz w:val="20"/>
          <w:szCs w:val="20"/>
        </w:rPr>
        <w:t xml:space="preserve"> of its alternative. By varying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40AE8698" w14:textId="3650A5AD"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Lastly, the parameters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anomalies</m:t>
            </m:r>
          </m:sub>
        </m:sSub>
      </m:oMath>
      <w:r w:rsidRPr="001732C3">
        <w:rPr>
          <w:rFonts w:ascii="Times New Roman" w:eastAsiaTheme="minorEastAsia" w:hAnsi="Times New Roman" w:cs="Times New Roman"/>
          <w:sz w:val="20"/>
          <w:szCs w:val="20"/>
        </w:rPr>
        <w:t xml:space="preserve"> defined the probability of generating anomalies, and encompassed both the generation of anomalous structures, and their embedded traversal probability when generating traces. Anomalies in this context are defined as unusual behavior occurring in the context of regular behavior, hence in this work </w:t>
      </w:r>
      <w:r w:rsidR="006F5BDF"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desire</w:t>
      </w:r>
      <w:r w:rsidR="006F5BDF" w:rsidRPr="001732C3">
        <w:rPr>
          <w:rFonts w:ascii="Times New Roman" w:eastAsiaTheme="minorEastAsia" w:hAnsi="Times New Roman" w:cs="Times New Roman"/>
          <w:sz w:val="20"/>
          <w:szCs w:val="20"/>
        </w:rPr>
        <w:t xml:space="preserve"> was</w:t>
      </w:r>
      <w:r w:rsidRPr="001732C3">
        <w:rPr>
          <w:rFonts w:ascii="Times New Roman" w:eastAsiaTheme="minorEastAsia" w:hAnsi="Times New Roman" w:cs="Times New Roman"/>
          <w:sz w:val="20"/>
          <w:szCs w:val="20"/>
        </w:rPr>
        <w:t xml:space="preserve"> to generate insertion, substitution, or deletion anomalies in the context of frequent behavior. LOOP and OR constructs were marked as anomalous with </w:t>
      </w:r>
      <w:commentRangeStart w:id="682"/>
      <w:r w:rsidRPr="001732C3">
        <w:rPr>
          <w:rFonts w:ascii="Times New Roman" w:eastAsiaTheme="minorEastAsia" w:hAnsi="Times New Roman" w:cs="Times New Roman"/>
          <w:sz w:val="20"/>
          <w:szCs w:val="20"/>
        </w:rPr>
        <w:t>fixed probability 0.3</w:t>
      </w:r>
      <w:commentRangeEnd w:id="682"/>
      <w:r w:rsidR="008951FB">
        <w:rPr>
          <w:rStyle w:val="CommentReference"/>
        </w:rPr>
        <w:commentReference w:id="682"/>
      </w:r>
      <w:r w:rsidRPr="001732C3">
        <w:rPr>
          <w:rFonts w:ascii="Times New Roman" w:eastAsiaTheme="minorEastAsia" w:hAnsi="Times New Roman" w:cs="Times New Roman"/>
          <w:sz w:val="20"/>
          <w:szCs w:val="20"/>
        </w:rPr>
        <w:t>. Anomalous paths were marked with a traversal probability that was experimentally varied between 0 and 0.2 in increments of 0.02. This overall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p>
    <w:p w14:paraId="026E47CB"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In this manner, the models output by this method were guaranteed to achieve sufficient complexity, and to generate an exponential distribution of unique traces.</w:t>
      </w:r>
    </w:p>
    <w:p w14:paraId="5BC4F0AA" w14:textId="1C6707B9" w:rsidR="000018CC" w:rsidRPr="001732C3" w:rsidRDefault="00606430" w:rsidP="009824DE">
      <w:pPr>
        <w:outlineLvl w:val="0"/>
        <w:rPr>
          <w:rFonts w:ascii="Times New Roman" w:eastAsiaTheme="minorEastAsia" w:hAnsi="Times New Roman" w:cs="Times New Roman"/>
          <w:b/>
          <w:sz w:val="20"/>
          <w:szCs w:val="20"/>
        </w:rPr>
      </w:pPr>
      <w:ins w:id="683" w:author="jesse" w:date="2018-04-02T09:19:00Z">
        <w:r>
          <w:rPr>
            <w:rFonts w:ascii="Times New Roman" w:eastAsiaTheme="minorEastAsia" w:hAnsi="Times New Roman" w:cs="Times New Roman"/>
            <w:b/>
            <w:sz w:val="20"/>
            <w:szCs w:val="20"/>
          </w:rPr>
          <w:t xml:space="preserve">5.2 </w:t>
        </w:r>
      </w:ins>
      <w:r w:rsidR="000018CC" w:rsidRPr="001732C3">
        <w:rPr>
          <w:rFonts w:ascii="Times New Roman" w:eastAsiaTheme="minorEastAsia" w:hAnsi="Times New Roman" w:cs="Times New Roman"/>
          <w:b/>
          <w:sz w:val="20"/>
          <w:szCs w:val="20"/>
        </w:rPr>
        <w:t xml:space="preserve">Experiment 1: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000018CC" w:rsidRPr="001732C3">
        <w:rPr>
          <w:rFonts w:ascii="Times New Roman" w:eastAsiaTheme="minorEastAsia" w:hAnsi="Times New Roman" w:cs="Times New Roman"/>
          <w:b/>
          <w:sz w:val="20"/>
          <w:szCs w:val="20"/>
        </w:rPr>
        <w:t xml:space="preserve"> </w:t>
      </w:r>
      <w:commentRangeStart w:id="684"/>
      <w:r w:rsidR="000018CC" w:rsidRPr="001732C3">
        <w:rPr>
          <w:rFonts w:ascii="Times New Roman" w:eastAsiaTheme="minorEastAsia" w:hAnsi="Times New Roman" w:cs="Times New Roman"/>
          <w:b/>
          <w:sz w:val="20"/>
          <w:szCs w:val="20"/>
        </w:rPr>
        <w:t>Sensitivity</w:t>
      </w:r>
      <w:commentRangeEnd w:id="684"/>
      <w:r w:rsidR="008951FB">
        <w:rPr>
          <w:rStyle w:val="CommentReference"/>
        </w:rPr>
        <w:commentReference w:id="684"/>
      </w:r>
    </w:p>
    <w:p w14:paraId="2D519343" w14:textId="2443954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In </w:t>
      </w:r>
      <w:r w:rsidR="00BA6289"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first experiment, 60 models were generated under fixed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model</m:t>
            </m:r>
          </m:sub>
        </m:sSub>
      </m:oMath>
      <w:r w:rsidRPr="001732C3">
        <w:rPr>
          <w:rFonts w:ascii="Times New Roman" w:eastAsiaTheme="minorEastAsia" w:hAnsi="Times New Roman" w:cs="Times New Roman"/>
          <w:sz w:val="20"/>
          <w:szCs w:val="20"/>
        </w:rPr>
        <w:t xml:space="preserve">, from which 1000 traces were generated separately for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xml:space="preserve"> values of 0.5, 0.6, 0.7 and 0.9. </w:t>
      </w:r>
      <w:r w:rsidR="00B07BC5" w:rsidRPr="001732C3">
        <w:rPr>
          <w:rFonts w:ascii="Times New Roman" w:eastAsiaTheme="minorEastAsia" w:hAnsi="Times New Roman" w:cs="Times New Roman"/>
          <w:sz w:val="20"/>
          <w:szCs w:val="20"/>
        </w:rPr>
        <w:t>T</w:t>
      </w:r>
      <w:r w:rsidRPr="001732C3">
        <w:rPr>
          <w:rFonts w:ascii="Times New Roman" w:eastAsiaTheme="minorEastAsia" w:hAnsi="Times New Roman" w:cs="Times New Roman"/>
          <w:sz w:val="20"/>
          <w:szCs w:val="20"/>
        </w:rPr>
        <w:t xml:space="preserve">his complete dataset </w:t>
      </w:r>
      <w:r w:rsidR="00B07BC5" w:rsidRPr="001732C3">
        <w:rPr>
          <w:rFonts w:ascii="Times New Roman" w:eastAsiaTheme="minorEastAsia" w:hAnsi="Times New Roman" w:cs="Times New Roman"/>
          <w:sz w:val="20"/>
          <w:szCs w:val="20"/>
        </w:rPr>
        <w:t xml:space="preserve">is referred to </w:t>
      </w:r>
      <w:r w:rsidRPr="001732C3">
        <w:rPr>
          <w:rFonts w:ascii="Times New Roman" w:eastAsiaTheme="minorEastAsia" w:hAnsi="Times New Roman" w:cs="Times New Roman"/>
          <w:sz w:val="20"/>
          <w:szCs w:val="20"/>
        </w:rPr>
        <w:t xml:space="preserve">as D1. For each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value, the method was evaluated for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 ∈</m:t>
        </m:r>
        <m:d>
          <m:dPr>
            <m:begChr m:val="["/>
            <m:endChr m:val="]"/>
            <m:ctrlPr>
              <w:rPr>
                <w:rFonts w:ascii="Cambria Math" w:eastAsiaTheme="minorEastAsia" w:hAnsi="Cambria Math" w:cs="Times New Roman"/>
                <w:b/>
                <w:i/>
                <w:sz w:val="20"/>
                <w:szCs w:val="20"/>
              </w:rPr>
            </m:ctrlPr>
          </m:dPr>
          <m:e>
            <m:r>
              <w:rPr>
                <w:rFonts w:ascii="Cambria Math" w:eastAsiaTheme="minorEastAsia" w:hAnsi="Cambria Math" w:cs="Times New Roman"/>
                <w:sz w:val="20"/>
                <w:szCs w:val="20"/>
              </w:rPr>
              <m:t>0,1.0</m:t>
            </m:r>
          </m:e>
        </m:d>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in increments of 0.02. A large runtime bottleneck is that the method is currently implemented via script components that construct complete application processes (such as </w:t>
      </w:r>
      <w:proofErr w:type="spellStart"/>
      <w:r w:rsidRPr="001732C3">
        <w:rPr>
          <w:rFonts w:ascii="Times New Roman" w:eastAsiaTheme="minorEastAsia" w:hAnsi="Times New Roman" w:cs="Times New Roman"/>
          <w:sz w:val="20"/>
          <w:szCs w:val="20"/>
        </w:rPr>
        <w:t>ProM</w:t>
      </w:r>
      <w:proofErr w:type="spellEnd"/>
      <w:r w:rsidR="006566EE" w:rsidRPr="001732C3">
        <w:rPr>
          <w:rFonts w:ascii="Times New Roman" w:eastAsiaTheme="minorEastAsia" w:hAnsi="Times New Roman" w:cs="Times New Roman"/>
          <w:sz w:val="20"/>
          <w:szCs w:val="20"/>
        </w:rPr>
        <w:t xml:space="preserve"> [2]</w:t>
      </w:r>
      <w:r w:rsidRPr="001732C3">
        <w:rPr>
          <w:rFonts w:ascii="Times New Roman" w:eastAsiaTheme="minorEastAsia" w:hAnsi="Times New Roman" w:cs="Times New Roman"/>
          <w:sz w:val="20"/>
          <w:szCs w:val="20"/>
        </w:rPr>
        <w:t xml:space="preserve">) for each log and is not yet implemented in a standalone execution environment. Thus, the run-time per log was around 1 minute, and the experiment required about 6 hours total, some of which was merely result </w:t>
      </w:r>
      <w:r w:rsidRPr="001732C3">
        <w:rPr>
          <w:rFonts w:ascii="Times New Roman" w:eastAsiaTheme="minorEastAsia" w:hAnsi="Times New Roman" w:cs="Times New Roman"/>
          <w:sz w:val="20"/>
          <w:szCs w:val="20"/>
        </w:rPr>
        <w:lastRenderedPageBreak/>
        <w:t xml:space="preserve">compilation. Accuracy, precision, recall, and f1-measure were averaged over the 60 test models for the cross product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and</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values, giving the </w:t>
      </w:r>
      <w:del w:id="685" w:author="Larry Holder" w:date="2018-03-31T11:49:00Z">
        <w:r w:rsidRPr="001732C3" w:rsidDel="00F53DF2">
          <w:rPr>
            <w:rFonts w:ascii="Times New Roman" w:eastAsiaTheme="minorEastAsia" w:hAnsi="Times New Roman" w:cs="Times New Roman"/>
            <w:sz w:val="20"/>
            <w:szCs w:val="20"/>
          </w:rPr>
          <w:delText xml:space="preserve">following </w:delText>
        </w:r>
      </w:del>
      <w:r w:rsidRPr="001732C3">
        <w:rPr>
          <w:rFonts w:ascii="Times New Roman" w:eastAsiaTheme="minorEastAsia" w:hAnsi="Times New Roman" w:cs="Times New Roman"/>
          <w:sz w:val="20"/>
          <w:szCs w:val="20"/>
        </w:rPr>
        <w:t>plots and ROC curve</w:t>
      </w:r>
      <w:ins w:id="686" w:author="Larry Holder" w:date="2018-03-31T11:49:00Z">
        <w:r w:rsidR="00F53DF2">
          <w:rPr>
            <w:rFonts w:ascii="Times New Roman" w:eastAsiaTheme="minorEastAsia" w:hAnsi="Times New Roman" w:cs="Times New Roman"/>
            <w:sz w:val="20"/>
            <w:szCs w:val="20"/>
          </w:rPr>
          <w:t xml:space="preserve"> shown in figure 5.1.</w:t>
        </w:r>
      </w:ins>
      <w:del w:id="687" w:author="Larry Holder" w:date="2018-03-31T11:49:00Z">
        <w:r w:rsidRPr="001732C3" w:rsidDel="00F53DF2">
          <w:rPr>
            <w:rFonts w:ascii="Times New Roman" w:eastAsiaTheme="minorEastAsia" w:hAnsi="Times New Roman" w:cs="Times New Roman"/>
            <w:sz w:val="20"/>
            <w:szCs w:val="20"/>
          </w:rPr>
          <w:delText>:</w:delText>
        </w:r>
      </w:del>
    </w:p>
    <w:tbl>
      <w:tblPr>
        <w:tblStyle w:val="TableGrid"/>
        <w:tblW w:w="0" w:type="auto"/>
        <w:tblLook w:val="04A0" w:firstRow="1" w:lastRow="0" w:firstColumn="1" w:lastColumn="0" w:noHBand="0" w:noVBand="1"/>
      </w:tblPr>
      <w:tblGrid>
        <w:gridCol w:w="4765"/>
        <w:gridCol w:w="4585"/>
      </w:tblGrid>
      <w:tr w:rsidR="005C4707" w:rsidRPr="001732C3" w14:paraId="7A6DCC66" w14:textId="77777777" w:rsidTr="005C4707">
        <w:tc>
          <w:tcPr>
            <w:tcW w:w="4765" w:type="dxa"/>
            <w:vAlign w:val="bottom"/>
          </w:tcPr>
          <w:p w14:paraId="7BEEBDE4"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7A6B281C" w:rsidR="000018CC" w:rsidRPr="001732C3" w:rsidRDefault="00C66E62" w:rsidP="005C4707">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5.1</w:t>
            </w:r>
            <w:r w:rsidR="000018CC" w:rsidRPr="001732C3">
              <w:rPr>
                <w:rFonts w:ascii="Times New Roman" w:eastAsiaTheme="minorEastAsia" w:hAnsi="Times New Roman" w:cs="Times New Roman"/>
                <w:sz w:val="18"/>
                <w:szCs w:val="18"/>
              </w:rPr>
              <w:t>.1</w:t>
            </w:r>
          </w:p>
        </w:tc>
        <w:tc>
          <w:tcPr>
            <w:tcW w:w="4585" w:type="dxa"/>
            <w:vAlign w:val="bottom"/>
          </w:tcPr>
          <w:p w14:paraId="1070F2EE"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0F7E09F" w:rsidR="000018CC" w:rsidRPr="001732C3" w:rsidRDefault="00C66E62" w:rsidP="005C4707">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5.1</w:t>
            </w:r>
            <w:r w:rsidR="000018CC" w:rsidRPr="001732C3">
              <w:rPr>
                <w:rFonts w:ascii="Times New Roman" w:eastAsiaTheme="minorEastAsia" w:hAnsi="Times New Roman" w:cs="Times New Roman"/>
                <w:sz w:val="18"/>
                <w:szCs w:val="18"/>
              </w:rPr>
              <w:t>.2</w:t>
            </w:r>
          </w:p>
        </w:tc>
      </w:tr>
      <w:tr w:rsidR="005C4707" w:rsidRPr="001732C3" w14:paraId="6CC82E9D" w14:textId="77777777" w:rsidTr="005C4707">
        <w:tc>
          <w:tcPr>
            <w:tcW w:w="4765" w:type="dxa"/>
            <w:vAlign w:val="bottom"/>
          </w:tcPr>
          <w:p w14:paraId="039DABB7"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58244CA8" w:rsidR="000018CC" w:rsidRPr="001732C3" w:rsidRDefault="00C66E62" w:rsidP="005C4707">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5.1</w:t>
            </w:r>
            <w:r w:rsidR="000018CC" w:rsidRPr="001732C3">
              <w:rPr>
                <w:rFonts w:ascii="Times New Roman" w:eastAsiaTheme="minorEastAsia" w:hAnsi="Times New Roman" w:cs="Times New Roman"/>
                <w:sz w:val="18"/>
                <w:szCs w:val="18"/>
              </w:rPr>
              <w:t>.3</w:t>
            </w:r>
          </w:p>
        </w:tc>
        <w:tc>
          <w:tcPr>
            <w:tcW w:w="4585" w:type="dxa"/>
            <w:vAlign w:val="bottom"/>
          </w:tcPr>
          <w:p w14:paraId="41ADE010"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52D1476C" w:rsidR="000018CC" w:rsidRPr="001732C3" w:rsidRDefault="00C66E62" w:rsidP="005C4707">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5.1</w:t>
            </w:r>
            <w:r w:rsidR="000018CC" w:rsidRPr="001732C3">
              <w:rPr>
                <w:rFonts w:ascii="Times New Roman" w:eastAsiaTheme="minorEastAsia" w:hAnsi="Times New Roman" w:cs="Times New Roman"/>
                <w:sz w:val="18"/>
                <w:szCs w:val="18"/>
              </w:rPr>
              <w:t>.4</w:t>
            </w:r>
          </w:p>
        </w:tc>
      </w:tr>
      <w:tr w:rsidR="005C4707" w:rsidRPr="001732C3" w14:paraId="24DEA8EB" w14:textId="77777777" w:rsidTr="005C4707">
        <w:trPr>
          <w:trHeight w:val="233"/>
        </w:trPr>
        <w:tc>
          <w:tcPr>
            <w:tcW w:w="4765" w:type="dxa"/>
            <w:vAlign w:val="bottom"/>
          </w:tcPr>
          <w:p w14:paraId="4211454C"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67999E2" w:rsidR="000018CC" w:rsidRPr="001732C3" w:rsidRDefault="00C66E62" w:rsidP="005C4707">
            <w:pPr>
              <w:jc w:val="right"/>
              <w:rPr>
                <w:rFonts w:ascii="Times New Roman" w:hAnsi="Times New Roman" w:cs="Times New Roman"/>
                <w:noProof/>
                <w:sz w:val="18"/>
                <w:szCs w:val="18"/>
              </w:rPr>
            </w:pPr>
            <w:r w:rsidRPr="001732C3">
              <w:rPr>
                <w:rFonts w:ascii="Times New Roman" w:eastAsiaTheme="minorEastAsia" w:hAnsi="Times New Roman" w:cs="Times New Roman"/>
                <w:sz w:val="18"/>
                <w:szCs w:val="18"/>
              </w:rPr>
              <w:t>5.1</w:t>
            </w:r>
            <w:r w:rsidR="000018CC" w:rsidRPr="001732C3">
              <w:rPr>
                <w:rFonts w:ascii="Times New Roman" w:hAnsi="Times New Roman" w:cs="Times New Roman"/>
                <w:noProof/>
                <w:sz w:val="18"/>
                <w:szCs w:val="18"/>
              </w:rPr>
              <w:t>.5</w:t>
            </w:r>
          </w:p>
        </w:tc>
        <w:tc>
          <w:tcPr>
            <w:tcW w:w="4585" w:type="dxa"/>
          </w:tcPr>
          <w:p w14:paraId="6778EB10" w14:textId="07E20725" w:rsidR="000018CC" w:rsidRPr="001732C3" w:rsidRDefault="000018CC" w:rsidP="000018CC">
            <w:pPr>
              <w:rPr>
                <w:rFonts w:ascii="Times New Roman" w:hAnsi="Times New Roman" w:cs="Times New Roman"/>
                <w:noProof/>
                <w:sz w:val="18"/>
                <w:szCs w:val="18"/>
              </w:rPr>
            </w:pPr>
            <w:r w:rsidRPr="001732C3">
              <w:rPr>
                <w:rFonts w:ascii="Times New Roman" w:hAnsi="Times New Roman" w:cs="Times New Roman"/>
                <w:noProof/>
                <w:sz w:val="18"/>
                <w:szCs w:val="18"/>
              </w:rPr>
              <w:t>Figure</w:t>
            </w:r>
            <w:r w:rsidR="006C3589" w:rsidRPr="001732C3">
              <w:rPr>
                <w:rFonts w:ascii="Times New Roman" w:hAnsi="Times New Roman" w:cs="Times New Roman"/>
                <w:noProof/>
                <w:sz w:val="18"/>
                <w:szCs w:val="18"/>
              </w:rPr>
              <w:t xml:space="preserve"> </w:t>
            </w:r>
            <w:r w:rsidR="00C66E62" w:rsidRPr="001732C3">
              <w:rPr>
                <w:rFonts w:ascii="Times New Roman" w:hAnsi="Times New Roman" w:cs="Times New Roman"/>
                <w:noProof/>
                <w:sz w:val="18"/>
                <w:szCs w:val="18"/>
              </w:rPr>
              <w:t>5.1</w:t>
            </w:r>
            <w:r w:rsidR="009124E8" w:rsidRPr="001732C3">
              <w:rPr>
                <w:rFonts w:ascii="Times New Roman" w:hAnsi="Times New Roman" w:cs="Times New Roman"/>
                <w:noProof/>
                <w:sz w:val="18"/>
                <w:szCs w:val="18"/>
              </w:rPr>
              <w:t>:</w:t>
            </w:r>
            <w:r w:rsidRPr="001732C3">
              <w:rPr>
                <w:rFonts w:ascii="Times New Roman" w:hAnsi="Times New Roman" w:cs="Times New Roman"/>
                <w:noProof/>
                <w:sz w:val="18"/>
                <w:szCs w:val="18"/>
              </w:rPr>
              <w:t xml:space="preserve"> Dataset D1, experiment 1 result plots for accuracy (1), f1-measure (2), recall (3), and precision (4). </w:t>
            </w:r>
            <w:r w:rsidRPr="001732C3">
              <w:rPr>
                <w:rFonts w:ascii="Times New Roman" w:hAnsi="Times New Roman" w:cs="Times New Roman"/>
                <w:sz w:val="18"/>
                <w:szCs w:val="18"/>
              </w:rPr>
              <w:t>The x/y axes of all curves were oriented for best visualization, so note their orientation carefully</w:t>
            </w:r>
            <w:r w:rsidRPr="001732C3">
              <w:rPr>
                <w:rFonts w:ascii="Times New Roman" w:eastAsiaTheme="minorEastAsia" w:hAnsi="Times New Roman" w:cs="Times New Roman"/>
                <w:sz w:val="18"/>
                <w:szCs w:val="18"/>
              </w:rPr>
              <w:t>. ROC curve (5) is shown at left.</w:t>
            </w:r>
          </w:p>
        </w:tc>
      </w:tr>
    </w:tbl>
    <w:p w14:paraId="0D030CA0" w14:textId="77777777" w:rsidR="000018CC" w:rsidRPr="001732C3" w:rsidRDefault="000018CC" w:rsidP="000018CC">
      <w:pPr>
        <w:rPr>
          <w:rFonts w:ascii="Times New Roman" w:eastAsiaTheme="minorEastAsia" w:hAnsi="Times New Roman" w:cs="Times New Roman"/>
          <w:sz w:val="20"/>
          <w:szCs w:val="20"/>
        </w:rPr>
      </w:pPr>
    </w:p>
    <w:p w14:paraId="49081404"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Notably, for all four performance curves, performance degraded only slightly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xml:space="preserve"> axis for larger values, indicating the method worked well for very skewed trace distributions. Clearly,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impacted performance most strongly. From the top-left, accuracy maximized around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0.04</m:t>
        </m:r>
      </m:oMath>
      <w:r w:rsidRPr="001732C3">
        <w:rPr>
          <w:rFonts w:ascii="Times New Roman" w:eastAsiaTheme="minorEastAsia" w:hAnsi="Times New Roman" w:cs="Times New Roman"/>
          <w:sz w:val="20"/>
          <w:szCs w:val="20"/>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as expected for a probabilistic anomaly detection threshold. Precision and the f1-measure were more informative, since precision clearly dominated the f1-measure compared with recall. Precision, the proportion of flagged traces that were anomalies, was likewise maximized for small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values and informs us where the </w:t>
      </w:r>
      <w:r w:rsidRPr="001732C3">
        <w:rPr>
          <w:rFonts w:ascii="Times New Roman" w:eastAsiaTheme="minorEastAsia" w:hAnsi="Times New Roman" w:cs="Times New Roman"/>
          <w:sz w:val="20"/>
          <w:szCs w:val="20"/>
        </w:rPr>
        <w:lastRenderedPageBreak/>
        <w:t xml:space="preserve">greatest saturation of anomalies occurred. The f1-measure results are most informative in terms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 xml:space="preserve"> selection, suggesting one choose an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value of around 0.07, with a corresponding accuracy of 96%.</w:t>
      </w:r>
    </w:p>
    <w:p w14:paraId="55F4B8A4" w14:textId="33F18D21"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Additionally</w:t>
      </w:r>
      <w:r w:rsidR="00130F45"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the receiver-operator characteristic (ROC) curve TPR/FPR values</w:t>
      </w:r>
      <w:r w:rsidR="00130F45" w:rsidRPr="001732C3">
        <w:rPr>
          <w:rFonts w:ascii="Times New Roman" w:eastAsiaTheme="minorEastAsia" w:hAnsi="Times New Roman" w:cs="Times New Roman"/>
          <w:sz w:val="20"/>
          <w:szCs w:val="20"/>
        </w:rPr>
        <w:t xml:space="preserve"> was plotted</w:t>
      </w:r>
      <w:r w:rsidRPr="001732C3">
        <w:rPr>
          <w:rFonts w:ascii="Times New Roman" w:eastAsiaTheme="minorEastAsia" w:hAnsi="Times New Roman" w:cs="Times New Roman"/>
          <w:sz w:val="20"/>
          <w:szCs w:val="20"/>
        </w:rPr>
        <w:t xml:space="preserve"> for 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0.0,1.0</m:t>
        </m:r>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in 0.02 increments, averaged over all 60 models and all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The area under the ROC curve is clearly very near 1.0, indicating a high true-positive rate.</w:t>
      </w:r>
    </w:p>
    <w:p w14:paraId="285C4798"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The results show lower values (0.04-0.10)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are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axis indicates the method and the Bayesian metric worked as intended, distinguishing anomalies from regular structure with a sharp boundary, for the synthetic data parameters. </w:t>
      </w:r>
    </w:p>
    <w:p w14:paraId="773347CA" w14:textId="77777777" w:rsidR="000018CC" w:rsidRPr="001732C3" w:rsidRDefault="000018CC" w:rsidP="000018CC">
      <w:pPr>
        <w:rPr>
          <w:rFonts w:ascii="Times New Roman" w:eastAsiaTheme="minorEastAsia" w:hAnsi="Times New Roman" w:cs="Times New Roman"/>
          <w:b/>
          <w:sz w:val="20"/>
          <w:szCs w:val="20"/>
        </w:rPr>
      </w:pPr>
      <w:r w:rsidRPr="001732C3">
        <w:rPr>
          <w:rFonts w:ascii="Times New Roman" w:eastAsiaTheme="minorEastAsia" w:hAnsi="Times New Roman" w:cs="Times New Roman"/>
          <w:sz w:val="20"/>
          <w:szCs w:val="20"/>
        </w:rPr>
        <w:t xml:space="preserve">Lastly, this experiment analyzed performance over a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 xml:space="preserve">, but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fixed to 0.05. The results demonstrated that an algorithmic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determined the results far more than the data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Thus, more experiments were required to stress properties of the data.</w:t>
      </w:r>
    </w:p>
    <w:p w14:paraId="05560BB8" w14:textId="1E84A73D" w:rsidR="000018CC" w:rsidRPr="001732C3" w:rsidRDefault="00606430" w:rsidP="009824DE">
      <w:pPr>
        <w:outlineLvl w:val="0"/>
        <w:rPr>
          <w:rFonts w:ascii="Times New Roman" w:eastAsiaTheme="minorEastAsia" w:hAnsi="Times New Roman" w:cs="Times New Roman"/>
          <w:b/>
          <w:sz w:val="20"/>
          <w:szCs w:val="20"/>
        </w:rPr>
      </w:pPr>
      <w:ins w:id="688" w:author="jesse" w:date="2018-04-02T09:19:00Z">
        <w:r>
          <w:rPr>
            <w:rFonts w:ascii="Times New Roman" w:eastAsiaTheme="minorEastAsia" w:hAnsi="Times New Roman" w:cs="Times New Roman"/>
            <w:b/>
            <w:sz w:val="20"/>
            <w:szCs w:val="20"/>
          </w:rPr>
          <w:t xml:space="preserve">5.3 </w:t>
        </w:r>
      </w:ins>
      <w:r w:rsidR="000018CC" w:rsidRPr="001732C3">
        <w:rPr>
          <w:rFonts w:ascii="Times New Roman" w:eastAsiaTheme="minorEastAsia" w:hAnsi="Times New Roman" w:cs="Times New Roman"/>
          <w:b/>
          <w:sz w:val="20"/>
          <w:szCs w:val="20"/>
        </w:rPr>
        <w:t xml:space="preserve">Experiment 2: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000018CC" w:rsidRPr="001732C3">
        <w:rPr>
          <w:rFonts w:ascii="Times New Roman" w:eastAsiaTheme="minorEastAsia" w:hAnsi="Times New Roman" w:cs="Times New Roman"/>
          <w:b/>
          <w:sz w:val="20"/>
          <w:szCs w:val="20"/>
        </w:rPr>
        <w:t xml:space="preserve"> Sensitivity</w:t>
      </w:r>
    </w:p>
    <w:p w14:paraId="510C44B8"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A second experiment analyzed the sensitivity of the method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and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fixed. This was to verify that the previously selected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did not trivialize the task of anomaly detection. In this case,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was varied between 0.0 and 0.2 in increments of 0.02, then in increments of 0.05 between 0.25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m:t>
        </m:r>
      </m:oMath>
      <w:r w:rsidRPr="001732C3">
        <w:rPr>
          <w:rFonts w:ascii="Times New Roman" w:eastAsiaTheme="minorEastAsia" w:hAnsi="Times New Roman" w:cs="Times New Roman"/>
          <w:sz w:val="20"/>
          <w:szCs w:val="20"/>
        </w:rPr>
        <w:t xml:space="preserve">. This choice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yields a more uniform distribution of traces. The low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1732C3" w14:paraId="61C62494" w14:textId="77777777" w:rsidTr="00347782">
        <w:tc>
          <w:tcPr>
            <w:tcW w:w="4675" w:type="dxa"/>
            <w:vAlign w:val="bottom"/>
          </w:tcPr>
          <w:p w14:paraId="27F8B240"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2B9C586A" w:rsidR="000018CC" w:rsidRPr="001732C3" w:rsidRDefault="00C66E62" w:rsidP="00347782">
            <w:pPr>
              <w:jc w:val="right"/>
              <w:rPr>
                <w:rFonts w:ascii="Times New Roman" w:eastAsiaTheme="minorEastAsia" w:hAnsi="Times New Roman" w:cs="Times New Roman"/>
                <w:sz w:val="18"/>
                <w:szCs w:val="18"/>
              </w:rPr>
            </w:pPr>
            <w:r w:rsidRPr="001732C3">
              <w:rPr>
                <w:rFonts w:ascii="Times New Roman" w:hAnsi="Times New Roman" w:cs="Times New Roman"/>
                <w:noProof/>
                <w:sz w:val="18"/>
                <w:szCs w:val="18"/>
              </w:rPr>
              <w:t>5.2</w:t>
            </w:r>
            <w:r w:rsidR="000018CC" w:rsidRPr="001732C3">
              <w:rPr>
                <w:rFonts w:ascii="Times New Roman" w:eastAsiaTheme="minorEastAsia" w:hAnsi="Times New Roman" w:cs="Times New Roman"/>
                <w:sz w:val="18"/>
                <w:szCs w:val="18"/>
              </w:rPr>
              <w:t>.1</w:t>
            </w:r>
          </w:p>
        </w:tc>
        <w:tc>
          <w:tcPr>
            <w:tcW w:w="4675" w:type="dxa"/>
            <w:vAlign w:val="bottom"/>
          </w:tcPr>
          <w:p w14:paraId="10F346D1"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0ADB0FA1" w:rsidR="000018CC" w:rsidRPr="001732C3" w:rsidRDefault="00C66E62" w:rsidP="00347782">
            <w:pPr>
              <w:jc w:val="right"/>
              <w:rPr>
                <w:rFonts w:ascii="Times New Roman" w:eastAsiaTheme="minorEastAsia" w:hAnsi="Times New Roman" w:cs="Times New Roman"/>
                <w:sz w:val="18"/>
                <w:szCs w:val="18"/>
              </w:rPr>
            </w:pPr>
            <w:r w:rsidRPr="001732C3">
              <w:rPr>
                <w:rFonts w:ascii="Times New Roman" w:hAnsi="Times New Roman" w:cs="Times New Roman"/>
                <w:noProof/>
                <w:sz w:val="18"/>
                <w:szCs w:val="18"/>
              </w:rPr>
              <w:t>5.2</w:t>
            </w:r>
            <w:r w:rsidR="000018CC" w:rsidRPr="001732C3">
              <w:rPr>
                <w:rFonts w:ascii="Times New Roman" w:eastAsiaTheme="minorEastAsia" w:hAnsi="Times New Roman" w:cs="Times New Roman"/>
                <w:sz w:val="18"/>
                <w:szCs w:val="18"/>
              </w:rPr>
              <w:t>.2</w:t>
            </w:r>
          </w:p>
        </w:tc>
      </w:tr>
      <w:tr w:rsidR="00347782" w:rsidRPr="001732C3" w14:paraId="114C6C05" w14:textId="77777777" w:rsidTr="00347782">
        <w:tc>
          <w:tcPr>
            <w:tcW w:w="4675" w:type="dxa"/>
            <w:vAlign w:val="bottom"/>
          </w:tcPr>
          <w:p w14:paraId="28F7CC07"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5FF083A9" w:rsidR="000018CC" w:rsidRPr="001732C3" w:rsidRDefault="00C66E62" w:rsidP="00347782">
            <w:pPr>
              <w:jc w:val="right"/>
              <w:rPr>
                <w:rFonts w:ascii="Times New Roman" w:eastAsiaTheme="minorEastAsia" w:hAnsi="Times New Roman" w:cs="Times New Roman"/>
                <w:sz w:val="18"/>
                <w:szCs w:val="18"/>
              </w:rPr>
            </w:pPr>
            <w:r w:rsidRPr="001732C3">
              <w:rPr>
                <w:rFonts w:ascii="Times New Roman" w:hAnsi="Times New Roman" w:cs="Times New Roman"/>
                <w:noProof/>
                <w:sz w:val="18"/>
                <w:szCs w:val="18"/>
              </w:rPr>
              <w:t>5.2</w:t>
            </w:r>
            <w:r w:rsidR="000018CC" w:rsidRPr="001732C3">
              <w:rPr>
                <w:rFonts w:ascii="Times New Roman" w:eastAsiaTheme="minorEastAsia" w:hAnsi="Times New Roman" w:cs="Times New Roman"/>
                <w:sz w:val="18"/>
                <w:szCs w:val="18"/>
              </w:rPr>
              <w:t>.3</w:t>
            </w:r>
          </w:p>
        </w:tc>
        <w:tc>
          <w:tcPr>
            <w:tcW w:w="4675" w:type="dxa"/>
            <w:vAlign w:val="bottom"/>
          </w:tcPr>
          <w:p w14:paraId="4D9CF09D"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455AF605" w:rsidR="000018CC" w:rsidRPr="001732C3" w:rsidRDefault="00C66E62" w:rsidP="00347782">
            <w:pPr>
              <w:jc w:val="right"/>
              <w:rPr>
                <w:rFonts w:ascii="Times New Roman" w:eastAsiaTheme="minorEastAsia" w:hAnsi="Times New Roman" w:cs="Times New Roman"/>
                <w:sz w:val="18"/>
                <w:szCs w:val="18"/>
              </w:rPr>
            </w:pPr>
            <w:r w:rsidRPr="001732C3">
              <w:rPr>
                <w:rFonts w:ascii="Times New Roman" w:hAnsi="Times New Roman" w:cs="Times New Roman"/>
                <w:noProof/>
                <w:sz w:val="18"/>
                <w:szCs w:val="18"/>
              </w:rPr>
              <w:t>5.2</w:t>
            </w:r>
            <w:r w:rsidR="000018CC" w:rsidRPr="001732C3">
              <w:rPr>
                <w:rFonts w:ascii="Times New Roman" w:eastAsiaTheme="minorEastAsia" w:hAnsi="Times New Roman" w:cs="Times New Roman"/>
                <w:sz w:val="18"/>
                <w:szCs w:val="18"/>
              </w:rPr>
              <w:t>.4</w:t>
            </w:r>
          </w:p>
        </w:tc>
      </w:tr>
      <w:tr w:rsidR="00347782" w:rsidRPr="001732C3" w14:paraId="256C79EA" w14:textId="77777777" w:rsidTr="00347782">
        <w:tc>
          <w:tcPr>
            <w:tcW w:w="4675" w:type="dxa"/>
            <w:vAlign w:val="bottom"/>
          </w:tcPr>
          <w:p w14:paraId="3967260F"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18C785DD" w:rsidR="000018CC" w:rsidRPr="001732C3" w:rsidRDefault="00C66E62" w:rsidP="00347782">
            <w:pPr>
              <w:jc w:val="right"/>
              <w:rPr>
                <w:rFonts w:ascii="Times New Roman" w:hAnsi="Times New Roman" w:cs="Times New Roman"/>
                <w:noProof/>
                <w:sz w:val="18"/>
                <w:szCs w:val="18"/>
              </w:rPr>
            </w:pPr>
            <w:r w:rsidRPr="001732C3">
              <w:rPr>
                <w:rFonts w:ascii="Times New Roman" w:hAnsi="Times New Roman" w:cs="Times New Roman"/>
                <w:noProof/>
                <w:sz w:val="18"/>
                <w:szCs w:val="18"/>
              </w:rPr>
              <w:t>5.2</w:t>
            </w:r>
            <w:r w:rsidR="000018CC" w:rsidRPr="001732C3">
              <w:rPr>
                <w:rFonts w:ascii="Times New Roman" w:hAnsi="Times New Roman" w:cs="Times New Roman"/>
                <w:noProof/>
                <w:sz w:val="18"/>
                <w:szCs w:val="18"/>
              </w:rPr>
              <w:t>.5</w:t>
            </w:r>
          </w:p>
        </w:tc>
        <w:tc>
          <w:tcPr>
            <w:tcW w:w="4675" w:type="dxa"/>
          </w:tcPr>
          <w:p w14:paraId="05DA5E9E" w14:textId="5CC95062" w:rsidR="000018CC" w:rsidRPr="001732C3" w:rsidRDefault="000018CC" w:rsidP="000018CC">
            <w:pPr>
              <w:rPr>
                <w:rFonts w:ascii="Times New Roman" w:hAnsi="Times New Roman" w:cs="Times New Roman"/>
                <w:noProof/>
                <w:sz w:val="18"/>
                <w:szCs w:val="18"/>
              </w:rPr>
            </w:pPr>
            <w:r w:rsidRPr="001732C3">
              <w:rPr>
                <w:rFonts w:ascii="Times New Roman" w:hAnsi="Times New Roman" w:cs="Times New Roman"/>
                <w:noProof/>
                <w:sz w:val="18"/>
                <w:szCs w:val="18"/>
              </w:rPr>
              <w:t xml:space="preserve">Figure </w:t>
            </w:r>
            <w:r w:rsidR="00C66E62" w:rsidRPr="001732C3">
              <w:rPr>
                <w:rFonts w:ascii="Times New Roman" w:hAnsi="Times New Roman" w:cs="Times New Roman"/>
                <w:noProof/>
                <w:sz w:val="18"/>
                <w:szCs w:val="18"/>
              </w:rPr>
              <w:t>5.2</w:t>
            </w:r>
            <w:r w:rsidR="009124E8" w:rsidRPr="001732C3">
              <w:rPr>
                <w:rFonts w:ascii="Times New Roman" w:hAnsi="Times New Roman" w:cs="Times New Roman"/>
                <w:noProof/>
                <w:sz w:val="18"/>
                <w:szCs w:val="18"/>
              </w:rPr>
              <w:t>:</w:t>
            </w:r>
            <w:r w:rsidRPr="001732C3">
              <w:rPr>
                <w:rFonts w:ascii="Times New Roman" w:hAnsi="Times New Roman" w:cs="Times New Roman"/>
                <w:noProof/>
                <w:sz w:val="18"/>
                <w:szCs w:val="18"/>
              </w:rPr>
              <w:t xml:space="preserve"> Dataset D1, experiment 2 results for (from top-left) accuracy (1), f1-measure (2), recall (3), and precision (4). </w:t>
            </w:r>
            <w:r w:rsidRPr="001732C3">
              <w:rPr>
                <w:rFonts w:ascii="Times New Roman" w:hAnsi="Times New Roman" w:cs="Times New Roman"/>
                <w:sz w:val="18"/>
                <w:szCs w:val="18"/>
              </w:rPr>
              <w:t>The x/y axes of all curves were oriented for best visualization, so note their orientation carefully</w:t>
            </w:r>
            <w:r w:rsidRPr="001732C3">
              <w:rPr>
                <w:rFonts w:ascii="Times New Roman" w:hAnsi="Times New Roman" w:cs="Times New Roman"/>
                <w:noProof/>
                <w:sz w:val="18"/>
                <w:szCs w:val="18"/>
              </w:rPr>
              <w:t>. ROC curve is shown at left (5).</w:t>
            </w:r>
          </w:p>
        </w:tc>
      </w:tr>
    </w:tbl>
    <w:p w14:paraId="4D8DC76B" w14:textId="77777777" w:rsidR="000018CC" w:rsidRPr="001732C3" w:rsidRDefault="000018CC" w:rsidP="000018CC">
      <w:pPr>
        <w:rPr>
          <w:rFonts w:ascii="Times New Roman" w:eastAsiaTheme="minorEastAsia" w:hAnsi="Times New Roman" w:cs="Times New Roman"/>
          <w:sz w:val="20"/>
          <w:szCs w:val="20"/>
        </w:rPr>
      </w:pPr>
    </w:p>
    <w:p w14:paraId="532843AA" w14:textId="199C198A" w:rsidR="000018CC" w:rsidRPr="001732C3" w:rsidRDefault="00F53DF2" w:rsidP="000018CC">
      <w:pPr>
        <w:rPr>
          <w:rFonts w:ascii="Times New Roman" w:eastAsiaTheme="minorEastAsia" w:hAnsi="Times New Roman" w:cs="Times New Roman"/>
          <w:sz w:val="20"/>
          <w:szCs w:val="20"/>
        </w:rPr>
      </w:pPr>
      <w:ins w:id="689" w:author="Larry Holder" w:date="2018-03-31T11:49:00Z">
        <w:r>
          <w:rPr>
            <w:rFonts w:ascii="Times New Roman" w:eastAsiaTheme="minorEastAsia" w:hAnsi="Times New Roman" w:cs="Times New Roman"/>
            <w:sz w:val="20"/>
            <w:szCs w:val="20"/>
          </w:rPr>
          <w:t xml:space="preserve">The results are shown in figure 5.2. </w:t>
        </w:r>
      </w:ins>
      <w:r w:rsidR="000018CC" w:rsidRPr="001732C3">
        <w:rPr>
          <w:rFonts w:ascii="Times New Roman" w:eastAsiaTheme="minorEastAsia" w:hAnsi="Times New Roman" w:cs="Times New Roman"/>
          <w:sz w:val="20"/>
          <w:szCs w:val="20"/>
        </w:rPr>
        <w:t xml:space="preserve">As expected, the four metrics show performance worsening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000018CC" w:rsidRPr="001732C3">
        <w:rPr>
          <w:rFonts w:ascii="Times New Roman" w:eastAsiaTheme="minorEastAsia" w:hAnsi="Times New Roman" w:cs="Times New Roman"/>
          <w:b/>
          <w:sz w:val="20"/>
          <w:szCs w:val="20"/>
        </w:rPr>
        <w:t xml:space="preserve"> </w:t>
      </w:r>
      <w:r w:rsidR="000018CC" w:rsidRPr="001732C3">
        <w:rPr>
          <w:rFonts w:ascii="Times New Roman" w:eastAsiaTheme="minorEastAsia" w:hAnsi="Times New Roman" w:cs="Times New Roman"/>
          <w:sz w:val="20"/>
          <w:szCs w:val="20"/>
        </w:rPr>
        <w:t xml:space="preserve">axis approaching 0.5, with performance diminishing rapidly above approximately 0.3. However, the decay was smooth, showing the method works satisfactorily for a range of very rare and somewhat frequent anomaly occurrence rates, with respect to a somewhat regular process.  The ROC curve bears this out, and likely anticipates expected performance on real world data, for which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000018CC" w:rsidRPr="001732C3">
        <w:rPr>
          <w:rFonts w:ascii="Times New Roman" w:eastAsiaTheme="minorEastAsia" w:hAnsi="Times New Roman" w:cs="Times New Roman"/>
          <w:b/>
          <w:sz w:val="20"/>
          <w:szCs w:val="20"/>
        </w:rPr>
        <w:t xml:space="preserve"> </w:t>
      </w:r>
      <w:r w:rsidR="000018CC"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000018CC" w:rsidRPr="001732C3">
        <w:rPr>
          <w:rFonts w:ascii="Times New Roman" w:eastAsiaTheme="minorEastAsia" w:hAnsi="Times New Roman" w:cs="Times New Roman"/>
          <w:b/>
          <w:sz w:val="20"/>
          <w:szCs w:val="20"/>
        </w:rPr>
        <w:t xml:space="preserve"> </w:t>
      </w:r>
      <w:r w:rsidR="000018CC" w:rsidRPr="001732C3">
        <w:rPr>
          <w:rFonts w:ascii="Times New Roman" w:eastAsiaTheme="minorEastAsia" w:hAnsi="Times New Roman" w:cs="Times New Roman"/>
          <w:sz w:val="20"/>
          <w:szCs w:val="20"/>
        </w:rPr>
        <w:t>are not known in advance.</w:t>
      </w:r>
    </w:p>
    <w:p w14:paraId="4AB8AAE5"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The same two experiments were performed on the same data, but with the anomalous activities in each model replaced by an existing activity randomly chosen from the model’s non-anomalous activities. New traces were generated as for D1, 60 models and 1000 traces for</w:t>
      </w:r>
      <w:r w:rsidRPr="001732C3">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∈{0.5,0.6,0.7,0.8,0.9</m:t>
        </m:r>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sz w:val="20"/>
          <w:szCs w:val="20"/>
        </w:rPr>
        <w:t xml:space="preserve">, giving dataset D3. Dataset D4 was generated likewise but for various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as per experiment 2.</w:t>
      </w:r>
    </w:p>
    <w:tbl>
      <w:tblPr>
        <w:tblStyle w:val="TableGrid"/>
        <w:tblW w:w="0" w:type="auto"/>
        <w:tblLook w:val="04A0" w:firstRow="1" w:lastRow="0" w:firstColumn="1" w:lastColumn="0" w:noHBand="0" w:noVBand="1"/>
      </w:tblPr>
      <w:tblGrid>
        <w:gridCol w:w="4675"/>
        <w:gridCol w:w="4675"/>
      </w:tblGrid>
      <w:tr w:rsidR="0094465B" w:rsidRPr="001732C3" w14:paraId="665C5966" w14:textId="77777777" w:rsidTr="0094465B">
        <w:tc>
          <w:tcPr>
            <w:tcW w:w="4675" w:type="dxa"/>
            <w:vAlign w:val="bottom"/>
          </w:tcPr>
          <w:p w14:paraId="59575E92" w14:textId="07D3E4C7" w:rsidR="00B924B8" w:rsidRDefault="000018CC" w:rsidP="0094465B">
            <w:pPr>
              <w:jc w:val="right"/>
              <w:rPr>
                <w:rFonts w:ascii="Times New Roman" w:hAnsi="Times New Roman" w:cs="Times New Roman"/>
                <w:sz w:val="18"/>
                <w:szCs w:val="18"/>
              </w:rPr>
            </w:pPr>
            <w:r w:rsidRPr="001732C3">
              <w:rPr>
                <w:rFonts w:ascii="Times New Roman" w:hAnsi="Times New Roman" w:cs="Times New Roman"/>
                <w:noProof/>
              </w:rPr>
              <w:lastRenderedPageBreak/>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58A1FC42"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.1</w:t>
            </w:r>
          </w:p>
        </w:tc>
        <w:tc>
          <w:tcPr>
            <w:tcW w:w="4675" w:type="dxa"/>
            <w:vAlign w:val="bottom"/>
          </w:tcPr>
          <w:p w14:paraId="3F981543"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5F8655D7"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.2</w:t>
            </w:r>
          </w:p>
        </w:tc>
      </w:tr>
      <w:tr w:rsidR="0094465B" w:rsidRPr="001732C3" w14:paraId="7C4801F4" w14:textId="77777777" w:rsidTr="0094465B">
        <w:tc>
          <w:tcPr>
            <w:tcW w:w="4675" w:type="dxa"/>
            <w:vAlign w:val="bottom"/>
          </w:tcPr>
          <w:p w14:paraId="390668CE"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4874845B"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.3</w:t>
            </w:r>
          </w:p>
        </w:tc>
        <w:tc>
          <w:tcPr>
            <w:tcW w:w="4675" w:type="dxa"/>
            <w:vAlign w:val="bottom"/>
          </w:tcPr>
          <w:p w14:paraId="11225345"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45EF8732"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.4</w:t>
            </w:r>
          </w:p>
        </w:tc>
      </w:tr>
      <w:tr w:rsidR="0094465B" w:rsidRPr="001732C3" w14:paraId="3DF50B82" w14:textId="77777777" w:rsidTr="0094465B">
        <w:tc>
          <w:tcPr>
            <w:tcW w:w="4675" w:type="dxa"/>
            <w:vAlign w:val="bottom"/>
          </w:tcPr>
          <w:p w14:paraId="19E8289F"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6CE14A31"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.5</w:t>
            </w:r>
          </w:p>
        </w:tc>
        <w:tc>
          <w:tcPr>
            <w:tcW w:w="4675" w:type="dxa"/>
          </w:tcPr>
          <w:p w14:paraId="505091C5" w14:textId="0B71EEAA" w:rsidR="000018CC" w:rsidRPr="001732C3" w:rsidRDefault="000018CC" w:rsidP="000018CC">
            <w:pPr>
              <w:rPr>
                <w:rFonts w:ascii="Times New Roman" w:hAnsi="Times New Roman" w:cs="Times New Roman"/>
                <w:sz w:val="18"/>
                <w:szCs w:val="18"/>
              </w:rPr>
            </w:pPr>
            <w:r w:rsidRPr="001732C3">
              <w:rPr>
                <w:rFonts w:ascii="Times New Roman" w:hAnsi="Times New Roman" w:cs="Times New Roman"/>
                <w:sz w:val="18"/>
                <w:szCs w:val="18"/>
              </w:rPr>
              <w:t>Figure</w:t>
            </w:r>
            <w:r w:rsidR="009124E8" w:rsidRPr="001732C3">
              <w:rPr>
                <w:rFonts w:ascii="Times New Roman" w:hAnsi="Times New Roman" w:cs="Times New Roman"/>
                <w:sz w:val="18"/>
                <w:szCs w:val="18"/>
              </w:rPr>
              <w:t xml:space="preserve"> </w:t>
            </w:r>
            <w:r w:rsidR="008721AA" w:rsidRPr="001732C3">
              <w:rPr>
                <w:rFonts w:ascii="Times New Roman" w:hAnsi="Times New Roman" w:cs="Times New Roman"/>
                <w:sz w:val="18"/>
                <w:szCs w:val="18"/>
              </w:rPr>
              <w:t>5.</w:t>
            </w:r>
            <w:r w:rsidR="009124E8" w:rsidRPr="001732C3">
              <w:rPr>
                <w:rFonts w:ascii="Times New Roman" w:hAnsi="Times New Roman" w:cs="Times New Roman"/>
                <w:sz w:val="18"/>
                <w:szCs w:val="18"/>
              </w:rPr>
              <w:t>3:</w:t>
            </w:r>
            <w:r w:rsidRPr="001732C3">
              <w:rPr>
                <w:rFonts w:ascii="Times New Roman" w:hAnsi="Times New Roman" w:cs="Times New Roman"/>
                <w:sz w:val="18"/>
                <w:szCs w:val="18"/>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CC74500" w14:textId="77777777" w:rsidR="000018CC" w:rsidRPr="001732C3" w:rsidRDefault="000018CC" w:rsidP="000018CC">
      <w:pPr>
        <w:rPr>
          <w:rFonts w:ascii="Times New Roman" w:hAnsi="Times New Roman" w:cs="Times New Roman"/>
          <w:sz w:val="20"/>
          <w:szCs w:val="20"/>
        </w:rPr>
      </w:pPr>
    </w:p>
    <w:p w14:paraId="03AF1BD9" w14:textId="7A226C50"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Experiment 1 results for </w:t>
      </w:r>
      <w:ins w:id="690" w:author="Larry Holder" w:date="2018-03-31T11:51:00Z">
        <w:r w:rsidR="00F53DF2">
          <w:rPr>
            <w:rFonts w:ascii="Times New Roman" w:hAnsi="Times New Roman" w:cs="Times New Roman"/>
            <w:sz w:val="20"/>
            <w:szCs w:val="20"/>
          </w:rPr>
          <w:t xml:space="preserve">dataset </w:t>
        </w:r>
      </w:ins>
      <w:r w:rsidRPr="001732C3">
        <w:rPr>
          <w:rFonts w:ascii="Times New Roman" w:hAnsi="Times New Roman" w:cs="Times New Roman"/>
          <w:sz w:val="20"/>
          <w:szCs w:val="20"/>
        </w:rPr>
        <w:t xml:space="preserve">D3 are shown </w:t>
      </w:r>
      <w:del w:id="691" w:author="Larry Holder" w:date="2018-03-31T11:51:00Z">
        <w:r w:rsidRPr="001732C3" w:rsidDel="00F53DF2">
          <w:rPr>
            <w:rFonts w:ascii="Times New Roman" w:hAnsi="Times New Roman" w:cs="Times New Roman"/>
            <w:sz w:val="20"/>
            <w:szCs w:val="20"/>
          </w:rPr>
          <w:delText>above</w:delText>
        </w:r>
      </w:del>
      <w:ins w:id="692" w:author="Larry Holder" w:date="2018-03-31T11:51:00Z">
        <w:r w:rsidR="00F53DF2">
          <w:rPr>
            <w:rFonts w:ascii="Times New Roman" w:hAnsi="Times New Roman" w:cs="Times New Roman"/>
            <w:sz w:val="20"/>
            <w:szCs w:val="20"/>
          </w:rPr>
          <w:t>in figure 5.3</w:t>
        </w:r>
      </w:ins>
      <w:r w:rsidRPr="001732C3">
        <w:rPr>
          <w:rFonts w:ascii="Times New Roman" w:hAnsi="Times New Roman" w:cs="Times New Roman"/>
          <w:sz w:val="20"/>
          <w:szCs w:val="20"/>
        </w:rPr>
        <w:t xml:space="preserve">. Experiment 2 results </w:t>
      </w:r>
      <w:del w:id="693" w:author="Larry Holder" w:date="2018-03-31T11:51:00Z">
        <w:r w:rsidRPr="001732C3" w:rsidDel="00F53DF2">
          <w:rPr>
            <w:rFonts w:ascii="Times New Roman" w:hAnsi="Times New Roman" w:cs="Times New Roman"/>
            <w:sz w:val="20"/>
            <w:szCs w:val="20"/>
          </w:rPr>
          <w:delText xml:space="preserve">are in the figures below </w:delText>
        </w:r>
      </w:del>
      <w:r w:rsidRPr="001732C3">
        <w:rPr>
          <w:rFonts w:ascii="Times New Roman" w:hAnsi="Times New Roman" w:cs="Times New Roman"/>
          <w:sz w:val="20"/>
          <w:szCs w:val="20"/>
        </w:rPr>
        <w:t>for dataset D4</w:t>
      </w:r>
      <w:ins w:id="694" w:author="Larry Holder" w:date="2018-03-31T11:51:00Z">
        <w:r w:rsidR="00F53DF2">
          <w:rPr>
            <w:rFonts w:ascii="Times New Roman" w:hAnsi="Times New Roman" w:cs="Times New Roman"/>
            <w:sz w:val="20"/>
            <w:szCs w:val="20"/>
          </w:rPr>
          <w:t xml:space="preserve"> are shown in figure 5.4</w:t>
        </w:r>
      </w:ins>
      <w:r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75"/>
        <w:gridCol w:w="4675"/>
      </w:tblGrid>
      <w:tr w:rsidR="00B924B8" w:rsidRPr="001732C3" w14:paraId="0E80184D" w14:textId="77777777" w:rsidTr="00B924B8">
        <w:tc>
          <w:tcPr>
            <w:tcW w:w="4675" w:type="dxa"/>
            <w:vAlign w:val="bottom"/>
          </w:tcPr>
          <w:p w14:paraId="7B62BCD8"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lastRenderedPageBreak/>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6FCBF745" w14:textId="66FC62AF"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.1</w:t>
            </w:r>
          </w:p>
        </w:tc>
        <w:tc>
          <w:tcPr>
            <w:tcW w:w="4675" w:type="dxa"/>
            <w:vAlign w:val="bottom"/>
          </w:tcPr>
          <w:p w14:paraId="41152C94"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7EDA0F0B" w14:textId="15F3B28B"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.2</w:t>
            </w:r>
          </w:p>
        </w:tc>
      </w:tr>
      <w:tr w:rsidR="00B924B8" w:rsidRPr="001732C3" w14:paraId="2219390E" w14:textId="77777777" w:rsidTr="00B924B8">
        <w:tc>
          <w:tcPr>
            <w:tcW w:w="4675" w:type="dxa"/>
            <w:vAlign w:val="bottom"/>
          </w:tcPr>
          <w:p w14:paraId="0020B76B"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63310CD3" w14:textId="19662EDE"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.3</w:t>
            </w:r>
          </w:p>
        </w:tc>
        <w:tc>
          <w:tcPr>
            <w:tcW w:w="4675" w:type="dxa"/>
            <w:vAlign w:val="bottom"/>
          </w:tcPr>
          <w:p w14:paraId="3756D640"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6BC5E619" w14:textId="645BF870"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.4</w:t>
            </w:r>
          </w:p>
        </w:tc>
      </w:tr>
      <w:tr w:rsidR="00B924B8" w:rsidRPr="001732C3" w14:paraId="5801992B" w14:textId="77777777" w:rsidTr="00B924B8">
        <w:tc>
          <w:tcPr>
            <w:tcW w:w="4675" w:type="dxa"/>
            <w:vAlign w:val="bottom"/>
          </w:tcPr>
          <w:p w14:paraId="04062E72"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3CAE9E2F" w14:textId="02294344"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.5</w:t>
            </w:r>
          </w:p>
        </w:tc>
        <w:tc>
          <w:tcPr>
            <w:tcW w:w="4675" w:type="dxa"/>
          </w:tcPr>
          <w:p w14:paraId="11F75196" w14:textId="7C8E3145" w:rsidR="000018CC" w:rsidRPr="001732C3" w:rsidRDefault="000018CC" w:rsidP="000018CC">
            <w:pPr>
              <w:rPr>
                <w:rFonts w:ascii="Times New Roman" w:hAnsi="Times New Roman" w:cs="Times New Roman"/>
                <w:sz w:val="18"/>
                <w:szCs w:val="18"/>
              </w:rPr>
            </w:pPr>
            <w:r w:rsidRPr="001732C3">
              <w:rPr>
                <w:rFonts w:ascii="Times New Roman" w:hAnsi="Times New Roman" w:cs="Times New Roman"/>
                <w:sz w:val="18"/>
                <w:szCs w:val="18"/>
              </w:rPr>
              <w:t>Figure</w:t>
            </w:r>
            <w:r w:rsidR="009124E8" w:rsidRPr="001732C3">
              <w:rPr>
                <w:rFonts w:ascii="Times New Roman" w:hAnsi="Times New Roman" w:cs="Times New Roman"/>
                <w:sz w:val="18"/>
                <w:szCs w:val="18"/>
              </w:rPr>
              <w:t xml:space="preserve"> </w:t>
            </w:r>
            <w:r w:rsidR="00B14369" w:rsidRPr="001732C3">
              <w:rPr>
                <w:rFonts w:ascii="Times New Roman" w:hAnsi="Times New Roman" w:cs="Times New Roman"/>
                <w:sz w:val="18"/>
                <w:szCs w:val="18"/>
              </w:rPr>
              <w:t>5.</w:t>
            </w:r>
            <w:r w:rsidR="009124E8" w:rsidRPr="001732C3">
              <w:rPr>
                <w:rFonts w:ascii="Times New Roman" w:hAnsi="Times New Roman" w:cs="Times New Roman"/>
                <w:sz w:val="18"/>
                <w:szCs w:val="18"/>
              </w:rPr>
              <w:t>4:</w:t>
            </w:r>
            <w:r w:rsidR="00E7172B" w:rsidRPr="001732C3">
              <w:rPr>
                <w:rFonts w:ascii="Times New Roman" w:hAnsi="Times New Roman" w:cs="Times New Roman"/>
                <w:sz w:val="18"/>
                <w:szCs w:val="18"/>
              </w:rPr>
              <w:t xml:space="preserve"> </w:t>
            </w:r>
            <w:r w:rsidRPr="001732C3">
              <w:rPr>
                <w:rFonts w:ascii="Times New Roman" w:hAnsi="Times New Roman" w:cs="Times New Roman"/>
                <w:sz w:val="18"/>
                <w:szCs w:val="18"/>
              </w:rPr>
              <w:t xml:space="preserve">Performance results for D4, experiment 2 over a range of theta-anomaly values for (from top-left) accuracy (1), f1-measure (2), recall (3), and precision (4). </w:t>
            </w:r>
            <w:proofErr w:type="gramStart"/>
            <w:r w:rsidRPr="001732C3">
              <w:rPr>
                <w:rFonts w:ascii="Times New Roman" w:hAnsi="Times New Roman" w:cs="Times New Roman"/>
                <w:sz w:val="18"/>
                <w:szCs w:val="18"/>
              </w:rPr>
              <w:t>Again</w:t>
            </w:r>
            <w:proofErr w:type="gramEnd"/>
            <w:r w:rsidRPr="001732C3">
              <w:rPr>
                <w:rFonts w:ascii="Times New Roman" w:hAnsi="Times New Roman" w:cs="Times New Roman"/>
                <w:sz w:val="18"/>
                <w:szCs w:val="18"/>
              </w:rPr>
              <w:t xml:space="preserve"> note that the horizontal x/y axes have been oriented to improve visualization. ROC curve is shown at left (5).</w:t>
            </w:r>
          </w:p>
        </w:tc>
      </w:tr>
    </w:tbl>
    <w:p w14:paraId="505DF0DE" w14:textId="77777777" w:rsidR="000018CC" w:rsidRPr="001732C3" w:rsidRDefault="000018CC" w:rsidP="000018CC">
      <w:pPr>
        <w:rPr>
          <w:rFonts w:ascii="Times New Roman" w:hAnsi="Times New Roman" w:cs="Times New Roman"/>
          <w:sz w:val="20"/>
          <w:szCs w:val="20"/>
        </w:rPr>
      </w:pPr>
    </w:p>
    <w:p w14:paraId="3EEE6438" w14:textId="39734546"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As </w:t>
      </w:r>
      <w:del w:id="695" w:author="Larry Holder" w:date="2018-03-31T11:51:00Z">
        <w:r w:rsidRPr="001732C3" w:rsidDel="00F53DF2">
          <w:rPr>
            <w:rFonts w:ascii="Times New Roman" w:hAnsi="Times New Roman" w:cs="Times New Roman"/>
            <w:sz w:val="20"/>
            <w:szCs w:val="20"/>
          </w:rPr>
          <w:delText>shown</w:delText>
        </w:r>
      </w:del>
      <w:ins w:id="696" w:author="Larry Holder" w:date="2018-03-31T11:51:00Z">
        <w:r w:rsidR="00F53DF2">
          <w:rPr>
            <w:rFonts w:ascii="Times New Roman" w:hAnsi="Times New Roman" w:cs="Times New Roman"/>
            <w:sz w:val="20"/>
            <w:szCs w:val="20"/>
          </w:rPr>
          <w:t>the figures show</w:t>
        </w:r>
      </w:ins>
      <w:r w:rsidRPr="001732C3">
        <w:rPr>
          <w:rFonts w:ascii="Times New Roman" w:hAnsi="Times New Roman" w:cs="Times New Roman"/>
          <w:sz w:val="20"/>
          <w:szCs w:val="20"/>
        </w:rPr>
        <w:t xml:space="preserve">, the curvature of the </w:t>
      </w:r>
      <w:proofErr w:type="gramStart"/>
      <w:r w:rsidRPr="001732C3">
        <w:rPr>
          <w:rFonts w:ascii="Times New Roman" w:hAnsi="Times New Roman" w:cs="Times New Roman"/>
          <w:sz w:val="20"/>
          <w:szCs w:val="20"/>
        </w:rPr>
        <w:t>four performance</w:t>
      </w:r>
      <w:proofErr w:type="gramEnd"/>
      <w:r w:rsidRPr="001732C3">
        <w:rPr>
          <w:rFonts w:ascii="Times New Roman" w:hAnsi="Times New Roman" w:cs="Times New Roman"/>
          <w:sz w:val="20"/>
          <w:szCs w:val="20"/>
        </w:rPr>
        <w:t xml:space="preserve"> metrics showed no significant changes, but overall performance decreased measurably, most clearly </w:t>
      </w:r>
      <w:r w:rsidR="000D563A" w:rsidRPr="001732C3">
        <w:rPr>
          <w:rFonts w:ascii="Times New Roman" w:hAnsi="Times New Roman" w:cs="Times New Roman"/>
          <w:sz w:val="20"/>
          <w:szCs w:val="20"/>
        </w:rPr>
        <w:t>when comparing their</w:t>
      </w:r>
      <w:r w:rsidRPr="001732C3">
        <w:rPr>
          <w:rFonts w:ascii="Times New Roman" w:hAnsi="Times New Roman" w:cs="Times New Roman"/>
          <w:sz w:val="20"/>
          <w:szCs w:val="20"/>
        </w:rPr>
        <w:t xml:space="preserve"> ROC curves. The decrease in performance was due to the less obvious nature of anomalies when replaced by existing activities.</w:t>
      </w:r>
    </w:p>
    <w:p w14:paraId="5A877D94" w14:textId="08A6219E" w:rsidR="000018CC" w:rsidRPr="001732C3" w:rsidRDefault="00606430" w:rsidP="009824DE">
      <w:pPr>
        <w:outlineLvl w:val="0"/>
        <w:rPr>
          <w:rFonts w:ascii="Times New Roman" w:hAnsi="Times New Roman" w:cs="Times New Roman"/>
          <w:b/>
          <w:sz w:val="20"/>
          <w:szCs w:val="20"/>
        </w:rPr>
      </w:pPr>
      <w:ins w:id="697" w:author="jesse" w:date="2018-04-02T09:20:00Z">
        <w:r>
          <w:rPr>
            <w:rFonts w:ascii="Times New Roman" w:hAnsi="Times New Roman" w:cs="Times New Roman"/>
            <w:b/>
            <w:sz w:val="20"/>
            <w:szCs w:val="20"/>
          </w:rPr>
          <w:t xml:space="preserve">5.4 </w:t>
        </w:r>
      </w:ins>
      <w:r w:rsidR="000018CC" w:rsidRPr="001732C3">
        <w:rPr>
          <w:rFonts w:ascii="Times New Roman" w:hAnsi="Times New Roman" w:cs="Times New Roman"/>
          <w:b/>
          <w:sz w:val="20"/>
          <w:szCs w:val="20"/>
        </w:rPr>
        <w:t xml:space="preserve">Experiment 3: </w:t>
      </w:r>
      <w:r w:rsidR="00503214" w:rsidRPr="001732C3">
        <w:rPr>
          <w:rFonts w:ascii="Times New Roman" w:hAnsi="Times New Roman" w:cs="Times New Roman"/>
          <w:b/>
          <w:sz w:val="20"/>
          <w:szCs w:val="20"/>
        </w:rPr>
        <w:t xml:space="preserve">Evaluation of </w:t>
      </w:r>
      <w:r w:rsidR="000018CC" w:rsidRPr="001732C3">
        <w:rPr>
          <w:rFonts w:ascii="Times New Roman" w:hAnsi="Times New Roman" w:cs="Times New Roman"/>
          <w:b/>
          <w:sz w:val="20"/>
          <w:szCs w:val="20"/>
        </w:rPr>
        <w:t>Multiple Anomalous Structures</w:t>
      </w:r>
    </w:p>
    <w:p w14:paraId="1AE96A50" w14:textId="546B7762"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previous experiments analyzed performance sensitivity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and</w:t>
      </w:r>
      <w:r w:rsidRPr="001732C3">
        <w:rPr>
          <w:rFonts w:ascii="Times New Roman"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xml:space="preserve">, but dealt with models for which the prior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sidRPr="001732C3">
        <w:rPr>
          <w:rFonts w:ascii="Times New Roman" w:eastAsiaTheme="minorEastAsia" w:hAnsi="Times New Roman" w:cs="Times New Roman"/>
          <w:sz w:val="20"/>
          <w:szCs w:val="20"/>
        </w:rPr>
        <w:t xml:space="preserve">, where </w:t>
      </w:r>
      <w:r w:rsidRPr="001732C3">
        <w:rPr>
          <w:rFonts w:ascii="Times New Roman" w:eastAsiaTheme="minorEastAsia" w:hAnsi="Times New Roman" w:cs="Times New Roman"/>
          <w:i/>
          <w:sz w:val="20"/>
          <w:szCs w:val="20"/>
        </w:rPr>
        <w:t xml:space="preserve">k </w:t>
      </w:r>
      <w:r w:rsidRPr="001732C3">
        <w:rPr>
          <w:rFonts w:ascii="Times New Roman" w:eastAsiaTheme="minorEastAsia" w:hAnsi="Times New Roman" w:cs="Times New Roman"/>
          <w:sz w:val="20"/>
          <w:szCs w:val="20"/>
        </w:rPr>
        <w:t xml:space="preserve">defines the number of anomalous structures in model </w:t>
      </w:r>
      <w:r w:rsidRPr="001732C3">
        <w:rPr>
          <w:rFonts w:ascii="Times New Roman" w:eastAsiaTheme="minorEastAsia" w:hAnsi="Times New Roman" w:cs="Times New Roman"/>
          <w:i/>
          <w:sz w:val="20"/>
          <w:szCs w:val="20"/>
        </w:rPr>
        <w:t>M</w:t>
      </w:r>
      <w:r w:rsidRPr="001732C3">
        <w:rPr>
          <w:rFonts w:ascii="Times New Roman" w:eastAsiaTheme="minorEastAsia" w:hAnsi="Times New Roman" w:cs="Times New Roman"/>
          <w:sz w:val="20"/>
          <w:szCs w:val="20"/>
        </w:rPr>
        <w:t xml:space="preserve">. Despite that larger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xml:space="preserve"> in experiment 2 generated more anomalous traces, they were </w:t>
      </w:r>
      <w:r w:rsidRPr="001732C3">
        <w:rPr>
          <w:rFonts w:ascii="Times New Roman" w:eastAsiaTheme="minorEastAsia" w:hAnsi="Times New Roman" w:cs="Times New Roman"/>
          <w:sz w:val="20"/>
          <w:szCs w:val="20"/>
        </w:rPr>
        <w:lastRenderedPageBreak/>
        <w:t>generated from models containing only a low number of anomalous structures</w:t>
      </w:r>
      <w:del w:id="698" w:author="Larry Holder" w:date="2018-03-31T11:53:00Z">
        <w:r w:rsidRPr="001732C3" w:rsidDel="00F53DF2">
          <w:rPr>
            <w:rFonts w:ascii="Times New Roman" w:eastAsiaTheme="minorEastAsia" w:hAnsi="Times New Roman" w:cs="Times New Roman"/>
            <w:sz w:val="20"/>
            <w:szCs w:val="20"/>
          </w:rPr>
          <w:delText xml:space="preserve"> by which to generate them</w:delText>
        </w:r>
      </w:del>
      <w:r w:rsidRPr="001732C3">
        <w:rPr>
          <w:rFonts w:ascii="Times New Roman" w:eastAsiaTheme="minorEastAsia" w:hAnsi="Times New Roman" w:cs="Times New Roman"/>
          <w:sz w:val="20"/>
          <w:szCs w:val="20"/>
        </w:rPr>
        <w:t xml:space="preserve">. Therefore, a remaining task was to analyze performance sensitivity to a controlled range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sidRPr="001732C3">
        <w:rPr>
          <w:rFonts w:ascii="Times New Roman" w:eastAsiaTheme="minorEastAsia" w:hAnsi="Times New Roman" w:cs="Times New Roman"/>
          <w:sz w:val="20"/>
          <w:szCs w:val="20"/>
        </w:rPr>
        <w:t>.</w:t>
      </w:r>
    </w:p>
    <w:p w14:paraId="07A046D9" w14:textId="17CE68C9"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This required generating D5, a final model-oriented dataset consisting of models with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anomalous structures for </w:t>
      </w:r>
      <m:oMath>
        <m:r>
          <w:rPr>
            <w:rFonts w:ascii="Cambria Math" w:eastAsiaTheme="minorEastAsia" w:hAnsi="Cambria Math" w:cs="Times New Roman"/>
            <w:sz w:val="20"/>
            <w:szCs w:val="20"/>
          </w:rPr>
          <m:t>k∈{0, 1, 2, 4, 8, 16, 32}</m:t>
        </m:r>
      </m:oMath>
      <w:r w:rsidRPr="001732C3">
        <w:rPr>
          <w:rFonts w:ascii="Times New Roman" w:eastAsiaTheme="minorEastAsia" w:hAnsi="Times New Roman" w:cs="Times New Roman"/>
          <w:sz w:val="20"/>
          <w:szCs w:val="20"/>
        </w:rPr>
        <w:t xml:space="preserve">. For each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30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r>
          <w:ins w:id="699" w:author="Larry Holder" w:date="2018-03-31T11:53:00Z">
            <w:rPr>
              <w:rFonts w:ascii="Cambria Math" w:eastAsiaTheme="minorEastAsia" w:hAnsi="Cambria Math" w:cs="Times New Roman"/>
              <w:sz w:val="20"/>
              <w:szCs w:val="20"/>
            </w:rPr>
            <m:t xml:space="preserve"> </m:t>
          </w:ins>
        </m:r>
      </m:oMath>
      <w:r w:rsidRPr="001732C3">
        <w:rPr>
          <w:rFonts w:ascii="Times New Roman" w:eastAsiaTheme="minorEastAsia" w:hAnsi="Times New Roman" w:cs="Times New Roman"/>
          <w:sz w:val="20"/>
          <w:szCs w:val="20"/>
        </w:rPr>
        <w:t xml:space="preserve">models were generated each with a single log generated from fixed trace parameters: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0.05</m:t>
        </m:r>
      </m:oMath>
      <w:r w:rsidRPr="001732C3">
        <w:rPr>
          <w:rFonts w:ascii="Times New Roman" w:eastAsiaTheme="minorEastAsia" w:hAnsi="Times New Roman" w:cs="Times New Roman"/>
          <w:sz w:val="20"/>
          <w:szCs w:val="20"/>
        </w:rPr>
        <w:t>. These values were not truly fixed, since the outgoing edge probabilities of all vertices were normalized.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0.5, 0.5, 0.05</m:t>
        </m:r>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sz w:val="20"/>
          <w:szCs w:val="20"/>
        </w:rPr>
        <w:t xml:space="preserve">, which do not sum to 1.0, so the edge probabilities at each activity vertex were simply normalized. An example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16</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model with 16 anomalies is shown </w:t>
      </w:r>
      <w:del w:id="700" w:author="Larry Holder" w:date="2018-03-31T09:40:00Z">
        <w:r w:rsidRPr="001732C3" w:rsidDel="00FB6D67">
          <w:rPr>
            <w:rFonts w:ascii="Times New Roman" w:eastAsiaTheme="minorEastAsia" w:hAnsi="Times New Roman" w:cs="Times New Roman"/>
            <w:sz w:val="20"/>
            <w:szCs w:val="20"/>
          </w:rPr>
          <w:delText xml:space="preserve">below </w:delText>
        </w:r>
      </w:del>
      <w:r w:rsidRPr="001732C3">
        <w:rPr>
          <w:rFonts w:ascii="Times New Roman" w:eastAsiaTheme="minorEastAsia" w:hAnsi="Times New Roman" w:cs="Times New Roman"/>
          <w:sz w:val="20"/>
          <w:szCs w:val="20"/>
        </w:rPr>
        <w:t xml:space="preserve">in figure </w:t>
      </w:r>
      <w:r w:rsidR="00EC6D88">
        <w:rPr>
          <w:rFonts w:ascii="Times New Roman" w:eastAsiaTheme="minorEastAsia" w:hAnsi="Times New Roman" w:cs="Times New Roman"/>
          <w:sz w:val="20"/>
          <w:szCs w:val="20"/>
        </w:rPr>
        <w:t>5.</w:t>
      </w:r>
      <w:r w:rsidR="009F0B34" w:rsidRPr="001732C3">
        <w:rPr>
          <w:rFonts w:ascii="Times New Roman" w:eastAsiaTheme="minorEastAsia" w:hAnsi="Times New Roman" w:cs="Times New Roman"/>
          <w:sz w:val="20"/>
          <w:szCs w:val="20"/>
        </w:rPr>
        <w:t>5</w:t>
      </w:r>
      <w:r w:rsidRPr="001732C3">
        <w:rPr>
          <w:rFonts w:ascii="Times New Roman" w:eastAsiaTheme="minorEastAsia" w:hAnsi="Times New Roman" w:cs="Times New Roman"/>
          <w:sz w:val="20"/>
          <w:szCs w:val="20"/>
        </w:rPr>
        <w:t>.</w:t>
      </w:r>
    </w:p>
    <w:p w14:paraId="2ACAA6C2" w14:textId="77777777" w:rsidR="000018CC" w:rsidRPr="001732C3" w:rsidRDefault="000018CC" w:rsidP="000018CC">
      <w:pPr>
        <w:keepNext/>
        <w:jc w:val="center"/>
        <w:rPr>
          <w:rFonts w:ascii="Times New Roman" w:hAnsi="Times New Roman" w:cs="Times New Roman"/>
        </w:rPr>
      </w:pPr>
      <w:r w:rsidRPr="001732C3">
        <w:rPr>
          <w:rFonts w:ascii="Times New Roman" w:hAnsi="Times New Roman" w:cs="Times New Roman"/>
          <w:noProof/>
        </w:rPr>
        <w:drawing>
          <wp:inline distT="0" distB="0" distL="0" distR="0" wp14:anchorId="15530750" wp14:editId="2D4C57B6">
            <wp:extent cx="3244850" cy="324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4850" cy="3244850"/>
                    </a:xfrm>
                    <a:prstGeom prst="rect">
                      <a:avLst/>
                    </a:prstGeom>
                    <a:noFill/>
                    <a:ln>
                      <a:noFill/>
                    </a:ln>
                  </pic:spPr>
                </pic:pic>
              </a:graphicData>
            </a:graphic>
          </wp:inline>
        </w:drawing>
      </w:r>
    </w:p>
    <w:p w14:paraId="3B6C3599" w14:textId="5965BD15" w:rsidR="000018CC" w:rsidRPr="001732C3" w:rsidRDefault="000018CC" w:rsidP="000018CC">
      <w:pPr>
        <w:pStyle w:val="Caption"/>
        <w:jc w:val="center"/>
        <w:rPr>
          <w:rFonts w:ascii="Times New Roman" w:eastAsiaTheme="minorEastAsia" w:hAnsi="Times New Roman" w:cs="Times New Roman"/>
          <w:color w:val="auto"/>
          <w:sz w:val="20"/>
          <w:szCs w:val="20"/>
        </w:rPr>
      </w:pPr>
      <w:r w:rsidRPr="001732C3">
        <w:rPr>
          <w:rFonts w:ascii="Times New Roman" w:hAnsi="Times New Roman" w:cs="Times New Roman"/>
          <w:color w:val="auto"/>
        </w:rPr>
        <w:t xml:space="preserve">Figure </w:t>
      </w:r>
      <w:r w:rsidR="00BC451F" w:rsidRPr="001732C3">
        <w:rPr>
          <w:rFonts w:ascii="Times New Roman" w:hAnsi="Times New Roman" w:cs="Times New Roman"/>
          <w:color w:val="auto"/>
        </w:rPr>
        <w:t>5.</w:t>
      </w:r>
      <w:r w:rsidR="00E7172B" w:rsidRPr="001732C3">
        <w:rPr>
          <w:rFonts w:ascii="Times New Roman" w:hAnsi="Times New Roman" w:cs="Times New Roman"/>
          <w:color w:val="auto"/>
        </w:rPr>
        <w:t>5</w:t>
      </w:r>
      <w:r w:rsidRPr="001732C3">
        <w:rPr>
          <w:rFonts w:ascii="Times New Roman" w:hAnsi="Times New Roman" w:cs="Times New Roman"/>
          <w:color w:val="auto"/>
        </w:rPr>
        <w:t>: A synthetically</w:t>
      </w:r>
      <w:r w:rsidR="00B2616E" w:rsidRPr="001732C3">
        <w:rPr>
          <w:rFonts w:ascii="Times New Roman" w:hAnsi="Times New Roman" w:cs="Times New Roman"/>
          <w:color w:val="auto"/>
        </w:rPr>
        <w:t xml:space="preserve"> </w:t>
      </w:r>
      <w:r w:rsidRPr="001732C3">
        <w:rPr>
          <w:rFonts w:ascii="Times New Roman" w:hAnsi="Times New Roman" w:cs="Times New Roman"/>
          <w:color w:val="auto"/>
        </w:rPr>
        <w:t>generated model with 16 anomalies (</w:t>
      </w:r>
      <w:r w:rsidR="00BC2677">
        <w:rPr>
          <w:rFonts w:ascii="Times New Roman" w:hAnsi="Times New Roman" w:cs="Times New Roman"/>
          <w:color w:val="auto"/>
        </w:rPr>
        <w:t xml:space="preserve">connected via </w:t>
      </w:r>
      <w:r w:rsidRPr="001732C3">
        <w:rPr>
          <w:rFonts w:ascii="Times New Roman" w:hAnsi="Times New Roman" w:cs="Times New Roman"/>
          <w:color w:val="auto"/>
        </w:rPr>
        <w:t xml:space="preserve">yellow edges) and </w:t>
      </w:r>
      <w:r w:rsidR="00ED0867" w:rsidRPr="001732C3">
        <w:rPr>
          <w:rFonts w:ascii="Times New Roman" w:hAnsi="Times New Roman" w:cs="Times New Roman"/>
          <w:color w:val="auto"/>
        </w:rPr>
        <w:t xml:space="preserve">approximately </w:t>
      </w:r>
      <w:r w:rsidRPr="001732C3">
        <w:rPr>
          <w:rFonts w:ascii="Times New Roman" w:hAnsi="Times New Roman" w:cs="Times New Roman"/>
          <w:color w:val="auto"/>
        </w:rPr>
        <w:t>40 activities (red vertices).</w:t>
      </w:r>
      <w:r w:rsidR="00E354D3">
        <w:rPr>
          <w:rFonts w:ascii="Times New Roman" w:hAnsi="Times New Roman" w:cs="Times New Roman"/>
          <w:color w:val="auto"/>
        </w:rPr>
        <w:t xml:space="preserve"> Black edges represent</w:t>
      </w:r>
      <w:r w:rsidR="00772E50">
        <w:rPr>
          <w:rFonts w:ascii="Times New Roman" w:hAnsi="Times New Roman" w:cs="Times New Roman"/>
          <w:color w:val="auto"/>
        </w:rPr>
        <w:t xml:space="preserve"> paths for</w:t>
      </w:r>
      <w:r w:rsidR="00E354D3">
        <w:rPr>
          <w:rFonts w:ascii="Times New Roman" w:hAnsi="Times New Roman" w:cs="Times New Roman"/>
          <w:color w:val="auto"/>
        </w:rPr>
        <w:t xml:space="preserve"> normal </w:t>
      </w:r>
      <w:commentRangeStart w:id="701"/>
      <w:r w:rsidR="00E354D3">
        <w:rPr>
          <w:rFonts w:ascii="Times New Roman" w:hAnsi="Times New Roman" w:cs="Times New Roman"/>
          <w:color w:val="auto"/>
        </w:rPr>
        <w:t>behavior</w:t>
      </w:r>
      <w:commentRangeEnd w:id="701"/>
      <w:r w:rsidR="00F53DF2">
        <w:rPr>
          <w:rStyle w:val="CommentReference"/>
          <w:i w:val="0"/>
          <w:iCs w:val="0"/>
          <w:color w:val="auto"/>
        </w:rPr>
        <w:commentReference w:id="701"/>
      </w:r>
      <w:r w:rsidR="00E354D3">
        <w:rPr>
          <w:rFonts w:ascii="Times New Roman" w:hAnsi="Times New Roman" w:cs="Times New Roman"/>
          <w:color w:val="auto"/>
        </w:rPr>
        <w:t>.</w:t>
      </w:r>
    </w:p>
    <w:p w14:paraId="4150EF3F" w14:textId="3DEB6663"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Models were generated using the same procedure as for D1 and D2 until one satisfied the target number </w:t>
      </w:r>
      <m:oMath>
        <m:r>
          <w:rPr>
            <w:rFonts w:ascii="Cambria Math" w:hAnsi="Cambria Math" w:cs="Times New Roman"/>
            <w:sz w:val="20"/>
            <w:szCs w:val="20"/>
          </w:rPr>
          <m:t>k</m:t>
        </m:r>
      </m:oMath>
      <w:r w:rsidRPr="001732C3">
        <w:rPr>
          <w:rFonts w:ascii="Times New Roman" w:hAnsi="Times New Roman" w:cs="Times New Roman"/>
          <w:sz w:val="20"/>
          <w:szCs w:val="20"/>
        </w:rPr>
        <w:t xml:space="preserve"> of anomalous structures. Models with </w:t>
      </w:r>
      <m:oMath>
        <m:r>
          <w:rPr>
            <w:rFonts w:ascii="Cambria Math" w:hAnsi="Cambria Math" w:cs="Times New Roman"/>
            <w:sz w:val="20"/>
            <w:szCs w:val="20"/>
          </w:rPr>
          <m:t>k&gt;2</m:t>
        </m:r>
      </m:oMath>
      <w:r w:rsidRPr="001732C3">
        <w:rPr>
          <w:rFonts w:ascii="Times New Roman" w:eastAsiaTheme="minorEastAsia" w:hAnsi="Times New Roman" w:cs="Times New Roman"/>
          <w:sz w:val="20"/>
          <w:szCs w:val="20"/>
        </w:rPr>
        <w:t xml:space="preserve"> were very unlikely under the previous model generation parameters, so in this case anomalous structures were </w:t>
      </w:r>
      <w:del w:id="702" w:author="Larry Holder" w:date="2018-03-31T12:02:00Z">
        <w:r w:rsidRPr="001732C3" w:rsidDel="00215324">
          <w:rPr>
            <w:rFonts w:ascii="Times New Roman" w:eastAsiaTheme="minorEastAsia" w:hAnsi="Times New Roman" w:cs="Times New Roman"/>
            <w:sz w:val="20"/>
            <w:szCs w:val="20"/>
          </w:rPr>
          <w:delText xml:space="preserve">manually </w:delText>
        </w:r>
      </w:del>
      <w:r w:rsidRPr="001732C3">
        <w:rPr>
          <w:rFonts w:ascii="Times New Roman" w:eastAsiaTheme="minorEastAsia" w:hAnsi="Times New Roman" w:cs="Times New Roman"/>
          <w:sz w:val="20"/>
          <w:szCs w:val="20"/>
        </w:rPr>
        <w:t xml:space="preserve">added until the target </w:t>
      </w:r>
      <m:oMath>
        <m:r>
          <w:rPr>
            <w:rFonts w:ascii="Cambria Math" w:hAnsi="Cambria Math" w:cs="Times New Roman"/>
            <w:sz w:val="20"/>
            <w:szCs w:val="20"/>
          </w:rPr>
          <m:t>k</m:t>
        </m:r>
      </m:oMath>
      <w:r w:rsidRPr="001732C3">
        <w:rPr>
          <w:rFonts w:ascii="Times New Roman" w:eastAsiaTheme="minorEastAsia" w:hAnsi="Times New Roman" w:cs="Times New Roman"/>
          <w:sz w:val="20"/>
          <w:szCs w:val="20"/>
        </w:rPr>
        <w:t xml:space="preserve"> was reached. To achieve a nearly uniform distribution of insertion, deletion, and substitution anomaly structures, this process used a stochastic method of its own, using the decision tree shown </w:t>
      </w:r>
      <w:del w:id="703" w:author="Larry Holder" w:date="2018-03-31T09:40:00Z">
        <w:r w:rsidRPr="001732C3" w:rsidDel="00FB6D67">
          <w:rPr>
            <w:rFonts w:ascii="Times New Roman" w:eastAsiaTheme="minorEastAsia" w:hAnsi="Times New Roman" w:cs="Times New Roman"/>
            <w:sz w:val="20"/>
            <w:szCs w:val="20"/>
          </w:rPr>
          <w:delText xml:space="preserve">below </w:delText>
        </w:r>
      </w:del>
      <w:r w:rsidRPr="001732C3">
        <w:rPr>
          <w:rFonts w:ascii="Times New Roman" w:eastAsiaTheme="minorEastAsia" w:hAnsi="Times New Roman" w:cs="Times New Roman"/>
          <w:sz w:val="20"/>
          <w:szCs w:val="20"/>
        </w:rPr>
        <w:t>in figure</w:t>
      </w:r>
      <w:r w:rsidR="00A80248" w:rsidRPr="001732C3">
        <w:rPr>
          <w:rFonts w:ascii="Times New Roman" w:eastAsiaTheme="minorEastAsia" w:hAnsi="Times New Roman" w:cs="Times New Roman"/>
          <w:sz w:val="20"/>
          <w:szCs w:val="20"/>
        </w:rPr>
        <w:t xml:space="preserve"> </w:t>
      </w:r>
      <w:r w:rsidR="00381104">
        <w:rPr>
          <w:rFonts w:ascii="Times New Roman" w:eastAsiaTheme="minorEastAsia" w:hAnsi="Times New Roman" w:cs="Times New Roman"/>
          <w:sz w:val="20"/>
          <w:szCs w:val="20"/>
        </w:rPr>
        <w:t>5.</w:t>
      </w:r>
      <w:r w:rsidR="00A80248" w:rsidRPr="001732C3">
        <w:rPr>
          <w:rFonts w:ascii="Times New Roman" w:eastAsiaTheme="minorEastAsia" w:hAnsi="Times New Roman" w:cs="Times New Roman"/>
          <w:sz w:val="20"/>
          <w:szCs w:val="20"/>
        </w:rPr>
        <w:t>6</w:t>
      </w:r>
      <w:r w:rsidRPr="001732C3">
        <w:rPr>
          <w:rFonts w:ascii="Times New Roman" w:eastAsiaTheme="minorEastAsia" w:hAnsi="Times New Roman" w:cs="Times New Roman"/>
          <w:sz w:val="20"/>
          <w:szCs w:val="20"/>
        </w:rPr>
        <w:t>.</w:t>
      </w:r>
    </w:p>
    <w:p w14:paraId="58F7145C" w14:textId="77777777" w:rsidR="000018CC" w:rsidRPr="001732C3" w:rsidRDefault="000018CC" w:rsidP="000018CC">
      <w:pPr>
        <w:keepNext/>
        <w:jc w:val="center"/>
        <w:rPr>
          <w:rFonts w:ascii="Times New Roman" w:hAnsi="Times New Roman" w:cs="Times New Roman"/>
        </w:rPr>
      </w:pPr>
      <w:r w:rsidRPr="001732C3">
        <w:rPr>
          <w:rFonts w:ascii="Times New Roman" w:hAnsi="Times New Roman" w:cs="Times New Roman"/>
          <w:noProof/>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FF98C97" w:rsidR="000018CC" w:rsidRPr="001732C3" w:rsidRDefault="000018CC" w:rsidP="000018CC">
      <w:pPr>
        <w:pStyle w:val="Caption"/>
        <w:rPr>
          <w:rFonts w:ascii="Times New Roman" w:eastAsiaTheme="minorEastAsia" w:hAnsi="Times New Roman" w:cs="Times New Roman"/>
          <w:color w:val="auto"/>
          <w:sz w:val="20"/>
          <w:szCs w:val="20"/>
        </w:rPr>
      </w:pPr>
      <w:r w:rsidRPr="001732C3">
        <w:rPr>
          <w:rFonts w:ascii="Times New Roman" w:hAnsi="Times New Roman" w:cs="Times New Roman"/>
          <w:color w:val="auto"/>
        </w:rPr>
        <w:t xml:space="preserve">Figure </w:t>
      </w:r>
      <w:r w:rsidR="008D1150" w:rsidRPr="001732C3">
        <w:rPr>
          <w:rFonts w:ascii="Times New Roman" w:hAnsi="Times New Roman" w:cs="Times New Roman"/>
          <w:color w:val="auto"/>
        </w:rPr>
        <w:t>5.</w:t>
      </w:r>
      <w:r w:rsidR="00F56B6D" w:rsidRPr="001732C3">
        <w:rPr>
          <w:rFonts w:ascii="Times New Roman" w:hAnsi="Times New Roman" w:cs="Times New Roman"/>
          <w:color w:val="auto"/>
        </w:rPr>
        <w:t>6</w:t>
      </w:r>
      <w:r w:rsidRPr="001732C3">
        <w:rPr>
          <w:rFonts w:ascii="Times New Roman" w:hAnsi="Times New Roman" w:cs="Times New Roman"/>
          <w:color w:val="auto"/>
        </w:rPr>
        <w:t>: The anomalous structure generation decision tree (top). At bottom, the three types of anomalous structures added. Null transitions '^' represent execution paths which bypass (delete) normal behavior.</w:t>
      </w:r>
      <w:r w:rsidRPr="001732C3">
        <w:rPr>
          <w:rFonts w:ascii="Times New Roman" w:hAnsi="Times New Roman" w:cs="Times New Roman"/>
          <w:noProof/>
          <w:color w:val="auto"/>
        </w:rPr>
        <w:t xml:space="preserve"> LOOP structures transition and return from a newly inserted activity, creating an insertion. Lastly, OR branches decompose to two types </w:t>
      </w:r>
      <w:del w:id="704" w:author="Larry Holder" w:date="2018-03-31T11:59:00Z">
        <w:r w:rsidRPr="001732C3" w:rsidDel="00215324">
          <w:rPr>
            <w:rFonts w:ascii="Times New Roman" w:hAnsi="Times New Roman" w:cs="Times New Roman"/>
            <w:noProof/>
            <w:color w:val="auto"/>
          </w:rPr>
          <w:delText xml:space="preserve">os </w:delText>
        </w:r>
      </w:del>
      <w:ins w:id="705" w:author="Larry Holder" w:date="2018-03-31T11:59:00Z">
        <w:r w:rsidR="00215324">
          <w:rPr>
            <w:rFonts w:ascii="Times New Roman" w:hAnsi="Times New Roman" w:cs="Times New Roman"/>
            <w:noProof/>
            <w:color w:val="auto"/>
          </w:rPr>
          <w:t>of</w:t>
        </w:r>
        <w:r w:rsidR="00215324" w:rsidRPr="001732C3">
          <w:rPr>
            <w:rFonts w:ascii="Times New Roman" w:hAnsi="Times New Roman" w:cs="Times New Roman"/>
            <w:noProof/>
            <w:color w:val="auto"/>
          </w:rPr>
          <w:t xml:space="preserve"> </w:t>
        </w:r>
      </w:ins>
      <w:r w:rsidRPr="001732C3">
        <w:rPr>
          <w:rFonts w:ascii="Times New Roman" w:hAnsi="Times New Roman" w:cs="Times New Roman"/>
          <w:noProof/>
          <w:color w:val="auto"/>
        </w:rPr>
        <w:t>substitution, whereby normal behavior is replaced by either some existing activity (</w:t>
      </w:r>
      <m:oMath>
        <m:r>
          <w:rPr>
            <w:rFonts w:ascii="Cambria Math" w:hAnsi="Cambria Math" w:cs="Times New Roman"/>
            <w:noProof/>
            <w:color w:val="auto"/>
          </w:rPr>
          <m:t>α</m:t>
        </m:r>
      </m:oMath>
      <w:r w:rsidRPr="001732C3">
        <w:rPr>
          <w:rFonts w:ascii="Times New Roman" w:eastAsiaTheme="minorEastAsia" w:hAnsi="Times New Roman" w:cs="Times New Roman"/>
          <w:noProof/>
          <w:color w:val="auto"/>
        </w:rPr>
        <w:t>)</w:t>
      </w:r>
      <w:r w:rsidRPr="001732C3">
        <w:rPr>
          <w:rFonts w:ascii="Times New Roman" w:hAnsi="Times New Roman" w:cs="Times New Roman"/>
          <w:noProof/>
          <w:color w:val="auto"/>
        </w:rPr>
        <w:t xml:space="preserve"> or a new activity (</w:t>
      </w:r>
      <m:oMath>
        <m:r>
          <w:rPr>
            <w:rFonts w:ascii="Cambria Math" w:hAnsi="Cambria Math" w:cs="Times New Roman"/>
            <w:noProof/>
            <w:color w:val="auto"/>
          </w:rPr>
          <m:t>β</m:t>
        </m:r>
      </m:oMath>
      <w:r w:rsidRPr="001732C3">
        <w:rPr>
          <w:rFonts w:ascii="Times New Roman" w:hAnsi="Times New Roman" w:cs="Times New Roman"/>
          <w:noProof/>
          <w:color w:val="auto"/>
        </w:rPr>
        <w:t>).</w:t>
      </w:r>
    </w:p>
    <w:p w14:paraId="18318195"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number of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anomalies, each of which was selected to achieve a nearly uniform distribution of insertion, deletion, and substitution anomalies.</w:t>
      </w:r>
    </w:p>
    <w:p w14:paraId="3E44F6E3" w14:textId="76A604DE"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Given dataset D5, generated by the procedure described above, the method was re-run and evaluated over the cross product of </w:t>
      </w:r>
      <m:oMath>
        <m:r>
          <w:rPr>
            <w:rFonts w:ascii="Cambria Math" w:eastAsiaTheme="minorEastAsia" w:hAnsi="Cambria Math" w:cs="Times New Roman"/>
            <w:sz w:val="20"/>
            <w:szCs w:val="20"/>
          </w:rPr>
          <m:t xml:space="preserve">k x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 xml:space="preserve">  values in terms of accuracy, recall, precision, and f1-measure, averaged over thirty models/logs. Here </w:t>
      </w:r>
      <m:oMath>
        <m:r>
          <w:rPr>
            <w:rFonts w:ascii="Cambria Math" w:eastAsiaTheme="minorEastAsia" w:hAnsi="Cambria Math" w:cs="Times New Roman"/>
            <w:sz w:val="20"/>
            <w:szCs w:val="20"/>
          </w:rPr>
          <m:t>k∈{0, 1, 2, 4, 8, 16, 32}</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 1.0]</m:t>
        </m:r>
      </m:oMath>
      <w:r w:rsidRPr="001732C3">
        <w:rPr>
          <w:rFonts w:ascii="Times New Roman" w:eastAsiaTheme="minorEastAsia" w:hAnsi="Times New Roman" w:cs="Times New Roman"/>
          <w:sz w:val="20"/>
          <w:szCs w:val="20"/>
        </w:rPr>
        <w:t xml:space="preserve"> in increments of 0.02. The results are shown </w:t>
      </w:r>
      <w:del w:id="706" w:author="Larry Holder" w:date="2018-03-31T12:04:00Z">
        <w:r w:rsidRPr="001732C3" w:rsidDel="00215324">
          <w:rPr>
            <w:rFonts w:ascii="Times New Roman" w:eastAsiaTheme="minorEastAsia" w:hAnsi="Times New Roman" w:cs="Times New Roman"/>
            <w:sz w:val="20"/>
            <w:szCs w:val="20"/>
          </w:rPr>
          <w:delText>below</w:delText>
        </w:r>
      </w:del>
      <w:ins w:id="707" w:author="Larry Holder" w:date="2018-03-31T12:04:00Z">
        <w:r w:rsidR="00215324">
          <w:rPr>
            <w:rFonts w:ascii="Times New Roman" w:eastAsiaTheme="minorEastAsia" w:hAnsi="Times New Roman" w:cs="Times New Roman"/>
            <w:sz w:val="20"/>
            <w:szCs w:val="20"/>
          </w:rPr>
          <w:t>in figure 5.7</w:t>
        </w:r>
      </w:ins>
      <w:r w:rsidRPr="001732C3">
        <w:rPr>
          <w:rFonts w:ascii="Times New Roman" w:eastAsiaTheme="minorEastAsia" w:hAnsi="Times New Roman" w:cs="Times New Roman"/>
          <w:sz w:val="20"/>
          <w:szCs w:val="20"/>
        </w:rPr>
        <w:t>.</w:t>
      </w:r>
    </w:p>
    <w:tbl>
      <w:tblPr>
        <w:tblStyle w:val="TableGrid"/>
        <w:tblW w:w="0" w:type="auto"/>
        <w:tblLook w:val="04A0" w:firstRow="1" w:lastRow="0" w:firstColumn="1" w:lastColumn="0" w:noHBand="0" w:noVBand="1"/>
      </w:tblPr>
      <w:tblGrid>
        <w:gridCol w:w="4675"/>
        <w:gridCol w:w="4675"/>
      </w:tblGrid>
      <w:tr w:rsidR="001732C3" w:rsidRPr="001732C3" w14:paraId="349C3C2E" w14:textId="77777777" w:rsidTr="005A3DEE">
        <w:tc>
          <w:tcPr>
            <w:tcW w:w="4675" w:type="dxa"/>
            <w:vAlign w:val="bottom"/>
          </w:tcPr>
          <w:p w14:paraId="645BB2BF" w14:textId="77777777" w:rsidR="005A3DEE" w:rsidRDefault="000018CC" w:rsidP="005A3DEE">
            <w:pPr>
              <w:jc w:val="right"/>
              <w:rPr>
                <w:rFonts w:ascii="Times New Roman" w:hAnsi="Times New Roman" w:cs="Times New Roman"/>
                <w:sz w:val="20"/>
                <w:szCs w:val="20"/>
              </w:rPr>
            </w:pPr>
            <w:r w:rsidRPr="001732C3">
              <w:rPr>
                <w:rFonts w:ascii="Times New Roman" w:hAnsi="Times New Roman" w:cs="Times New Roman"/>
                <w:noProof/>
              </w:rPr>
              <w:lastRenderedPageBreak/>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1732C3">
              <w:rPr>
                <w:rFonts w:ascii="Times New Roman" w:hAnsi="Times New Roman" w:cs="Times New Roman"/>
                <w:sz w:val="20"/>
                <w:szCs w:val="20"/>
              </w:rPr>
              <w:t xml:space="preserve"> </w:t>
            </w:r>
          </w:p>
          <w:p w14:paraId="76C0406C" w14:textId="02B7E869"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5.7.1</w:t>
            </w:r>
          </w:p>
        </w:tc>
        <w:tc>
          <w:tcPr>
            <w:tcW w:w="4675" w:type="dxa"/>
            <w:vAlign w:val="bottom"/>
          </w:tcPr>
          <w:p w14:paraId="73284FD2" w14:textId="77777777" w:rsidR="005A3DEE" w:rsidRDefault="000018CC"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1732C3">
              <w:rPr>
                <w:rFonts w:ascii="Times New Roman" w:hAnsi="Times New Roman" w:cs="Times New Roman"/>
                <w:sz w:val="20"/>
                <w:szCs w:val="20"/>
              </w:rPr>
              <w:t xml:space="preserve"> </w:t>
            </w:r>
          </w:p>
          <w:p w14:paraId="487466E5" w14:textId="2CE548D8"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5.7.2</w:t>
            </w:r>
          </w:p>
        </w:tc>
      </w:tr>
      <w:tr w:rsidR="001732C3" w:rsidRPr="001732C3" w14:paraId="55E5C146" w14:textId="77777777" w:rsidTr="005A3DEE">
        <w:tc>
          <w:tcPr>
            <w:tcW w:w="4675" w:type="dxa"/>
            <w:vAlign w:val="bottom"/>
          </w:tcPr>
          <w:p w14:paraId="31107E1B" w14:textId="77777777" w:rsidR="005A3DEE" w:rsidRDefault="00841F3D"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6C8B24D2"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5.7.3</w:t>
            </w:r>
          </w:p>
        </w:tc>
        <w:tc>
          <w:tcPr>
            <w:tcW w:w="4675" w:type="dxa"/>
            <w:vAlign w:val="bottom"/>
          </w:tcPr>
          <w:p w14:paraId="26C156AB" w14:textId="77777777" w:rsidR="005A3DEE" w:rsidRDefault="000018CC"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60C2A859"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5.7.4</w:t>
            </w:r>
          </w:p>
        </w:tc>
      </w:tr>
      <w:tr w:rsidR="001732C3" w:rsidRPr="001732C3" w14:paraId="6FFAA083" w14:textId="77777777" w:rsidTr="005A3DEE">
        <w:tc>
          <w:tcPr>
            <w:tcW w:w="4675" w:type="dxa"/>
            <w:vAlign w:val="bottom"/>
          </w:tcPr>
          <w:p w14:paraId="00C87CED" w14:textId="77777777" w:rsidR="005A3DEE" w:rsidRDefault="00841F3D"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6226AD05"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5.7.5</w:t>
            </w:r>
          </w:p>
        </w:tc>
        <w:tc>
          <w:tcPr>
            <w:tcW w:w="4675" w:type="dxa"/>
          </w:tcPr>
          <w:p w14:paraId="78159B7A" w14:textId="7DD35B7D"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18"/>
                <w:szCs w:val="18"/>
              </w:rPr>
              <w:t>Figure</w:t>
            </w:r>
            <w:r w:rsidR="006462C1" w:rsidRPr="001732C3">
              <w:rPr>
                <w:rFonts w:ascii="Times New Roman" w:hAnsi="Times New Roman" w:cs="Times New Roman"/>
                <w:sz w:val="18"/>
                <w:szCs w:val="18"/>
              </w:rPr>
              <w:t xml:space="preserve"> </w:t>
            </w:r>
            <w:r w:rsidR="008D1150" w:rsidRPr="001732C3">
              <w:rPr>
                <w:rFonts w:ascii="Times New Roman" w:hAnsi="Times New Roman" w:cs="Times New Roman"/>
                <w:sz w:val="18"/>
                <w:szCs w:val="18"/>
              </w:rPr>
              <w:t>5.</w:t>
            </w:r>
            <w:r w:rsidR="006462C1" w:rsidRPr="001732C3">
              <w:rPr>
                <w:rFonts w:ascii="Times New Roman" w:hAnsi="Times New Roman" w:cs="Times New Roman"/>
                <w:sz w:val="18"/>
                <w:szCs w:val="18"/>
              </w:rPr>
              <w:t>7:</w:t>
            </w:r>
            <w:r w:rsidRPr="001732C3">
              <w:rPr>
                <w:rFonts w:ascii="Times New Roman" w:hAnsi="Times New Roman" w:cs="Times New Roman"/>
                <w:sz w:val="18"/>
                <w:szCs w:val="18"/>
              </w:rPr>
              <w:t xml:space="preserve"> Performance results for D3, experiment 3 over a range of k-anomaly values for (from top-left) accuracy (1), f1-measure (2), recall (3), and precision (4). These visuals were oriented to convey the curvature of each metric, so attention must be paid to the orientation of the x/y axes. The </w:t>
            </w:r>
            <w:r w:rsidRPr="001732C3">
              <w:rPr>
                <w:rFonts w:ascii="Times New Roman" w:hAnsi="Times New Roman" w:cs="Times New Roman"/>
                <w:i/>
                <w:sz w:val="18"/>
                <w:szCs w:val="18"/>
              </w:rPr>
              <w:t xml:space="preserve">k </w:t>
            </w:r>
            <w:r w:rsidRPr="001732C3">
              <w:rPr>
                <w:rFonts w:ascii="Times New Roman" w:hAnsi="Times New Roman" w:cs="Times New Roman"/>
                <w:sz w:val="18"/>
                <w:szCs w:val="18"/>
              </w:rPr>
              <w:t>parameter is given by the axes labeled “Anomalous Structures.” ROC curve is shown at left (5).</w:t>
            </w:r>
          </w:p>
        </w:tc>
      </w:tr>
    </w:tbl>
    <w:p w14:paraId="7CECB1E7" w14:textId="77777777" w:rsidR="000018CC" w:rsidRPr="001732C3" w:rsidRDefault="000018CC" w:rsidP="000018CC">
      <w:pPr>
        <w:rPr>
          <w:rFonts w:ascii="Times New Roman" w:hAnsi="Times New Roman" w:cs="Times New Roman"/>
          <w:sz w:val="20"/>
          <w:szCs w:val="20"/>
        </w:rPr>
      </w:pPr>
    </w:p>
    <w:p w14:paraId="1F71F5EA"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Overall, these results are most like experiment 1, since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xml:space="preserve"> were fixed, and experiment 1 showed little variance over the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sz w:val="20"/>
          <w:szCs w:val="20"/>
        </w:rPr>
        <w:t xml:space="preserve">. The overall curvature shows accuracy decaying in linear fashion for larger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due to the larger numbers of anomalous traces in the logs. Again, recall quickly maximized since small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values detected most anomalies. Precision remained high across a range of </w:t>
      </w:r>
      <w:r w:rsidRPr="001732C3">
        <w:rPr>
          <w:rFonts w:ascii="Times New Roman" w:eastAsiaTheme="minorEastAsia" w:hAnsi="Times New Roman" w:cs="Times New Roman"/>
          <w:i/>
          <w:sz w:val="20"/>
          <w:szCs w:val="20"/>
        </w:rPr>
        <w:t xml:space="preserve">k </w:t>
      </w:r>
      <w:r w:rsidRPr="001732C3">
        <w:rPr>
          <w:rFonts w:ascii="Times New Roman" w:eastAsiaTheme="minorEastAsia" w:hAnsi="Times New Roman" w:cs="Times New Roman"/>
          <w:sz w:val="20"/>
          <w:szCs w:val="20"/>
        </w:rPr>
        <w:t xml:space="preserve">anomalous structures despite decreasing accuracy, since for larger </w:t>
      </w:r>
      <w:r w:rsidRPr="001732C3">
        <w:rPr>
          <w:rFonts w:ascii="Times New Roman" w:eastAsiaTheme="minorEastAsia" w:hAnsi="Times New Roman" w:cs="Times New Roman"/>
          <w:i/>
          <w:sz w:val="20"/>
          <w:szCs w:val="20"/>
        </w:rPr>
        <w:t xml:space="preserve">k </w:t>
      </w:r>
      <w:r w:rsidRPr="001732C3">
        <w:rPr>
          <w:rFonts w:ascii="Times New Roman" w:eastAsiaTheme="minorEastAsia" w:hAnsi="Times New Roman" w:cs="Times New Roman"/>
          <w:sz w:val="20"/>
          <w:szCs w:val="20"/>
        </w:rPr>
        <w:t xml:space="preserve">values the set of flagged traces became saturated with real anomalies simply </w:t>
      </w:r>
      <w:r w:rsidRPr="001732C3">
        <w:rPr>
          <w:rFonts w:ascii="Times New Roman" w:eastAsiaTheme="minorEastAsia" w:hAnsi="Times New Roman" w:cs="Times New Roman"/>
          <w:sz w:val="20"/>
          <w:szCs w:val="20"/>
        </w:rPr>
        <w:lastRenderedPageBreak/>
        <w:t>because there were many more in the data. The ROC curve bears out the overall performance, which did not suffer substantially compared with the previous experiments.</w:t>
      </w:r>
    </w:p>
    <w:p w14:paraId="71F3C362" w14:textId="1077C7EC"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In sum, experiment 3 results show that the method </w:t>
      </w:r>
      <w:del w:id="708" w:author="Larry Holder" w:date="2018-03-31T12:05:00Z">
        <w:r w:rsidRPr="001732C3" w:rsidDel="00215324">
          <w:rPr>
            <w:rFonts w:ascii="Times New Roman" w:eastAsiaTheme="minorEastAsia" w:hAnsi="Times New Roman" w:cs="Times New Roman"/>
            <w:sz w:val="20"/>
            <w:szCs w:val="20"/>
          </w:rPr>
          <w:delText>could handle lots of</w:delText>
        </w:r>
      </w:del>
      <w:ins w:id="709" w:author="Larry Holder" w:date="2018-03-31T12:05:00Z">
        <w:r w:rsidR="00215324">
          <w:rPr>
            <w:rFonts w:ascii="Times New Roman" w:eastAsiaTheme="minorEastAsia" w:hAnsi="Times New Roman" w:cs="Times New Roman"/>
            <w:sz w:val="20"/>
            <w:szCs w:val="20"/>
          </w:rPr>
          <w:t>can handle multiple</w:t>
        </w:r>
      </w:ins>
      <w:r w:rsidRPr="001732C3">
        <w:rPr>
          <w:rFonts w:ascii="Times New Roman" w:eastAsiaTheme="minorEastAsia" w:hAnsi="Times New Roman" w:cs="Times New Roman"/>
          <w:sz w:val="20"/>
          <w:szCs w:val="20"/>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1732C3">
        <w:rPr>
          <w:rFonts w:ascii="Times New Roman" w:eastAsiaTheme="minorEastAsia" w:hAnsi="Times New Roman" w:cs="Times New Roman"/>
          <w:sz w:val="20"/>
          <w:szCs w:val="20"/>
        </w:rPr>
        <w:t>ed</w:t>
      </w:r>
      <w:r w:rsidRPr="001732C3">
        <w:rPr>
          <w:rFonts w:ascii="Times New Roman" w:eastAsiaTheme="minorEastAsia" w:hAnsi="Times New Roman" w:cs="Times New Roman"/>
          <w:sz w:val="20"/>
          <w:szCs w:val="20"/>
        </w:rPr>
        <w:t xml:space="preserve"> results for larger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008E4C56" w:rsidRPr="001732C3">
        <w:rPr>
          <w:rFonts w:ascii="Times New Roman" w:eastAsiaTheme="minorEastAsia" w:hAnsi="Times New Roman" w:cs="Times New Roman"/>
          <w:sz w:val="20"/>
          <w:szCs w:val="20"/>
        </w:rPr>
        <w:t>one</w:t>
      </w:r>
      <w:r w:rsidRPr="001732C3">
        <w:rPr>
          <w:rFonts w:ascii="Times New Roman" w:eastAsiaTheme="minorEastAsia" w:hAnsi="Times New Roman" w:cs="Times New Roman"/>
          <w:sz w:val="20"/>
          <w:szCs w:val="20"/>
        </w:rPr>
        <w:t xml:space="preserve"> can expect worsening performance for larger k, as experiment 2 demonstrated. This shows that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has the greatest negative impact on the performance of </w:t>
      </w:r>
      <w:r w:rsidR="006B7B94"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algorithm, which is to be expected since larger values essentially make anomalies indistinguishable from normal behavior and noise.</w:t>
      </w:r>
    </w:p>
    <w:p w14:paraId="2F9B7B57" w14:textId="437C92AC" w:rsidR="000018CC" w:rsidRPr="001732C3" w:rsidRDefault="00606430" w:rsidP="009824DE">
      <w:pPr>
        <w:outlineLvl w:val="0"/>
        <w:rPr>
          <w:rFonts w:ascii="Times New Roman" w:hAnsi="Times New Roman" w:cs="Times New Roman"/>
          <w:b/>
          <w:sz w:val="20"/>
          <w:szCs w:val="20"/>
        </w:rPr>
      </w:pPr>
      <w:ins w:id="710" w:author="jesse" w:date="2018-04-02T09:24:00Z">
        <w:r>
          <w:rPr>
            <w:rFonts w:ascii="Times New Roman" w:hAnsi="Times New Roman" w:cs="Times New Roman"/>
            <w:b/>
            <w:sz w:val="20"/>
            <w:szCs w:val="20"/>
          </w:rPr>
          <w:t xml:space="preserve">5.5 </w:t>
        </w:r>
      </w:ins>
      <w:r w:rsidR="000018CC" w:rsidRPr="001732C3">
        <w:rPr>
          <w:rFonts w:ascii="Times New Roman" w:hAnsi="Times New Roman" w:cs="Times New Roman"/>
          <w:b/>
          <w:sz w:val="20"/>
          <w:szCs w:val="20"/>
        </w:rPr>
        <w:t>Comparison with Existing Methods</w:t>
      </w:r>
    </w:p>
    <w:p w14:paraId="7AD79271" w14:textId="7323801E"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To provide context for these results, the sampling algorithm from (</w:t>
      </w:r>
      <w:proofErr w:type="spellStart"/>
      <w:r w:rsidRPr="001732C3">
        <w:rPr>
          <w:rFonts w:ascii="Times New Roman" w:hAnsi="Times New Roman" w:cs="Times New Roman"/>
          <w:sz w:val="20"/>
          <w:szCs w:val="20"/>
        </w:rPr>
        <w:t>Bezerra</w:t>
      </w:r>
      <w:proofErr w:type="spellEnd"/>
      <w:r w:rsidRPr="001732C3">
        <w:rPr>
          <w:rFonts w:ascii="Times New Roman" w:hAnsi="Times New Roman" w:cs="Times New Roman"/>
          <w:sz w:val="20"/>
          <w:szCs w:val="20"/>
        </w:rPr>
        <w:t xml:space="preserve"> et al, 2013)</w:t>
      </w:r>
      <w:r w:rsidR="00CE3F68" w:rsidRPr="001732C3">
        <w:rPr>
          <w:rFonts w:ascii="Times New Roman" w:hAnsi="Times New Roman" w:cs="Times New Roman"/>
          <w:sz w:val="20"/>
          <w:szCs w:val="20"/>
        </w:rPr>
        <w:t xml:space="preserve"> was also evaluated</w:t>
      </w:r>
      <w:r w:rsidRPr="001732C3">
        <w:rPr>
          <w:rFonts w:ascii="Times New Roman" w:hAnsi="Times New Roman" w:cs="Times New Roman"/>
          <w:sz w:val="20"/>
          <w:szCs w:val="20"/>
        </w:rPr>
        <w:t xml:space="preserve">, upon which </w:t>
      </w:r>
      <w:r w:rsidR="00F20B44" w:rsidRPr="001732C3">
        <w:rPr>
          <w:rFonts w:ascii="Times New Roman" w:hAnsi="Times New Roman" w:cs="Times New Roman"/>
          <w:sz w:val="20"/>
          <w:szCs w:val="20"/>
        </w:rPr>
        <w:t>the</w:t>
      </w:r>
      <w:r w:rsidRPr="001732C3">
        <w:rPr>
          <w:rFonts w:ascii="Times New Roman" w:hAnsi="Times New Roman" w:cs="Times New Roman"/>
          <w:sz w:val="20"/>
          <w:szCs w:val="20"/>
        </w:rPr>
        <w:t xml:space="preserve"> data generation method was based. The authors reported their best results using this algorithm with optimized parameters, using similar synthetic data and anomalies. The sampling algorithm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
        <w:gridCol w:w="6536"/>
      </w:tblGrid>
      <w:tr w:rsidR="000018CC" w:rsidRPr="001732C3"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Algorithm 3: Sampling Algorithm</w:t>
            </w:r>
          </w:p>
        </w:tc>
      </w:tr>
      <w:tr w:rsidR="000018CC" w:rsidRPr="001732C3" w14:paraId="063584FB" w14:textId="77777777" w:rsidTr="000018CC">
        <w:trPr>
          <w:trHeight w:val="257"/>
        </w:trPr>
        <w:tc>
          <w:tcPr>
            <w:tcW w:w="479" w:type="dxa"/>
            <w:tcBorders>
              <w:top w:val="single" w:sz="4" w:space="0" w:color="auto"/>
            </w:tcBorders>
          </w:tcPr>
          <w:p w14:paraId="32C7E792" w14:textId="77777777" w:rsidR="000018CC" w:rsidRPr="001732C3" w:rsidRDefault="000018CC" w:rsidP="000018CC">
            <w:pPr>
              <w:rPr>
                <w:rFonts w:ascii="Times New Roman" w:hAnsi="Times New Roman" w:cs="Times New Roman"/>
                <w:sz w:val="20"/>
                <w:szCs w:val="20"/>
              </w:rPr>
            </w:pPr>
          </w:p>
        </w:tc>
        <w:tc>
          <w:tcPr>
            <w:tcW w:w="6536" w:type="dxa"/>
            <w:tcBorders>
              <w:top w:val="single" w:sz="4" w:space="0" w:color="auto"/>
            </w:tcBorders>
          </w:tcPr>
          <w:p w14:paraId="3A0B8FB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b/>
                <w:sz w:val="20"/>
                <w:szCs w:val="20"/>
              </w:rPr>
              <w:t xml:space="preserve">Input </w:t>
            </w:r>
            <w:r w:rsidRPr="001732C3">
              <w:rPr>
                <w:rFonts w:ascii="Times New Roman" w:hAnsi="Times New Roman" w:cs="Times New Roman"/>
                <w:b/>
                <w:sz w:val="20"/>
                <w:szCs w:val="20"/>
              </w:rPr>
              <w:tab/>
            </w:r>
            <w:r w:rsidRPr="001732C3">
              <w:rPr>
                <w:rFonts w:ascii="Times New Roman" w:hAnsi="Times New Roman" w:cs="Times New Roman"/>
                <w:sz w:val="20"/>
                <w:szCs w:val="20"/>
              </w:rPr>
              <w:t xml:space="preserve">A log, </w:t>
            </w:r>
            <w:r w:rsidRPr="001732C3">
              <w:rPr>
                <w:rFonts w:ascii="Times New Roman" w:hAnsi="Times New Roman" w:cs="Times New Roman"/>
                <w:i/>
                <w:sz w:val="20"/>
                <w:szCs w:val="20"/>
              </w:rPr>
              <w:t>L</w:t>
            </w:r>
          </w:p>
          <w:p w14:paraId="6894A0B0"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ab/>
              <w:t xml:space="preserve">Sampling proportion, </w:t>
            </w:r>
            <m:oMath>
              <m:r>
                <w:rPr>
                  <w:rFonts w:ascii="Cambria Math" w:hAnsi="Cambria Math" w:cs="Times New Roman"/>
                  <w:sz w:val="20"/>
                  <w:szCs w:val="20"/>
                </w:rPr>
                <m:t>s∈(0,1.0)</m:t>
              </m:r>
            </m:oMath>
          </w:p>
          <w:p w14:paraId="28E577E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b/>
              <w:t xml:space="preserve">Mining algorithm, </w:t>
            </w:r>
            <w:r w:rsidRPr="001732C3">
              <w:rPr>
                <w:rFonts w:ascii="Times New Roman" w:hAnsi="Times New Roman" w:cs="Times New Roman"/>
                <w:i/>
                <w:sz w:val="20"/>
                <w:szCs w:val="20"/>
              </w:rPr>
              <w:t>mine,</w:t>
            </w:r>
            <w:r w:rsidRPr="001732C3">
              <w:rPr>
                <w:rFonts w:ascii="Times New Roman" w:hAnsi="Times New Roman" w:cs="Times New Roman"/>
                <w:sz w:val="20"/>
                <w:szCs w:val="20"/>
              </w:rPr>
              <w:t xml:space="preserve"> outputting a process model</w:t>
            </w:r>
          </w:p>
        </w:tc>
      </w:tr>
      <w:tr w:rsidR="000018CC" w:rsidRPr="001732C3" w14:paraId="77A3DD7F" w14:textId="77777777" w:rsidTr="000018CC">
        <w:trPr>
          <w:trHeight w:val="245"/>
        </w:trPr>
        <w:tc>
          <w:tcPr>
            <w:tcW w:w="479" w:type="dxa"/>
          </w:tcPr>
          <w:p w14:paraId="4E3B3D2A" w14:textId="77777777" w:rsidR="000018CC" w:rsidRPr="001732C3" w:rsidRDefault="000018CC" w:rsidP="000018CC">
            <w:pPr>
              <w:rPr>
                <w:rFonts w:ascii="Times New Roman" w:hAnsi="Times New Roman" w:cs="Times New Roman"/>
                <w:sz w:val="20"/>
                <w:szCs w:val="20"/>
              </w:rPr>
            </w:pPr>
          </w:p>
        </w:tc>
        <w:tc>
          <w:tcPr>
            <w:tcW w:w="6536" w:type="dxa"/>
          </w:tcPr>
          <w:p w14:paraId="51A66600"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r w:rsidRPr="001732C3">
              <w:rPr>
                <w:rFonts w:ascii="Times New Roman" w:hAnsi="Times New Roman" w:cs="Times New Roman"/>
                <w:sz w:val="20"/>
                <w:szCs w:val="20"/>
              </w:rPr>
              <w:t>, the set of traces flagged as anomalous</w:t>
            </w:r>
          </w:p>
        </w:tc>
      </w:tr>
      <w:tr w:rsidR="000018CC" w:rsidRPr="001732C3" w14:paraId="1C927ED2" w14:textId="77777777" w:rsidTr="000018CC">
        <w:trPr>
          <w:trHeight w:val="245"/>
        </w:trPr>
        <w:tc>
          <w:tcPr>
            <w:tcW w:w="479" w:type="dxa"/>
          </w:tcPr>
          <w:p w14:paraId="6475469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w:t>
            </w:r>
          </w:p>
        </w:tc>
        <w:tc>
          <w:tcPr>
            <w:tcW w:w="6536" w:type="dxa"/>
          </w:tcPr>
          <w:p w14:paraId="02233AC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 = set of all unique traces from the log </w:t>
            </w:r>
            <w:r w:rsidRPr="001732C3">
              <w:rPr>
                <w:rFonts w:ascii="Times New Roman" w:hAnsi="Times New Roman" w:cs="Times New Roman"/>
                <w:i/>
                <w:sz w:val="20"/>
                <w:szCs w:val="20"/>
              </w:rPr>
              <w:t>L</w:t>
            </w:r>
          </w:p>
        </w:tc>
      </w:tr>
      <w:tr w:rsidR="000018CC" w:rsidRPr="001732C3" w14:paraId="78293F38" w14:textId="77777777" w:rsidTr="000018CC">
        <w:trPr>
          <w:trHeight w:val="257"/>
        </w:trPr>
        <w:tc>
          <w:tcPr>
            <w:tcW w:w="479" w:type="dxa"/>
          </w:tcPr>
          <w:p w14:paraId="3B17FD4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2.</w:t>
            </w:r>
          </w:p>
        </w:tc>
        <w:tc>
          <w:tcPr>
            <w:tcW w:w="6536" w:type="dxa"/>
          </w:tcPr>
          <w:p w14:paraId="225D80F7"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T</w:t>
            </w:r>
            <w:r w:rsidRPr="001732C3">
              <w:rPr>
                <w:rFonts w:ascii="Times New Roman" w:hAnsi="Times New Roman" w:cs="Times New Roman"/>
                <w:sz w:val="20"/>
                <w:szCs w:val="20"/>
                <w:vertAlign w:val="superscript"/>
              </w:rPr>
              <w:t>C</w:t>
            </w:r>
            <w:r w:rsidRPr="001732C3">
              <w:rPr>
                <w:rFonts w:ascii="Times New Roman" w:hAnsi="Times New Roman" w:cs="Times New Roman"/>
                <w:sz w:val="20"/>
                <w:szCs w:val="20"/>
              </w:rPr>
              <w:t xml:space="preserve"> = </w:t>
            </w:r>
            <w:proofErr w:type="gramStart"/>
            <w:r w:rsidRPr="001732C3">
              <w:rPr>
                <w:rFonts w:ascii="Times New Roman" w:hAnsi="Times New Roman" w:cs="Times New Roman"/>
                <w:sz w:val="20"/>
                <w:szCs w:val="20"/>
              </w:rPr>
              <w:t>{ }</w:t>
            </w:r>
            <w:proofErr w:type="gramEnd"/>
            <w:r w:rsidRPr="001732C3">
              <w:rPr>
                <w:rFonts w:ascii="Times New Roman" w:hAnsi="Times New Roman" w:cs="Times New Roman"/>
                <w:sz w:val="20"/>
                <w:szCs w:val="20"/>
              </w:rPr>
              <w:t xml:space="preserve">     #used to contain anomalous candidate traces</w:t>
            </w:r>
          </w:p>
        </w:tc>
      </w:tr>
      <w:tr w:rsidR="000018CC" w:rsidRPr="001732C3" w14:paraId="3FB41D34" w14:textId="77777777" w:rsidTr="000018CC">
        <w:trPr>
          <w:trHeight w:val="245"/>
        </w:trPr>
        <w:tc>
          <w:tcPr>
            <w:tcW w:w="479" w:type="dxa"/>
          </w:tcPr>
          <w:p w14:paraId="616B501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3.</w:t>
            </w:r>
          </w:p>
        </w:tc>
        <w:tc>
          <w:tcPr>
            <w:tcW w:w="6536" w:type="dxa"/>
          </w:tcPr>
          <w:p w14:paraId="6CEC48DC"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r w:rsidRPr="001732C3">
              <w:rPr>
                <w:rFonts w:ascii="Times New Roman" w:hAnsi="Times New Roman" w:cs="Times New Roman"/>
                <w:sz w:val="20"/>
                <w:szCs w:val="20"/>
              </w:rPr>
              <w:t xml:space="preserve"> = </w:t>
            </w:r>
            <w:proofErr w:type="gramStart"/>
            <w:r w:rsidRPr="001732C3">
              <w:rPr>
                <w:rFonts w:ascii="Times New Roman" w:hAnsi="Times New Roman" w:cs="Times New Roman"/>
                <w:sz w:val="20"/>
                <w:szCs w:val="20"/>
              </w:rPr>
              <w:t>{ }</w:t>
            </w:r>
            <w:proofErr w:type="gramEnd"/>
            <w:r w:rsidRPr="001732C3">
              <w:rPr>
                <w:rFonts w:ascii="Times New Roman" w:hAnsi="Times New Roman" w:cs="Times New Roman"/>
                <w:sz w:val="20"/>
                <w:szCs w:val="20"/>
              </w:rPr>
              <w:t xml:space="preserve">     #used to contain traces flagged as anomalous</w:t>
            </w:r>
          </w:p>
        </w:tc>
      </w:tr>
      <w:tr w:rsidR="000018CC" w:rsidRPr="001732C3" w14:paraId="478AA478" w14:textId="77777777" w:rsidTr="000018CC">
        <w:trPr>
          <w:trHeight w:val="245"/>
        </w:trPr>
        <w:tc>
          <w:tcPr>
            <w:tcW w:w="479" w:type="dxa"/>
          </w:tcPr>
          <w:p w14:paraId="7BD1225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4.</w:t>
            </w:r>
          </w:p>
        </w:tc>
        <w:tc>
          <w:tcPr>
            <w:tcW w:w="6536" w:type="dxa"/>
          </w:tcPr>
          <w:p w14:paraId="211F4444" w14:textId="7777777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for</w:t>
            </w:r>
            <w:r w:rsidRPr="001732C3">
              <w:rPr>
                <w:rFonts w:ascii="Times New Roman" w:hAnsi="Times New Roman" w:cs="Times New Roman"/>
                <w:sz w:val="20"/>
                <w:szCs w:val="20"/>
              </w:rPr>
              <w:t xml:space="preserve"> </w:t>
            </w:r>
            <m:oMath>
              <m:r>
                <m:rPr>
                  <m:sty m:val="p"/>
                </m:rPr>
                <w:rPr>
                  <w:rFonts w:ascii="Cambria Math" w:eastAsiaTheme="minorEastAsia" w:hAnsi="Cambria Math" w:cs="Times New Roman"/>
                  <w:sz w:val="20"/>
                  <w:szCs w:val="20"/>
                </w:rPr>
                <m:t xml:space="preserve">t in </m:t>
              </m:r>
              <m:r>
                <m:rPr>
                  <m:sty m:val="p"/>
                </m:rPr>
                <w:rPr>
                  <w:rFonts w:ascii="Cambria Math" w:hAnsi="Cambria Math" w:cs="Times New Roman"/>
                  <w:sz w:val="20"/>
                  <w:szCs w:val="20"/>
                </w:rPr>
                <m:t>T</m:t>
              </m:r>
            </m:oMath>
            <w:r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b/>
                <w:sz w:val="20"/>
                <w:szCs w:val="20"/>
              </w:rPr>
              <w:t>do:</w:t>
            </w:r>
          </w:p>
        </w:tc>
      </w:tr>
      <w:tr w:rsidR="000018CC" w:rsidRPr="001732C3" w14:paraId="359385C1" w14:textId="77777777" w:rsidTr="000018CC">
        <w:trPr>
          <w:trHeight w:val="257"/>
        </w:trPr>
        <w:tc>
          <w:tcPr>
            <w:tcW w:w="479" w:type="dxa"/>
          </w:tcPr>
          <w:p w14:paraId="2CD4592D"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5.</w:t>
            </w:r>
          </w:p>
        </w:tc>
        <w:tc>
          <w:tcPr>
            <w:tcW w:w="6536" w:type="dxa"/>
          </w:tcPr>
          <w:p w14:paraId="696DD50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    if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freq</m:t>
                  </m:r>
                </m:e>
                <m:sub>
                  <m:r>
                    <m:rPr>
                      <m:sty m:val="p"/>
                    </m:rPr>
                    <w:rPr>
                      <w:rFonts w:ascii="Cambria Math" w:hAnsi="Cambria Math" w:cs="Times New Roman"/>
                      <w:sz w:val="20"/>
                      <w:szCs w:val="20"/>
                    </w:rPr>
                    <m:t>L</m:t>
                  </m:r>
                </m:sub>
              </m:sSub>
              <m:d>
                <m:dPr>
                  <m:ctrlPr>
                    <w:rPr>
                      <w:rFonts w:ascii="Cambria Math" w:hAnsi="Cambria Math" w:cs="Times New Roman"/>
                      <w:sz w:val="20"/>
                      <w:szCs w:val="20"/>
                    </w:rPr>
                  </m:ctrlPr>
                </m:dPr>
                <m:e>
                  <m:r>
                    <m:rPr>
                      <m:sty m:val="p"/>
                    </m:rPr>
                    <w:rPr>
                      <w:rFonts w:ascii="Cambria Math" w:hAnsi="Cambria Math" w:cs="Times New Roman"/>
                      <w:sz w:val="20"/>
                      <w:szCs w:val="20"/>
                    </w:rPr>
                    <m:t>t</m:t>
                  </m:r>
                </m:e>
              </m:d>
              <m:r>
                <w:rPr>
                  <w:rFonts w:ascii="Cambria Math" w:hAnsi="Cambria Math" w:cs="Times New Roman"/>
                  <w:sz w:val="20"/>
                  <w:szCs w:val="20"/>
                </w:rPr>
                <m:t>≤0.02</m:t>
              </m:r>
            </m:oMath>
            <w:r w:rsidRPr="001732C3">
              <w:rPr>
                <w:rFonts w:ascii="Times New Roman" w:eastAsiaTheme="minorEastAsia" w:hAnsi="Times New Roman" w:cs="Times New Roman"/>
                <w:sz w:val="20"/>
                <w:szCs w:val="20"/>
              </w:rPr>
              <w:t xml:space="preserve"> then:</w:t>
            </w:r>
          </w:p>
        </w:tc>
      </w:tr>
      <w:tr w:rsidR="000018CC" w:rsidRPr="001732C3" w14:paraId="55325E38" w14:textId="77777777" w:rsidTr="000018CC">
        <w:trPr>
          <w:trHeight w:val="257"/>
        </w:trPr>
        <w:tc>
          <w:tcPr>
            <w:tcW w:w="479" w:type="dxa"/>
          </w:tcPr>
          <w:p w14:paraId="777F06C4"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6.</w:t>
            </w:r>
          </w:p>
        </w:tc>
        <w:tc>
          <w:tcPr>
            <w:tcW w:w="6536" w:type="dxa"/>
          </w:tcPr>
          <w:p w14:paraId="5F337C3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        </w:t>
            </w:r>
            <m:oMath>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r>
                <w:rPr>
                  <w:rFonts w:ascii="Cambria Math" w:hAnsi="Cambria Math" w:cs="Times New Roman"/>
                  <w:sz w:val="20"/>
                  <w:szCs w:val="20"/>
                </w:rPr>
                <m:t>+={t}</m:t>
              </m:r>
            </m:oMath>
          </w:p>
        </w:tc>
      </w:tr>
      <w:tr w:rsidR="000018CC" w:rsidRPr="001732C3" w14:paraId="51079182" w14:textId="77777777" w:rsidTr="000018CC">
        <w:trPr>
          <w:trHeight w:val="257"/>
        </w:trPr>
        <w:tc>
          <w:tcPr>
            <w:tcW w:w="479" w:type="dxa"/>
          </w:tcPr>
          <w:p w14:paraId="08556250"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7.</w:t>
            </w:r>
          </w:p>
        </w:tc>
        <w:tc>
          <w:tcPr>
            <w:tcW w:w="6536" w:type="dxa"/>
          </w:tcPr>
          <w:p w14:paraId="4EA953FB" w14:textId="7777777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 xml:space="preserve">for </w:t>
            </w:r>
            <m:oMath>
              <m:r>
                <m:rPr>
                  <m:sty m:val="p"/>
                </m:rPr>
                <w:rPr>
                  <w:rFonts w:ascii="Cambria Math" w:hAnsi="Cambria Math" w:cs="Times New Roman"/>
                  <w:sz w:val="20"/>
                  <w:szCs w:val="20"/>
                </w:rPr>
                <m:t xml:space="preserve">t in </m:t>
              </m:r>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oMath>
            <w:r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b/>
                <w:sz w:val="20"/>
                <w:szCs w:val="20"/>
              </w:rPr>
              <w:t>do:</w:t>
            </w:r>
          </w:p>
        </w:tc>
      </w:tr>
      <w:tr w:rsidR="000018CC" w:rsidRPr="001732C3" w14:paraId="3EF1AFDB" w14:textId="77777777" w:rsidTr="000018CC">
        <w:trPr>
          <w:trHeight w:val="245"/>
        </w:trPr>
        <w:tc>
          <w:tcPr>
            <w:tcW w:w="479" w:type="dxa"/>
          </w:tcPr>
          <w:p w14:paraId="2A66137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8.</w:t>
            </w:r>
          </w:p>
        </w:tc>
        <w:tc>
          <w:tcPr>
            <w:tcW w:w="6536" w:type="dxa"/>
          </w:tcPr>
          <w:p w14:paraId="2904F9D9" w14:textId="77777777" w:rsidR="000018CC" w:rsidRPr="001732C3" w:rsidRDefault="000018CC" w:rsidP="000018CC">
            <w:pPr>
              <w:jc w:val="both"/>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i/>
                <w:sz w:val="20"/>
                <w:szCs w:val="20"/>
              </w:rPr>
              <w:t>S</w:t>
            </w:r>
            <w:r w:rsidRPr="001732C3">
              <w:rPr>
                <w:rFonts w:ascii="Times New Roman" w:hAnsi="Times New Roman" w:cs="Times New Roman"/>
                <w:sz w:val="20"/>
                <w:szCs w:val="20"/>
              </w:rPr>
              <w:t xml:space="preserve"> = sample of </w:t>
            </w:r>
            <w:r w:rsidRPr="001732C3">
              <w:rPr>
                <w:rFonts w:ascii="Times New Roman" w:hAnsi="Times New Roman" w:cs="Times New Roman"/>
                <w:i/>
                <w:sz w:val="20"/>
                <w:szCs w:val="20"/>
              </w:rPr>
              <w:t xml:space="preserve">s% </w:t>
            </w:r>
            <w:r w:rsidRPr="001732C3">
              <w:rPr>
                <w:rFonts w:ascii="Times New Roman" w:hAnsi="Times New Roman" w:cs="Times New Roman"/>
                <w:sz w:val="20"/>
                <w:szCs w:val="20"/>
              </w:rPr>
              <w:t xml:space="preserve">of traces of </w:t>
            </w:r>
            <w:r w:rsidRPr="001732C3">
              <w:rPr>
                <w:rFonts w:ascii="Times New Roman" w:hAnsi="Times New Roman" w:cs="Times New Roman"/>
                <w:i/>
                <w:sz w:val="20"/>
                <w:szCs w:val="20"/>
              </w:rPr>
              <w:t>L</w:t>
            </w:r>
          </w:p>
        </w:tc>
      </w:tr>
      <w:tr w:rsidR="000018CC" w:rsidRPr="001732C3" w14:paraId="5C8AFD09" w14:textId="77777777" w:rsidTr="000018CC">
        <w:trPr>
          <w:trHeight w:val="257"/>
        </w:trPr>
        <w:tc>
          <w:tcPr>
            <w:tcW w:w="479" w:type="dxa"/>
          </w:tcPr>
          <w:p w14:paraId="58F43CF9"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9.</w:t>
            </w:r>
          </w:p>
        </w:tc>
        <w:tc>
          <w:tcPr>
            <w:tcW w:w="6536" w:type="dxa"/>
          </w:tcPr>
          <w:p w14:paraId="2CD4032F" w14:textId="77777777" w:rsidR="000018CC" w:rsidRPr="001732C3" w:rsidRDefault="000018CC" w:rsidP="000018CC">
            <w:pPr>
              <w:rPr>
                <w:rFonts w:ascii="Times New Roman" w:hAnsi="Times New Roman" w:cs="Times New Roman"/>
                <w:i/>
                <w:sz w:val="20"/>
                <w:szCs w:val="20"/>
              </w:rPr>
            </w:pPr>
            <w:r w:rsidRPr="001732C3">
              <w:rPr>
                <w:rFonts w:ascii="Times New Roman" w:hAnsi="Times New Roman" w:cs="Times New Roman"/>
                <w:i/>
                <w:sz w:val="20"/>
                <w:szCs w:val="20"/>
              </w:rPr>
              <w:t xml:space="preserve">    M = mine(S)</w:t>
            </w:r>
          </w:p>
        </w:tc>
      </w:tr>
      <w:tr w:rsidR="000018CC" w:rsidRPr="001732C3" w14:paraId="0509AA37" w14:textId="77777777" w:rsidTr="000018CC">
        <w:trPr>
          <w:trHeight w:val="245"/>
        </w:trPr>
        <w:tc>
          <w:tcPr>
            <w:tcW w:w="479" w:type="dxa"/>
          </w:tcPr>
          <w:p w14:paraId="5B1A2FBD"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10.</w:t>
            </w:r>
          </w:p>
        </w:tc>
        <w:tc>
          <w:tcPr>
            <w:tcW w:w="6536" w:type="dxa"/>
          </w:tcPr>
          <w:p w14:paraId="16A64DF7"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    if </w:t>
            </w:r>
            <w:proofErr w:type="spellStart"/>
            <w:r w:rsidRPr="001732C3">
              <w:rPr>
                <w:rFonts w:ascii="Times New Roman" w:hAnsi="Times New Roman" w:cs="Times New Roman"/>
                <w:sz w:val="20"/>
                <w:szCs w:val="20"/>
              </w:rPr>
              <w:t>t</w:t>
            </w:r>
            <w:proofErr w:type="spellEnd"/>
            <w:r w:rsidRPr="001732C3">
              <w:rPr>
                <w:rFonts w:ascii="Times New Roman" w:hAnsi="Times New Roman" w:cs="Times New Roman"/>
                <w:sz w:val="20"/>
                <w:szCs w:val="20"/>
              </w:rPr>
              <w:t xml:space="preserve"> is not </w:t>
            </w:r>
            <w:proofErr w:type="spellStart"/>
            <w:r w:rsidRPr="001732C3">
              <w:rPr>
                <w:rFonts w:ascii="Times New Roman" w:hAnsi="Times New Roman" w:cs="Times New Roman"/>
                <w:sz w:val="20"/>
                <w:szCs w:val="20"/>
              </w:rPr>
              <w:t>replayable</w:t>
            </w:r>
            <w:proofErr w:type="spellEnd"/>
            <w:r w:rsidRPr="001732C3">
              <w:rPr>
                <w:rFonts w:ascii="Times New Roman" w:hAnsi="Times New Roman" w:cs="Times New Roman"/>
                <w:sz w:val="20"/>
                <w:szCs w:val="20"/>
              </w:rPr>
              <w:t xml:space="preserve"> on M:</w:t>
            </w:r>
          </w:p>
        </w:tc>
      </w:tr>
      <w:tr w:rsidR="000018CC" w:rsidRPr="001732C3" w14:paraId="30DD046A" w14:textId="77777777" w:rsidTr="000018CC">
        <w:trPr>
          <w:trHeight w:val="257"/>
        </w:trPr>
        <w:tc>
          <w:tcPr>
            <w:tcW w:w="479" w:type="dxa"/>
          </w:tcPr>
          <w:p w14:paraId="5ED3BD45"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11.</w:t>
            </w:r>
          </w:p>
        </w:tc>
        <w:tc>
          <w:tcPr>
            <w:tcW w:w="6536" w:type="dxa"/>
          </w:tcPr>
          <w:p w14:paraId="7C10F03B" w14:textId="77777777" w:rsidR="000018CC" w:rsidRPr="001732C3" w:rsidRDefault="000018CC" w:rsidP="000018CC">
            <w:pPr>
              <w:rPr>
                <w:rFonts w:ascii="Times New Roman" w:hAnsi="Times New Roman" w:cs="Times New Roman"/>
                <w:i/>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r w:rsidRPr="001732C3">
              <w:rPr>
                <w:rFonts w:ascii="Times New Roman" w:hAnsi="Times New Roman" w:cs="Times New Roman"/>
                <w:sz w:val="20"/>
                <w:szCs w:val="20"/>
              </w:rPr>
              <w:t xml:space="preserve"> += t</w:t>
            </w:r>
          </w:p>
        </w:tc>
      </w:tr>
      <w:tr w:rsidR="000018CC" w:rsidRPr="001732C3" w14:paraId="59FD4110" w14:textId="77777777" w:rsidTr="000018CC">
        <w:trPr>
          <w:trHeight w:val="257"/>
        </w:trPr>
        <w:tc>
          <w:tcPr>
            <w:tcW w:w="479" w:type="dxa"/>
          </w:tcPr>
          <w:p w14:paraId="29FF2F7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12.</w:t>
            </w:r>
          </w:p>
        </w:tc>
        <w:tc>
          <w:tcPr>
            <w:tcW w:w="6536" w:type="dxa"/>
          </w:tcPr>
          <w:p w14:paraId="3DCC198E"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b/>
                <w:sz w:val="20"/>
                <w:szCs w:val="20"/>
              </w:rPr>
              <w:t xml:space="preserve">return </w:t>
            </w: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p>
        </w:tc>
      </w:tr>
    </w:tbl>
    <w:p w14:paraId="63B5F2E7" w14:textId="77777777" w:rsidR="000018CC" w:rsidRPr="001732C3" w:rsidRDefault="000018CC" w:rsidP="000018CC">
      <w:pPr>
        <w:rPr>
          <w:rFonts w:ascii="Times New Roman" w:hAnsi="Times New Roman" w:cs="Times New Roman"/>
          <w:sz w:val="20"/>
          <w:szCs w:val="20"/>
        </w:rPr>
      </w:pPr>
    </w:p>
    <w:p w14:paraId="56347DEE" w14:textId="68189CFD"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To detect anomalies, the sampling algorithm expects that an anomalous trace will deviate significantly from the expected process model derived from a randomly selected subset of the traces. Anomalous traces are defined as outliers that are also inconsistent with the expected behavior of a log. To exploit this property, the sampling algorithm begins by gathering low-frequency outlier traces from a log. For each trace in this set, a process model is mined from a randomly selected subset of all the traces. The trace is added to the anomalous trace set if it is not </w:t>
      </w:r>
      <w:proofErr w:type="spellStart"/>
      <w:r w:rsidRPr="001732C3">
        <w:rPr>
          <w:rFonts w:ascii="Times New Roman" w:hAnsi="Times New Roman" w:cs="Times New Roman"/>
          <w:sz w:val="20"/>
          <w:szCs w:val="20"/>
        </w:rPr>
        <w:t>replayable</w:t>
      </w:r>
      <w:proofErr w:type="spellEnd"/>
      <w:r w:rsidRPr="001732C3">
        <w:rPr>
          <w:rFonts w:ascii="Times New Roman" w:hAnsi="Times New Roman" w:cs="Times New Roman"/>
          <w:sz w:val="20"/>
          <w:szCs w:val="20"/>
        </w:rPr>
        <w:t xml:space="preserve"> on the mined model. In contrast with </w:t>
      </w:r>
      <w:r w:rsidR="00B90368" w:rsidRPr="001732C3">
        <w:rPr>
          <w:rFonts w:ascii="Times New Roman" w:hAnsi="Times New Roman" w:cs="Times New Roman"/>
          <w:sz w:val="20"/>
          <w:szCs w:val="20"/>
        </w:rPr>
        <w:t>the</w:t>
      </w:r>
      <w:r w:rsidRPr="001732C3">
        <w:rPr>
          <w:rFonts w:ascii="Times New Roman" w:hAnsi="Times New Roman" w:cs="Times New Roman"/>
          <w:sz w:val="20"/>
          <w:szCs w:val="20"/>
        </w:rPr>
        <w:t xml:space="preserve"> method</w:t>
      </w:r>
      <w:r w:rsidR="00B90368" w:rsidRPr="001732C3">
        <w:rPr>
          <w:rFonts w:ascii="Times New Roman" w:hAnsi="Times New Roman" w:cs="Times New Roman"/>
          <w:sz w:val="20"/>
          <w:szCs w:val="20"/>
        </w:rPr>
        <w:t xml:space="preserve"> presented in this work</w:t>
      </w:r>
      <w:r w:rsidRPr="001732C3">
        <w:rPr>
          <w:rFonts w:ascii="Times New Roman" w:hAnsi="Times New Roman" w:cs="Times New Roman"/>
          <w:sz w:val="20"/>
          <w:szCs w:val="20"/>
        </w:rPr>
        <w:t>, the sampling algorithm flags anomalies without providing causal, structural context for the flag, although additional processing could provide it.</w:t>
      </w:r>
    </w:p>
    <w:p w14:paraId="36CFF086" w14:textId="27A92901"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To test the sampling algorithm, </w:t>
      </w:r>
      <w:r w:rsidR="004B4E4B" w:rsidRPr="001732C3">
        <w:rPr>
          <w:rFonts w:ascii="Times New Roman" w:hAnsi="Times New Roman" w:cs="Times New Roman"/>
          <w:sz w:val="20"/>
          <w:szCs w:val="20"/>
        </w:rPr>
        <w:t xml:space="preserve">it was </w:t>
      </w:r>
      <w:r w:rsidRPr="001732C3">
        <w:rPr>
          <w:rFonts w:ascii="Times New Roman" w:hAnsi="Times New Roman" w:cs="Times New Roman"/>
          <w:sz w:val="20"/>
          <w:szCs w:val="20"/>
        </w:rPr>
        <w:t xml:space="preserve">implemented and </w:t>
      </w:r>
      <w:r w:rsidR="004B4E4B" w:rsidRPr="001732C3">
        <w:rPr>
          <w:rFonts w:ascii="Times New Roman" w:hAnsi="Times New Roman" w:cs="Times New Roman"/>
          <w:sz w:val="20"/>
          <w:szCs w:val="20"/>
        </w:rPr>
        <w:t>evaluated</w:t>
      </w:r>
      <w:r w:rsidRPr="001732C3">
        <w:rPr>
          <w:rFonts w:ascii="Times New Roman" w:hAnsi="Times New Roman" w:cs="Times New Roman"/>
          <w:sz w:val="20"/>
          <w:szCs w:val="20"/>
        </w:rPr>
        <w:t xml:space="preserve"> on datasets D1 and D2, for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w:rPr>
            <w:rFonts w:ascii="Cambria Math" w:eastAsiaTheme="minorEastAsia" w:hAnsi="Cambria Math" w:cs="Times New Roman"/>
            <w:sz w:val="20"/>
            <w:szCs w:val="20"/>
          </w:rPr>
          <m:t>∈{0.5, 0.6, 0.7, 0.8, 0.9}</m:t>
        </m:r>
      </m:oMath>
      <w:r w:rsidRPr="001732C3">
        <w:rPr>
          <w:rFonts w:ascii="Times New Roman" w:eastAsiaTheme="minorEastAsia" w:hAnsi="Times New Roman" w:cs="Times New Roman"/>
          <w:sz w:val="20"/>
          <w:szCs w:val="20"/>
        </w:rPr>
        <w:t xml:space="preserve"> using a frequency threshold of 0.02 and a sampling rate of 0.7, parameters suggested by the authors’ highest performance results. </w:t>
      </w:r>
      <w:r w:rsidR="0043715A"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goal was only to derive a straightforward performance baseline with which to compare </w:t>
      </w:r>
      <w:r w:rsidR="00FD7480"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results</w:t>
      </w:r>
      <w:r w:rsidR="00FD7480" w:rsidRPr="001732C3">
        <w:rPr>
          <w:rFonts w:ascii="Times New Roman" w:eastAsiaTheme="minorEastAsia" w:hAnsi="Times New Roman" w:cs="Times New Roman"/>
          <w:sz w:val="20"/>
          <w:szCs w:val="20"/>
        </w:rPr>
        <w:t xml:space="preserve"> of algorithm 2</w:t>
      </w:r>
      <w:r w:rsidRPr="001732C3">
        <w:rPr>
          <w:rFonts w:ascii="Times New Roman" w:eastAsiaTheme="minorEastAsia" w:hAnsi="Times New Roman" w:cs="Times New Roman"/>
          <w:sz w:val="20"/>
          <w:szCs w:val="20"/>
        </w:rPr>
        <w:t xml:space="preserve">, </w:t>
      </w:r>
      <w:r w:rsidR="00FB2779" w:rsidRPr="001732C3">
        <w:rPr>
          <w:rFonts w:ascii="Times New Roman" w:eastAsiaTheme="minorEastAsia" w:hAnsi="Times New Roman" w:cs="Times New Roman"/>
          <w:sz w:val="20"/>
          <w:szCs w:val="20"/>
        </w:rPr>
        <w:t>which</w:t>
      </w:r>
      <w:r w:rsidRPr="001732C3">
        <w:rPr>
          <w:rFonts w:ascii="Times New Roman" w:eastAsiaTheme="minorEastAsia" w:hAnsi="Times New Roman" w:cs="Times New Roman"/>
          <w:sz w:val="20"/>
          <w:szCs w:val="20"/>
        </w:rPr>
        <w:t xml:space="preserve"> did not</w:t>
      </w:r>
      <w:r w:rsidR="00330BAA" w:rsidRPr="001732C3">
        <w:rPr>
          <w:rFonts w:ascii="Times New Roman" w:eastAsiaTheme="minorEastAsia" w:hAnsi="Times New Roman" w:cs="Times New Roman"/>
          <w:sz w:val="20"/>
          <w:szCs w:val="20"/>
        </w:rPr>
        <w:t xml:space="preserve"> require</w:t>
      </w:r>
      <w:r w:rsidRPr="001732C3">
        <w:rPr>
          <w:rFonts w:ascii="Times New Roman" w:eastAsiaTheme="minorEastAsia" w:hAnsi="Times New Roman" w:cs="Times New Roman"/>
          <w:sz w:val="20"/>
          <w:szCs w:val="20"/>
        </w:rPr>
        <w:t xml:space="preserve"> exhaustively test</w:t>
      </w:r>
      <w:r w:rsidR="00C82613" w:rsidRPr="001732C3">
        <w:rPr>
          <w:rFonts w:ascii="Times New Roman" w:eastAsiaTheme="minorEastAsia" w:hAnsi="Times New Roman" w:cs="Times New Roman"/>
          <w:sz w:val="20"/>
          <w:szCs w:val="20"/>
        </w:rPr>
        <w:t>ing</w:t>
      </w:r>
      <w:r w:rsidRPr="001732C3">
        <w:rPr>
          <w:rFonts w:ascii="Times New Roman" w:eastAsiaTheme="minorEastAsia" w:hAnsi="Times New Roman" w:cs="Times New Roman"/>
          <w:sz w:val="20"/>
          <w:szCs w:val="20"/>
        </w:rPr>
        <w:t xml:space="preserve"> over a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xml:space="preserve"> values. Exhaustive testing was difficult because of implementation dependencies on ProM </w:t>
      </w:r>
      <w:r w:rsidR="00EC494A" w:rsidRPr="001732C3">
        <w:rPr>
          <w:rFonts w:ascii="Times New Roman" w:eastAsiaTheme="minorEastAsia" w:hAnsi="Times New Roman" w:cs="Times New Roman"/>
          <w:sz w:val="20"/>
          <w:szCs w:val="20"/>
        </w:rPr>
        <w:t>(www.promtools.org)</w:t>
      </w:r>
      <w:r w:rsidRPr="001732C3">
        <w:rPr>
          <w:rFonts w:ascii="Times New Roman" w:eastAsiaTheme="minorEastAsia" w:hAnsi="Times New Roman" w:cs="Times New Roman"/>
          <w:sz w:val="20"/>
          <w:szCs w:val="20"/>
        </w:rPr>
        <w:t xml:space="preserve">, which required significant test run time. This was not a fault of the sampling algorithm nor of </w:t>
      </w:r>
      <w:proofErr w:type="spellStart"/>
      <w:r w:rsidRPr="001732C3">
        <w:rPr>
          <w:rFonts w:ascii="Times New Roman" w:eastAsiaTheme="minorEastAsia" w:hAnsi="Times New Roman" w:cs="Times New Roman"/>
          <w:sz w:val="20"/>
          <w:szCs w:val="20"/>
        </w:rPr>
        <w:t>ProM</w:t>
      </w:r>
      <w:proofErr w:type="spellEnd"/>
      <w:r w:rsidRPr="001732C3">
        <w:rPr>
          <w:rFonts w:ascii="Times New Roman" w:eastAsiaTheme="minorEastAsia" w:hAnsi="Times New Roman" w:cs="Times New Roman"/>
          <w:sz w:val="20"/>
          <w:szCs w:val="20"/>
        </w:rPr>
        <w:t xml:space="preserve">, but of </w:t>
      </w:r>
      <w:r w:rsidR="00BC33B0" w:rsidRPr="001732C3">
        <w:rPr>
          <w:rFonts w:ascii="Times New Roman" w:eastAsiaTheme="minorEastAsia" w:hAnsi="Times New Roman" w:cs="Times New Roman"/>
          <w:sz w:val="20"/>
          <w:szCs w:val="20"/>
        </w:rPr>
        <w:t>the test</w:t>
      </w:r>
      <w:r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lastRenderedPageBreak/>
        <w:t xml:space="preserve">system’s integration with </w:t>
      </w:r>
      <w:proofErr w:type="spellStart"/>
      <w:r w:rsidRPr="001732C3">
        <w:rPr>
          <w:rFonts w:ascii="Times New Roman" w:eastAsiaTheme="minorEastAsia" w:hAnsi="Times New Roman" w:cs="Times New Roman"/>
          <w:sz w:val="20"/>
          <w:szCs w:val="20"/>
        </w:rPr>
        <w:t>ProM’s</w:t>
      </w:r>
      <w:proofErr w:type="spellEnd"/>
      <w:r w:rsidRPr="001732C3">
        <w:rPr>
          <w:rFonts w:ascii="Times New Roman" w:eastAsiaTheme="minorEastAsia" w:hAnsi="Times New Roman" w:cs="Times New Roman"/>
          <w:sz w:val="20"/>
          <w:szCs w:val="20"/>
        </w:rPr>
        <w:t xml:space="preserve"> command line features. As a result,</w:t>
      </w:r>
      <w:r w:rsidR="00132E1B" w:rsidRPr="001732C3">
        <w:rPr>
          <w:rFonts w:ascii="Times New Roman" w:eastAsiaTheme="minorEastAsia" w:hAnsi="Times New Roman" w:cs="Times New Roman"/>
          <w:sz w:val="20"/>
          <w:szCs w:val="20"/>
        </w:rPr>
        <w:t xml:space="preserve"> performance was tested and averaged over only 30 of the 60 models</w:t>
      </w:r>
      <w:r w:rsidRPr="001732C3">
        <w:rPr>
          <w:rFonts w:ascii="Times New Roman" w:eastAsiaTheme="minorEastAsia" w:hAnsi="Times New Roman" w:cs="Times New Roman"/>
          <w:sz w:val="20"/>
          <w:szCs w:val="20"/>
        </w:rPr>
        <w:t xml:space="preserve">, which is still a confident </w:t>
      </w:r>
      <w:r w:rsidR="00132E1B" w:rsidRPr="001732C3">
        <w:rPr>
          <w:rFonts w:ascii="Times New Roman" w:eastAsiaTheme="minorEastAsia" w:hAnsi="Times New Roman" w:cs="Times New Roman"/>
          <w:sz w:val="20"/>
          <w:szCs w:val="20"/>
        </w:rPr>
        <w:t>number</w:t>
      </w:r>
      <w:r w:rsidRPr="001732C3">
        <w:rPr>
          <w:rFonts w:ascii="Times New Roman" w:eastAsiaTheme="minorEastAsia" w:hAnsi="Times New Roman" w:cs="Times New Roman"/>
          <w:sz w:val="20"/>
          <w:szCs w:val="20"/>
        </w:rPr>
        <w:t xml:space="preserve">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635CC7" w:rsidRPr="001732C3" w14:paraId="19E97ED3" w14:textId="77777777" w:rsidTr="00DE6C04">
        <w:tc>
          <w:tcPr>
            <w:tcW w:w="4765" w:type="dxa"/>
            <w:vAlign w:val="bottom"/>
          </w:tcPr>
          <w:p w14:paraId="46170704"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1732C3" w:rsidRDefault="000018CC" w:rsidP="00DE6C04">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1</w:t>
            </w:r>
          </w:p>
        </w:tc>
        <w:tc>
          <w:tcPr>
            <w:tcW w:w="4585" w:type="dxa"/>
            <w:vAlign w:val="bottom"/>
          </w:tcPr>
          <w:p w14:paraId="31491E07"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1732C3" w:rsidRDefault="000018CC" w:rsidP="00DE6C04">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2</w:t>
            </w:r>
          </w:p>
        </w:tc>
      </w:tr>
      <w:tr w:rsidR="00635CC7" w:rsidRPr="001732C3" w14:paraId="36B3754C" w14:textId="77777777" w:rsidTr="00DE6C04">
        <w:tc>
          <w:tcPr>
            <w:tcW w:w="4765" w:type="dxa"/>
            <w:vAlign w:val="bottom"/>
          </w:tcPr>
          <w:p w14:paraId="0EB81ED4"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1732C3" w:rsidRDefault="000018CC" w:rsidP="00DE6C04">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3</w:t>
            </w:r>
          </w:p>
        </w:tc>
        <w:tc>
          <w:tcPr>
            <w:tcW w:w="4585" w:type="dxa"/>
            <w:vAlign w:val="bottom"/>
          </w:tcPr>
          <w:p w14:paraId="74650714"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1732C3" w:rsidRDefault="000018CC" w:rsidP="00DE6C04">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4</w:t>
            </w:r>
          </w:p>
        </w:tc>
      </w:tr>
      <w:tr w:rsidR="000018CC" w:rsidRPr="001732C3" w14:paraId="48086A87" w14:textId="77777777" w:rsidTr="000018CC">
        <w:trPr>
          <w:trHeight w:val="242"/>
        </w:trPr>
        <w:tc>
          <w:tcPr>
            <w:tcW w:w="9350" w:type="dxa"/>
            <w:gridSpan w:val="2"/>
          </w:tcPr>
          <w:p w14:paraId="1DA7C39F" w14:textId="7CAE6221" w:rsidR="000018CC" w:rsidRPr="001732C3" w:rsidRDefault="000018CC" w:rsidP="000018CC">
            <w:pPr>
              <w:rPr>
                <w:rFonts w:ascii="Times New Roman" w:hAnsi="Times New Roman" w:cs="Times New Roman"/>
                <w:noProof/>
                <w:sz w:val="18"/>
                <w:szCs w:val="18"/>
              </w:rPr>
            </w:pPr>
            <w:r w:rsidRPr="001732C3">
              <w:rPr>
                <w:rFonts w:ascii="Times New Roman" w:hAnsi="Times New Roman" w:cs="Times New Roman"/>
                <w:noProof/>
                <w:sz w:val="18"/>
                <w:szCs w:val="18"/>
              </w:rPr>
              <w:t>Figure</w:t>
            </w:r>
            <w:r w:rsidR="006462C1" w:rsidRPr="001732C3">
              <w:rPr>
                <w:rFonts w:ascii="Times New Roman" w:hAnsi="Times New Roman" w:cs="Times New Roman"/>
                <w:noProof/>
                <w:sz w:val="18"/>
                <w:szCs w:val="18"/>
              </w:rPr>
              <w:t xml:space="preserve"> </w:t>
            </w:r>
            <w:commentRangeStart w:id="711"/>
            <w:r w:rsidR="006462C1" w:rsidRPr="001732C3">
              <w:rPr>
                <w:rFonts w:ascii="Times New Roman" w:hAnsi="Times New Roman" w:cs="Times New Roman"/>
                <w:noProof/>
                <w:sz w:val="18"/>
                <w:szCs w:val="18"/>
              </w:rPr>
              <w:t>18</w:t>
            </w:r>
            <w:commentRangeEnd w:id="711"/>
            <w:r w:rsidR="009C06C8">
              <w:rPr>
                <w:rStyle w:val="CommentReference"/>
              </w:rPr>
              <w:commentReference w:id="711"/>
            </w:r>
            <w:r w:rsidRPr="001732C3">
              <w:rPr>
                <w:rFonts w:ascii="Times New Roman" w:hAnsi="Times New Roman" w:cs="Times New Roman"/>
                <w:noProof/>
                <w:sz w:val="18"/>
                <w:szCs w:val="18"/>
              </w:rPr>
              <w:t xml:space="preserve">: From top-left, dataset D1 Sample Algorithm results, accuracy (1), f1-measure (2), recall (3), and precision (4) for </w:t>
            </w:r>
            <m:oMath>
              <m:sSub>
                <m:sSubPr>
                  <m:ctrlPr>
                    <w:rPr>
                      <w:rFonts w:ascii="Cambria Math" w:hAnsi="Cambria Math" w:cs="Times New Roman"/>
                      <w:i/>
                      <w:noProof/>
                      <w:sz w:val="18"/>
                      <w:szCs w:val="18"/>
                    </w:rPr>
                  </m:ctrlPr>
                </m:sSubPr>
                <m:e>
                  <m:r>
                    <w:rPr>
                      <w:rFonts w:ascii="Cambria Math" w:hAnsi="Cambria Math" w:cs="Times New Roman"/>
                      <w:noProof/>
                      <w:sz w:val="18"/>
                      <w:szCs w:val="18"/>
                    </w:rPr>
                    <m:t>θ</m:t>
                  </m:r>
                </m:e>
                <m:sub>
                  <m:r>
                    <w:rPr>
                      <w:rFonts w:ascii="Cambria Math" w:hAnsi="Cambria Math" w:cs="Times New Roman"/>
                      <w:noProof/>
                      <w:sz w:val="18"/>
                      <w:szCs w:val="18"/>
                    </w:rPr>
                    <m:t>trace</m:t>
                  </m:r>
                </m:sub>
              </m:sSub>
              <m:r>
                <w:rPr>
                  <w:rFonts w:ascii="Cambria Math" w:hAnsi="Cambria Math" w:cs="Times New Roman"/>
                  <w:noProof/>
                  <w:sz w:val="18"/>
                  <w:szCs w:val="18"/>
                </w:rPr>
                <m:t>∈{0.5, 0.6, 0.7, 0.8, 0.9}</m:t>
              </m:r>
            </m:oMath>
            <w:r w:rsidRPr="001732C3">
              <w:rPr>
                <w:rFonts w:ascii="Times New Roman" w:eastAsiaTheme="minorEastAsia" w:hAnsi="Times New Roman" w:cs="Times New Roman"/>
                <w:noProof/>
                <w:sz w:val="18"/>
                <w:szCs w:val="18"/>
              </w:rPr>
              <w:t>.</w:t>
            </w:r>
          </w:p>
        </w:tc>
      </w:tr>
    </w:tbl>
    <w:p w14:paraId="05EB86A0" w14:textId="77777777" w:rsidR="000018CC" w:rsidRPr="001732C3" w:rsidRDefault="000018CC" w:rsidP="000018CC">
      <w:pPr>
        <w:rPr>
          <w:rFonts w:ascii="Times New Roman" w:eastAsiaTheme="minorEastAsia" w:hAnsi="Times New Roman" w:cs="Times New Roman"/>
          <w:sz w:val="20"/>
          <w:szCs w:val="20"/>
        </w:rPr>
      </w:pPr>
    </w:p>
    <w:p w14:paraId="379869D7" w14:textId="3E3BBA35" w:rsidR="000018CC" w:rsidRPr="001732C3" w:rsidRDefault="000018CC" w:rsidP="000018CC">
      <w:pPr>
        <w:spacing w:after="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Table </w:t>
      </w:r>
      <w:r w:rsidR="00392ABE">
        <w:rPr>
          <w:rFonts w:ascii="Times New Roman" w:eastAsiaTheme="minorEastAsia" w:hAnsi="Times New Roman" w:cs="Times New Roman"/>
          <w:sz w:val="20"/>
          <w:szCs w:val="20"/>
        </w:rPr>
        <w:t>5.</w:t>
      </w:r>
      <w:r w:rsidRPr="001732C3">
        <w:rPr>
          <w:rFonts w:ascii="Times New Roman" w:eastAsiaTheme="minorEastAsia" w:hAnsi="Times New Roman" w:cs="Times New Roman"/>
          <w:sz w:val="20"/>
          <w:szCs w:val="20"/>
        </w:rPr>
        <w:t xml:space="preserve">1 </w:t>
      </w:r>
      <w:del w:id="712" w:author="Larry Holder" w:date="2018-03-31T12:10:00Z">
        <w:r w:rsidRPr="001732C3" w:rsidDel="009C06C8">
          <w:rPr>
            <w:rFonts w:ascii="Times New Roman" w:eastAsiaTheme="minorEastAsia" w:hAnsi="Times New Roman" w:cs="Times New Roman"/>
            <w:sz w:val="20"/>
            <w:szCs w:val="20"/>
          </w:rPr>
          <w:delText xml:space="preserve">below </w:delText>
        </w:r>
      </w:del>
      <w:r w:rsidRPr="001732C3">
        <w:rPr>
          <w:rFonts w:ascii="Times New Roman" w:eastAsiaTheme="minorEastAsia" w:hAnsi="Times New Roman" w:cs="Times New Roman"/>
          <w:sz w:val="20"/>
          <w:szCs w:val="20"/>
        </w:rPr>
        <w:t xml:space="preserve">compares performance of </w:t>
      </w:r>
      <w:r w:rsidR="00890B11"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method (Algorithm 2) with a generic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=0.08</m:t>
        </m:r>
      </m:oMath>
      <w:r w:rsidRPr="001732C3">
        <w:rPr>
          <w:rFonts w:ascii="Times New Roman" w:eastAsiaTheme="minorEastAsia" w:hAnsi="Times New Roman" w:cs="Times New Roman"/>
          <w:sz w:val="20"/>
          <w:szCs w:val="20"/>
        </w:rPr>
        <w:t>, beside the sampling algorithm (</w:t>
      </w:r>
      <w:proofErr w:type="spellStart"/>
      <w:del w:id="713" w:author="Larry Holder" w:date="2018-03-31T12:10:00Z">
        <w:r w:rsidRPr="001732C3" w:rsidDel="009C06C8">
          <w:rPr>
            <w:rFonts w:ascii="Times New Roman" w:eastAsiaTheme="minorEastAsia" w:hAnsi="Times New Roman" w:cs="Times New Roman"/>
            <w:sz w:val="20"/>
            <w:szCs w:val="20"/>
          </w:rPr>
          <w:delText>Algorithm 3</w:delText>
        </w:r>
      </w:del>
      <w:ins w:id="714" w:author="Larry Holder" w:date="2018-03-31T12:10:00Z">
        <w:r w:rsidR="009C06C8">
          <w:rPr>
            <w:rFonts w:ascii="Times New Roman" w:eastAsiaTheme="minorEastAsia" w:hAnsi="Times New Roman" w:cs="Times New Roman"/>
            <w:sz w:val="20"/>
            <w:szCs w:val="20"/>
          </w:rPr>
          <w:t>Bezer</w:t>
        </w:r>
      </w:ins>
      <w:ins w:id="715" w:author="Larry Holder" w:date="2018-03-31T12:12:00Z">
        <w:r w:rsidR="009C06C8">
          <w:rPr>
            <w:rFonts w:ascii="Times New Roman" w:eastAsiaTheme="minorEastAsia" w:hAnsi="Times New Roman" w:cs="Times New Roman"/>
            <w:sz w:val="20"/>
            <w:szCs w:val="20"/>
          </w:rPr>
          <w:t>r</w:t>
        </w:r>
      </w:ins>
      <w:ins w:id="716" w:author="Larry Holder" w:date="2018-03-31T12:10:00Z">
        <w:r w:rsidR="009C06C8">
          <w:rPr>
            <w:rFonts w:ascii="Times New Roman" w:eastAsiaTheme="minorEastAsia" w:hAnsi="Times New Roman" w:cs="Times New Roman"/>
            <w:sz w:val="20"/>
            <w:szCs w:val="20"/>
          </w:rPr>
          <w:t>a</w:t>
        </w:r>
      </w:ins>
      <w:proofErr w:type="spellEnd"/>
      <w:r w:rsidRPr="001732C3">
        <w:rPr>
          <w:rFonts w:ascii="Times New Roman" w:eastAsiaTheme="minorEastAsia" w:hAnsi="Times New Roman" w:cs="Times New Roman"/>
          <w:sz w:val="20"/>
          <w:szCs w:val="20"/>
        </w:rPr>
        <w:t>), for dataset D1.</w:t>
      </w:r>
      <w:r w:rsidR="0023713F" w:rsidRPr="001732C3">
        <w:rPr>
          <w:rFonts w:ascii="Times New Roman" w:eastAsiaTheme="minorEastAsia" w:hAnsi="Times New Roman" w:cs="Times New Roman"/>
          <w:sz w:val="20"/>
          <w:szCs w:val="20"/>
        </w:rPr>
        <w:t xml:space="preserve"> The </w:t>
      </w:r>
      <w:commentRangeStart w:id="717"/>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del w:id="718" w:author="Larry Holder" w:date="2018-03-31T12:11:00Z">
                <m:rPr>
                  <m:sty m:val="p"/>
                </m:rPr>
                <w:rPr>
                  <w:rFonts w:ascii="Cambria Math" w:hAnsi="Cambria Math" w:cs="Times New Roman"/>
                  <w:sz w:val="20"/>
                  <w:szCs w:val="20"/>
                </w:rPr>
                <m:t>2,3</m:t>
              </w:del>
            </m:r>
          </m:sub>
        </m:sSub>
        <w:commentRangeEnd w:id="717"/>
        <m:r>
          <m:rPr>
            <m:sty m:val="p"/>
          </m:rPr>
          <w:rPr>
            <w:rStyle w:val="CommentReference"/>
          </w:rPr>
          <w:commentReference w:id="717"/>
        </m:r>
      </m:oMath>
      <w:r w:rsidR="0023713F" w:rsidRPr="001732C3">
        <w:rPr>
          <w:rFonts w:ascii="Times New Roman" w:eastAsiaTheme="minorEastAsia" w:hAnsi="Times New Roman" w:cs="Times New Roman"/>
          <w:sz w:val="20"/>
          <w:szCs w:val="20"/>
        </w:rPr>
        <w:t xml:space="preserve"> column </w:t>
      </w:r>
      <w:r w:rsidR="000113F9" w:rsidRPr="001732C3">
        <w:rPr>
          <w:rFonts w:ascii="Times New Roman" w:eastAsiaTheme="minorEastAsia" w:hAnsi="Times New Roman" w:cs="Times New Roman"/>
          <w:sz w:val="20"/>
          <w:szCs w:val="20"/>
        </w:rPr>
        <w:t>shows</w:t>
      </w:r>
      <w:r w:rsidR="0023713F" w:rsidRPr="001732C3">
        <w:rPr>
          <w:rFonts w:ascii="Times New Roman" w:eastAsiaTheme="minorEastAsia" w:hAnsi="Times New Roman" w:cs="Times New Roman"/>
          <w:sz w:val="20"/>
          <w:szCs w:val="20"/>
        </w:rPr>
        <w:t xml:space="preserve"> the difference between the two </w:t>
      </w:r>
      <w:proofErr w:type="spellStart"/>
      <w:r w:rsidR="0023713F" w:rsidRPr="001732C3">
        <w:rPr>
          <w:rFonts w:ascii="Times New Roman" w:eastAsiaTheme="minorEastAsia" w:hAnsi="Times New Roman" w:cs="Times New Roman"/>
          <w:sz w:val="20"/>
          <w:szCs w:val="20"/>
        </w:rPr>
        <w:t>lefthand</w:t>
      </w:r>
      <w:proofErr w:type="spellEnd"/>
      <w:r w:rsidR="0023713F" w:rsidRPr="001732C3">
        <w:rPr>
          <w:rFonts w:ascii="Times New Roman" w:eastAsiaTheme="minorEastAsia" w:hAnsi="Times New Roman" w:cs="Times New Roman"/>
          <w:sz w:val="20"/>
          <w:szCs w:val="20"/>
        </w:rPr>
        <w:t xml:space="preserve"> columns.</w:t>
      </w:r>
      <w:r w:rsidRPr="001732C3">
        <w:rPr>
          <w:rFonts w:ascii="Times New Roman" w:eastAsiaTheme="minorEastAsia" w:hAnsi="Times New Roman" w:cs="Times New Roman"/>
          <w:sz w:val="20"/>
          <w:szCs w:val="20"/>
        </w:rPr>
        <w:t xml:space="preserve"> Results were simply averaged over 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sz w:val="20"/>
          <w:szCs w:val="20"/>
        </w:rPr>
        <w:t xml:space="preserve"> values under test.</w:t>
      </w:r>
    </w:p>
    <w:p w14:paraId="650F33BA" w14:textId="77777777" w:rsidR="00032E02" w:rsidRPr="001732C3" w:rsidRDefault="00032E02" w:rsidP="000018CC">
      <w:pPr>
        <w:spacing w:after="0"/>
        <w:rPr>
          <w:rFonts w:ascii="Times New Roman" w:hAnsi="Times New Roman" w:cs="Times New Roman"/>
          <w:sz w:val="20"/>
          <w:szCs w:val="20"/>
        </w:rPr>
      </w:pP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1732C3" w14:paraId="2A3DC204" w14:textId="77777777" w:rsidTr="000018CC">
        <w:trPr>
          <w:trHeight w:val="116"/>
          <w:jc w:val="center"/>
        </w:trPr>
        <w:tc>
          <w:tcPr>
            <w:tcW w:w="6115" w:type="dxa"/>
            <w:gridSpan w:val="4"/>
          </w:tcPr>
          <w:p w14:paraId="6D211C0B" w14:textId="3513B305"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Table </w:t>
            </w:r>
            <w:r w:rsidR="00392ABE">
              <w:rPr>
                <w:rFonts w:ascii="Times New Roman" w:hAnsi="Times New Roman" w:cs="Times New Roman"/>
                <w:sz w:val="20"/>
                <w:szCs w:val="20"/>
              </w:rPr>
              <w:t>5.</w:t>
            </w:r>
            <w:r w:rsidRPr="001732C3">
              <w:rPr>
                <w:rFonts w:ascii="Times New Roman" w:hAnsi="Times New Roman" w:cs="Times New Roman"/>
                <w:sz w:val="20"/>
                <w:szCs w:val="20"/>
              </w:rPr>
              <w:t>1: Dataset D1 Results</w:t>
            </w:r>
          </w:p>
        </w:tc>
      </w:tr>
      <w:tr w:rsidR="000018CC" w:rsidRPr="001732C3" w14:paraId="20FA45AC" w14:textId="77777777" w:rsidTr="000018CC">
        <w:trPr>
          <w:trHeight w:val="116"/>
          <w:jc w:val="center"/>
        </w:trPr>
        <w:tc>
          <w:tcPr>
            <w:tcW w:w="1615" w:type="dxa"/>
          </w:tcPr>
          <w:p w14:paraId="1E48DC3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Algorithm</w:t>
            </w:r>
          </w:p>
        </w:tc>
        <w:tc>
          <w:tcPr>
            <w:tcW w:w="1440" w:type="dxa"/>
          </w:tcPr>
          <w:p w14:paraId="6C34C567"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Algorithm 2</w:t>
            </w:r>
          </w:p>
        </w:tc>
        <w:tc>
          <w:tcPr>
            <w:tcW w:w="1440" w:type="dxa"/>
          </w:tcPr>
          <w:p w14:paraId="3F85ECB1" w14:textId="64B9C8E6" w:rsidR="000018CC" w:rsidRPr="001732C3" w:rsidRDefault="000018CC" w:rsidP="000018CC">
            <w:pPr>
              <w:rPr>
                <w:rFonts w:ascii="Times New Roman" w:hAnsi="Times New Roman" w:cs="Times New Roman"/>
                <w:sz w:val="20"/>
                <w:szCs w:val="20"/>
              </w:rPr>
            </w:pPr>
            <w:del w:id="719" w:author="Larry Holder" w:date="2018-03-31T12:10:00Z">
              <w:r w:rsidRPr="001732C3" w:rsidDel="009C06C8">
                <w:rPr>
                  <w:rFonts w:ascii="Times New Roman" w:hAnsi="Times New Roman" w:cs="Times New Roman"/>
                  <w:sz w:val="20"/>
                  <w:szCs w:val="20"/>
                </w:rPr>
                <w:delText>Algorithm 3</w:delText>
              </w:r>
            </w:del>
            <w:proofErr w:type="spellStart"/>
            <w:ins w:id="720" w:author="Larry Holder" w:date="2018-03-31T12:10:00Z">
              <w:r w:rsidR="009C06C8">
                <w:rPr>
                  <w:rFonts w:ascii="Times New Roman" w:hAnsi="Times New Roman" w:cs="Times New Roman"/>
                  <w:sz w:val="20"/>
                  <w:szCs w:val="20"/>
                </w:rPr>
                <w:t>Bezer</w:t>
              </w:r>
            </w:ins>
            <w:ins w:id="721" w:author="Larry Holder" w:date="2018-03-31T12:12:00Z">
              <w:r w:rsidR="009C06C8">
                <w:rPr>
                  <w:rFonts w:ascii="Times New Roman" w:hAnsi="Times New Roman" w:cs="Times New Roman"/>
                  <w:sz w:val="20"/>
                  <w:szCs w:val="20"/>
                </w:rPr>
                <w:t>r</w:t>
              </w:r>
            </w:ins>
            <w:ins w:id="722" w:author="Larry Holder" w:date="2018-03-31T12:10:00Z">
              <w:r w:rsidR="009C06C8">
                <w:rPr>
                  <w:rFonts w:ascii="Times New Roman" w:hAnsi="Times New Roman" w:cs="Times New Roman"/>
                  <w:sz w:val="20"/>
                  <w:szCs w:val="20"/>
                </w:rPr>
                <w:t>a</w:t>
              </w:r>
            </w:ins>
            <w:proofErr w:type="spellEnd"/>
          </w:p>
        </w:tc>
        <w:tc>
          <w:tcPr>
            <w:tcW w:w="1620" w:type="dxa"/>
          </w:tcPr>
          <w:p w14:paraId="0FD607EA" w14:textId="2C9E11AA" w:rsidR="000018CC" w:rsidRPr="001732C3" w:rsidRDefault="005578F0" w:rsidP="000018CC">
            <w:pPr>
              <w:rPr>
                <w:rFonts w:ascii="Times New Roman" w:eastAsiaTheme="minorEastAsia" w:hAnsi="Times New Roman" w:cs="Times New Roman"/>
                <w:sz w:val="20"/>
                <w:szCs w:val="20"/>
              </w:rPr>
            </w:pPr>
            <m:oMathPara>
              <m:oMathParaPr>
                <m:jc m:val="left"/>
              </m:oMathParaP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del w:id="723" w:author="Larry Holder" w:date="2018-03-31T12:12:00Z">
                        <m:rPr>
                          <m:sty m:val="p"/>
                        </m:rPr>
                        <w:rPr>
                          <w:rFonts w:ascii="Cambria Math" w:hAnsi="Cambria Math" w:cs="Times New Roman"/>
                          <w:sz w:val="20"/>
                          <w:szCs w:val="20"/>
                        </w:rPr>
                        <m:t>2,3</m:t>
                      </w:del>
                    </m:r>
                  </m:sub>
                </m:sSub>
              </m:oMath>
            </m:oMathPara>
          </w:p>
        </w:tc>
      </w:tr>
      <w:tr w:rsidR="000018CC" w:rsidRPr="001732C3" w14:paraId="2D6A5E0F" w14:textId="77777777" w:rsidTr="000018CC">
        <w:trPr>
          <w:jc w:val="center"/>
        </w:trPr>
        <w:tc>
          <w:tcPr>
            <w:tcW w:w="1615" w:type="dxa"/>
          </w:tcPr>
          <w:p w14:paraId="3C4F8AA9"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Accuracy</w:t>
            </w:r>
          </w:p>
        </w:tc>
        <w:tc>
          <w:tcPr>
            <w:tcW w:w="1440" w:type="dxa"/>
          </w:tcPr>
          <w:p w14:paraId="5287518E"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0.972</w:t>
            </w:r>
          </w:p>
        </w:tc>
        <w:tc>
          <w:tcPr>
            <w:tcW w:w="1440" w:type="dxa"/>
          </w:tcPr>
          <w:p w14:paraId="2C509E7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0.717</w:t>
            </w:r>
          </w:p>
        </w:tc>
        <w:tc>
          <w:tcPr>
            <w:tcW w:w="1620" w:type="dxa"/>
          </w:tcPr>
          <w:p w14:paraId="2BDBE198"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+0.255</w:t>
            </w:r>
          </w:p>
        </w:tc>
      </w:tr>
      <w:tr w:rsidR="000018CC" w:rsidRPr="001732C3" w14:paraId="431A0CE4" w14:textId="77777777" w:rsidTr="000018CC">
        <w:trPr>
          <w:jc w:val="center"/>
        </w:trPr>
        <w:tc>
          <w:tcPr>
            <w:tcW w:w="1615" w:type="dxa"/>
          </w:tcPr>
          <w:p w14:paraId="64A7371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Recall</w:t>
            </w:r>
          </w:p>
        </w:tc>
        <w:tc>
          <w:tcPr>
            <w:tcW w:w="1440" w:type="dxa"/>
          </w:tcPr>
          <w:p w14:paraId="7DFA79A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0.892</w:t>
            </w:r>
          </w:p>
        </w:tc>
        <w:tc>
          <w:tcPr>
            <w:tcW w:w="1440" w:type="dxa"/>
          </w:tcPr>
          <w:p w14:paraId="0D19C9E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0.924</w:t>
            </w:r>
          </w:p>
        </w:tc>
        <w:tc>
          <w:tcPr>
            <w:tcW w:w="1620" w:type="dxa"/>
          </w:tcPr>
          <w:p w14:paraId="316321F2"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-0.032</w:t>
            </w:r>
          </w:p>
        </w:tc>
      </w:tr>
      <w:tr w:rsidR="000018CC" w:rsidRPr="001732C3" w14:paraId="06741BFE" w14:textId="77777777" w:rsidTr="000018CC">
        <w:trPr>
          <w:jc w:val="center"/>
        </w:trPr>
        <w:tc>
          <w:tcPr>
            <w:tcW w:w="1615" w:type="dxa"/>
          </w:tcPr>
          <w:p w14:paraId="596D67B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Precision</w:t>
            </w:r>
          </w:p>
        </w:tc>
        <w:tc>
          <w:tcPr>
            <w:tcW w:w="1440" w:type="dxa"/>
          </w:tcPr>
          <w:p w14:paraId="553085A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0.700</w:t>
            </w:r>
          </w:p>
        </w:tc>
        <w:tc>
          <w:tcPr>
            <w:tcW w:w="1440" w:type="dxa"/>
          </w:tcPr>
          <w:p w14:paraId="418393DC"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0.186</w:t>
            </w:r>
          </w:p>
        </w:tc>
        <w:tc>
          <w:tcPr>
            <w:tcW w:w="1620" w:type="dxa"/>
          </w:tcPr>
          <w:p w14:paraId="6FCC29F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+0.514</w:t>
            </w:r>
          </w:p>
        </w:tc>
      </w:tr>
      <w:tr w:rsidR="000018CC" w:rsidRPr="001732C3" w14:paraId="35DDDC1A" w14:textId="77777777" w:rsidTr="000018CC">
        <w:trPr>
          <w:jc w:val="center"/>
        </w:trPr>
        <w:tc>
          <w:tcPr>
            <w:tcW w:w="1615" w:type="dxa"/>
          </w:tcPr>
          <w:p w14:paraId="2F629898"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F1-Measure</w:t>
            </w:r>
          </w:p>
        </w:tc>
        <w:tc>
          <w:tcPr>
            <w:tcW w:w="1440" w:type="dxa"/>
          </w:tcPr>
          <w:p w14:paraId="7484D755"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0.721</w:t>
            </w:r>
          </w:p>
        </w:tc>
        <w:tc>
          <w:tcPr>
            <w:tcW w:w="1440" w:type="dxa"/>
          </w:tcPr>
          <w:p w14:paraId="2745C919"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0.233</w:t>
            </w:r>
          </w:p>
        </w:tc>
        <w:tc>
          <w:tcPr>
            <w:tcW w:w="1620" w:type="dxa"/>
          </w:tcPr>
          <w:p w14:paraId="3B40893E"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+0.488</w:t>
            </w:r>
          </w:p>
        </w:tc>
      </w:tr>
    </w:tbl>
    <w:p w14:paraId="1B519D5A" w14:textId="77777777" w:rsidR="000018CC" w:rsidRPr="001732C3" w:rsidRDefault="000018CC" w:rsidP="000018CC">
      <w:pPr>
        <w:rPr>
          <w:rFonts w:ascii="Times New Roman" w:hAnsi="Times New Roman" w:cs="Times New Roman"/>
          <w:sz w:val="20"/>
          <w:szCs w:val="20"/>
        </w:rPr>
      </w:pPr>
    </w:p>
    <w:p w14:paraId="250E393F" w14:textId="371A0C94"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As sho</w:t>
      </w:r>
      <w:r w:rsidR="00D46E9A">
        <w:rPr>
          <w:rFonts w:ascii="Times New Roman" w:hAnsi="Times New Roman" w:cs="Times New Roman"/>
          <w:sz w:val="20"/>
          <w:szCs w:val="20"/>
        </w:rPr>
        <w:t>wn</w:t>
      </w:r>
      <w:ins w:id="724" w:author="jesse" w:date="2018-04-02T13:29:00Z">
        <w:r w:rsidR="00A43D9F">
          <w:rPr>
            <w:rFonts w:ascii="Times New Roman" w:hAnsi="Times New Roman" w:cs="Times New Roman"/>
            <w:sz w:val="20"/>
            <w:szCs w:val="20"/>
          </w:rPr>
          <w:t xml:space="preserve"> in table 5.1</w:t>
        </w:r>
      </w:ins>
      <w:del w:id="725" w:author="jesse" w:date="2018-04-02T13:29:00Z">
        <w:r w:rsidR="00D46E9A" w:rsidDel="00A43D9F">
          <w:rPr>
            <w:rFonts w:ascii="Times New Roman" w:hAnsi="Times New Roman" w:cs="Times New Roman"/>
            <w:sz w:val="20"/>
            <w:szCs w:val="20"/>
          </w:rPr>
          <w:delText xml:space="preserve"> above</w:delText>
        </w:r>
      </w:del>
      <w:r w:rsidRPr="001732C3">
        <w:rPr>
          <w:rFonts w:ascii="Times New Roman" w:hAnsi="Times New Roman" w:cs="Times New Roman"/>
          <w:sz w:val="20"/>
          <w:szCs w:val="20"/>
        </w:rPr>
        <w:t xml:space="preserve">, </w:t>
      </w:r>
      <w:del w:id="726" w:author="Larry Holder" w:date="2018-03-31T12:12:00Z">
        <w:r w:rsidRPr="001732C3" w:rsidDel="009C06C8">
          <w:rPr>
            <w:rFonts w:ascii="Times New Roman" w:hAnsi="Times New Roman" w:cs="Times New Roman"/>
            <w:sz w:val="20"/>
            <w:szCs w:val="20"/>
          </w:rPr>
          <w:delText xml:space="preserve">the </w:delText>
        </w:r>
      </w:del>
      <w:proofErr w:type="spellStart"/>
      <w:ins w:id="727" w:author="Larry Holder" w:date="2018-03-31T12:12:00Z">
        <w:r w:rsidR="009C06C8">
          <w:rPr>
            <w:rFonts w:ascii="Times New Roman" w:hAnsi="Times New Roman" w:cs="Times New Roman"/>
            <w:sz w:val="20"/>
            <w:szCs w:val="20"/>
          </w:rPr>
          <w:t>Bezerra’s</w:t>
        </w:r>
        <w:proofErr w:type="spellEnd"/>
        <w:r w:rsidR="009C06C8" w:rsidRPr="001732C3">
          <w:rPr>
            <w:rFonts w:ascii="Times New Roman" w:hAnsi="Times New Roman" w:cs="Times New Roman"/>
            <w:sz w:val="20"/>
            <w:szCs w:val="20"/>
          </w:rPr>
          <w:t xml:space="preserve"> </w:t>
        </w:r>
      </w:ins>
      <w:r w:rsidRPr="001732C3">
        <w:rPr>
          <w:rFonts w:ascii="Times New Roman" w:hAnsi="Times New Roman" w:cs="Times New Roman"/>
          <w:sz w:val="20"/>
          <w:szCs w:val="20"/>
        </w:rPr>
        <w:t xml:space="preserve">sampling algorithm performed well, but below </w:t>
      </w:r>
      <w:r w:rsidR="00BA4843" w:rsidRPr="001732C3">
        <w:rPr>
          <w:rFonts w:ascii="Times New Roman" w:hAnsi="Times New Roman" w:cs="Times New Roman"/>
          <w:sz w:val="20"/>
          <w:szCs w:val="20"/>
        </w:rPr>
        <w:t>a</w:t>
      </w:r>
      <w:r w:rsidR="00D10E63" w:rsidRPr="001732C3">
        <w:rPr>
          <w:rFonts w:ascii="Times New Roman" w:hAnsi="Times New Roman" w:cs="Times New Roman"/>
          <w:sz w:val="20"/>
          <w:szCs w:val="20"/>
        </w:rPr>
        <w:t>lgorithm 2</w:t>
      </w:r>
      <w:r w:rsidRPr="001732C3">
        <w:rPr>
          <w:rFonts w:ascii="Times New Roman" w:hAnsi="Times New Roman" w:cs="Times New Roman"/>
          <w:sz w:val="20"/>
          <w:szCs w:val="20"/>
        </w:rPr>
        <w:t xml:space="preserve"> for all metrics except recall</w:t>
      </w:r>
      <w:r w:rsidR="00576A75"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The performance discrepancies are attributable to differences in their objectives: </w:t>
      </w:r>
      <w:r w:rsidR="00BA4843" w:rsidRPr="001732C3">
        <w:rPr>
          <w:rFonts w:ascii="Times New Roman" w:hAnsi="Times New Roman" w:cs="Times New Roman"/>
          <w:sz w:val="20"/>
          <w:szCs w:val="20"/>
        </w:rPr>
        <w:t>a</w:t>
      </w:r>
      <w:r w:rsidR="00D10E63" w:rsidRPr="001732C3">
        <w:rPr>
          <w:rFonts w:ascii="Times New Roman" w:hAnsi="Times New Roman" w:cs="Times New Roman"/>
          <w:sz w:val="20"/>
          <w:szCs w:val="20"/>
        </w:rPr>
        <w:t>lgorithm 2</w:t>
      </w:r>
      <w:r w:rsidRPr="001732C3">
        <w:rPr>
          <w:rFonts w:ascii="Times New Roman" w:hAnsi="Times New Roman" w:cs="Times New Roman"/>
          <w:sz w:val="20"/>
          <w:szCs w:val="20"/>
        </w:rPr>
        <w:t xml:space="preserve"> targets anomalous behavior in the context of regular behavior with greater precision, whereas the sampling algorithm is concerned with detecting deviation with respect to expected model structure. Its authors described high recall as a primary performance objective, which is justified by these results and explains the low precision. The sampling </w:t>
      </w:r>
      <w:r w:rsidRPr="001732C3">
        <w:rPr>
          <w:rFonts w:ascii="Times New Roman" w:hAnsi="Times New Roman" w:cs="Times New Roman"/>
          <w:sz w:val="20"/>
          <w:szCs w:val="20"/>
        </w:rPr>
        <w:lastRenderedPageBreak/>
        <w:t xml:space="preserve">algorithm’s frequency threshold and sampling rate were the best values reported by the </w:t>
      </w:r>
      <w:r w:rsidR="00660767" w:rsidRPr="001732C3">
        <w:rPr>
          <w:rFonts w:ascii="Times New Roman" w:hAnsi="Times New Roman" w:cs="Times New Roman"/>
          <w:sz w:val="20"/>
          <w:szCs w:val="20"/>
        </w:rPr>
        <w:t>authors but</w:t>
      </w:r>
      <w:r w:rsidRPr="001732C3">
        <w:rPr>
          <w:rFonts w:ascii="Times New Roman" w:hAnsi="Times New Roman" w:cs="Times New Roman"/>
          <w:sz w:val="20"/>
          <w:szCs w:val="20"/>
        </w:rPr>
        <w:t xml:space="preserve"> could be optimized to improve performance on this data.</w:t>
      </w:r>
    </w:p>
    <w:p w14:paraId="2DB6FE87" w14:textId="481F7510" w:rsidR="000018CC" w:rsidRPr="001732C3" w:rsidRDefault="00381242" w:rsidP="009824DE">
      <w:pPr>
        <w:outlineLvl w:val="0"/>
        <w:rPr>
          <w:rFonts w:ascii="Times New Roman" w:hAnsi="Times New Roman" w:cs="Times New Roman"/>
          <w:b/>
          <w:sz w:val="20"/>
          <w:szCs w:val="20"/>
        </w:rPr>
      </w:pPr>
      <w:ins w:id="728" w:author="jesse" w:date="2018-04-02T09:24:00Z">
        <w:r>
          <w:rPr>
            <w:rFonts w:ascii="Times New Roman" w:hAnsi="Times New Roman" w:cs="Times New Roman"/>
            <w:b/>
            <w:sz w:val="20"/>
            <w:szCs w:val="20"/>
          </w:rPr>
          <w:t xml:space="preserve">5.6 </w:t>
        </w:r>
      </w:ins>
      <w:r w:rsidR="000018CC" w:rsidRPr="001732C3">
        <w:rPr>
          <w:rFonts w:ascii="Times New Roman" w:hAnsi="Times New Roman" w:cs="Times New Roman"/>
          <w:b/>
          <w:sz w:val="20"/>
          <w:szCs w:val="20"/>
        </w:rPr>
        <w:t xml:space="preserve">Real Data </w:t>
      </w:r>
      <w:r w:rsidR="004734C9" w:rsidRPr="001732C3">
        <w:rPr>
          <w:rFonts w:ascii="Times New Roman" w:hAnsi="Times New Roman" w:cs="Times New Roman"/>
          <w:b/>
          <w:sz w:val="20"/>
          <w:szCs w:val="20"/>
        </w:rPr>
        <w:t>Evaluation</w:t>
      </w:r>
    </w:p>
    <w:p w14:paraId="4830D38A" w14:textId="2A538F85" w:rsidR="00752B47" w:rsidRPr="001732C3" w:rsidRDefault="000018CC" w:rsidP="000018CC">
      <w:pPr>
        <w:rPr>
          <w:rFonts w:ascii="Times New Roman" w:hAnsi="Times New Roman" w:cs="Times New Roman"/>
          <w:i/>
          <w:sz w:val="20"/>
          <w:szCs w:val="20"/>
        </w:rPr>
      </w:pPr>
      <w:r w:rsidRPr="001732C3">
        <w:rPr>
          <w:rFonts w:ascii="Times New Roman" w:hAnsi="Times New Roman" w:cs="Times New Roman"/>
          <w:sz w:val="20"/>
          <w:szCs w:val="20"/>
        </w:rPr>
        <w:t xml:space="preserve">For real system data evaluation, </w:t>
      </w:r>
      <w:r w:rsidR="00EE0630" w:rsidRPr="001732C3">
        <w:rPr>
          <w:rFonts w:ascii="Times New Roman" w:hAnsi="Times New Roman" w:cs="Times New Roman"/>
          <w:sz w:val="20"/>
          <w:szCs w:val="20"/>
        </w:rPr>
        <w:t>the</w:t>
      </w:r>
      <w:r w:rsidRPr="001732C3">
        <w:rPr>
          <w:rFonts w:ascii="Times New Roman" w:hAnsi="Times New Roman" w:cs="Times New Roman"/>
          <w:sz w:val="20"/>
          <w:szCs w:val="20"/>
        </w:rPr>
        <w:t xml:space="preserve"> method </w:t>
      </w:r>
      <w:r w:rsidR="00EE0630" w:rsidRPr="001732C3">
        <w:rPr>
          <w:rFonts w:ascii="Times New Roman" w:hAnsi="Times New Roman" w:cs="Times New Roman"/>
          <w:sz w:val="20"/>
          <w:szCs w:val="20"/>
        </w:rPr>
        <w:t xml:space="preserve">was applied </w:t>
      </w:r>
      <w:r w:rsidRPr="001732C3">
        <w:rPr>
          <w:rFonts w:ascii="Times New Roman" w:hAnsi="Times New Roman" w:cs="Times New Roman"/>
          <w:sz w:val="20"/>
          <w:szCs w:val="20"/>
        </w:rPr>
        <w:t xml:space="preserve">to a dataset consisting of 2,566 traces representing activity-sequences of code function calls made by software unit-tests of the NASA Crew Exploration Vehicle (CEV) </w:t>
      </w:r>
      <w:r w:rsidR="006620E5" w:rsidRPr="001732C3">
        <w:rPr>
          <w:rFonts w:ascii="Times New Roman" w:hAnsi="Times New Roman" w:cs="Times New Roman"/>
          <w:sz w:val="20"/>
          <w:szCs w:val="20"/>
        </w:rPr>
        <w:t>(</w:t>
      </w:r>
      <w:proofErr w:type="spellStart"/>
      <w:r w:rsidR="006620E5" w:rsidRPr="001732C3">
        <w:rPr>
          <w:rFonts w:ascii="Times New Roman" w:hAnsi="Times New Roman" w:cs="Times New Roman"/>
          <w:sz w:val="20"/>
          <w:szCs w:val="20"/>
        </w:rPr>
        <w:t>Leemans</w:t>
      </w:r>
      <w:proofErr w:type="spellEnd"/>
      <w:r w:rsidR="006620E5" w:rsidRPr="001732C3">
        <w:rPr>
          <w:rFonts w:ascii="Times New Roman" w:hAnsi="Times New Roman" w:cs="Times New Roman"/>
          <w:sz w:val="20"/>
          <w:szCs w:val="20"/>
        </w:rPr>
        <w:t>, 201</w:t>
      </w:r>
      <w:r w:rsidR="00903E81" w:rsidRPr="001732C3">
        <w:rPr>
          <w:rFonts w:ascii="Times New Roman" w:hAnsi="Times New Roman" w:cs="Times New Roman"/>
          <w:sz w:val="20"/>
          <w:szCs w:val="20"/>
        </w:rPr>
        <w:t>7</w:t>
      </w:r>
      <w:r w:rsidR="006620E5" w:rsidRPr="001732C3">
        <w:rPr>
          <w:rFonts w:ascii="Times New Roman" w:hAnsi="Times New Roman" w:cs="Times New Roman"/>
          <w:sz w:val="20"/>
          <w:szCs w:val="20"/>
        </w:rPr>
        <w:t>)</w:t>
      </w:r>
      <w:r w:rsidRPr="001732C3">
        <w:rPr>
          <w:rFonts w:ascii="Times New Roman" w:hAnsi="Times New Roman" w:cs="Times New Roman"/>
          <w:sz w:val="20"/>
          <w:szCs w:val="20"/>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1732C3">
        <w:rPr>
          <w:rFonts w:ascii="Times New Roman" w:hAnsi="Times New Roman" w:cs="Times New Roman"/>
          <w:sz w:val="20"/>
          <w:szCs w:val="20"/>
        </w:rPr>
        <w:t>this</w:t>
      </w:r>
      <w:r w:rsidRPr="001732C3">
        <w:rPr>
          <w:rFonts w:ascii="Times New Roman" w:hAnsi="Times New Roman" w:cs="Times New Roman"/>
          <w:sz w:val="20"/>
          <w:szCs w:val="20"/>
        </w:rPr>
        <w:t xml:space="preserve"> pattern mining and anomaly detection method to evaluate discrepancies between system design and behavior, and to detect unusual code executions.</w:t>
      </w:r>
      <w:r w:rsidR="0093646A" w:rsidRPr="001732C3">
        <w:rPr>
          <w:rFonts w:ascii="Times New Roman" w:hAnsi="Times New Roman" w:cs="Times New Roman"/>
          <w:sz w:val="20"/>
          <w:szCs w:val="20"/>
        </w:rPr>
        <w:t xml:space="preserve"> </w:t>
      </w:r>
      <w:r w:rsidR="0096610C" w:rsidRPr="001732C3">
        <w:rPr>
          <w:rFonts w:ascii="Times New Roman" w:hAnsi="Times New Roman" w:cs="Times New Roman"/>
          <w:sz w:val="20"/>
          <w:szCs w:val="20"/>
        </w:rPr>
        <w:t>The work, “Mining Specifications of Malicious Behavior”</w:t>
      </w:r>
      <w:r w:rsidR="00752B47" w:rsidRPr="001732C3">
        <w:rPr>
          <w:rFonts w:ascii="Times New Roman" w:hAnsi="Times New Roman" w:cs="Times New Roman"/>
          <w:sz w:val="20"/>
          <w:szCs w:val="20"/>
        </w:rPr>
        <w:t xml:space="preserve"> by </w:t>
      </w:r>
      <w:r w:rsidR="00A2670D" w:rsidRPr="001732C3">
        <w:rPr>
          <w:rFonts w:ascii="Times New Roman" w:hAnsi="Times New Roman" w:cs="Times New Roman"/>
          <w:sz w:val="20"/>
          <w:szCs w:val="20"/>
        </w:rPr>
        <w:t>(</w:t>
      </w:r>
      <w:proofErr w:type="spellStart"/>
      <w:r w:rsidR="00752B47" w:rsidRPr="001732C3">
        <w:rPr>
          <w:rFonts w:ascii="Times New Roman" w:eastAsia="Times New Roman" w:hAnsi="Times New Roman" w:cs="Times New Roman"/>
          <w:sz w:val="20"/>
          <w:szCs w:val="20"/>
        </w:rPr>
        <w:t>Christodorescu</w:t>
      </w:r>
      <w:proofErr w:type="spellEnd"/>
      <w:r w:rsidR="00752B47" w:rsidRPr="001732C3">
        <w:rPr>
          <w:rFonts w:ascii="Times New Roman" w:eastAsia="Times New Roman" w:hAnsi="Times New Roman" w:cs="Times New Roman"/>
          <w:sz w:val="20"/>
          <w:szCs w:val="20"/>
        </w:rPr>
        <w:t xml:space="preserve"> et al</w:t>
      </w:r>
      <w:r w:rsidR="00A2670D" w:rsidRPr="001732C3">
        <w:rPr>
          <w:rFonts w:ascii="Times New Roman" w:eastAsia="Times New Roman" w:hAnsi="Times New Roman" w:cs="Times New Roman"/>
          <w:sz w:val="20"/>
          <w:szCs w:val="20"/>
        </w:rPr>
        <w:t xml:space="preserve">, </w:t>
      </w:r>
      <w:r w:rsidR="00AA3F16" w:rsidRPr="001732C3">
        <w:rPr>
          <w:rFonts w:ascii="Times New Roman" w:eastAsia="Times New Roman" w:hAnsi="Times New Roman" w:cs="Times New Roman"/>
          <w:sz w:val="20"/>
          <w:szCs w:val="20"/>
        </w:rPr>
        <w:t>2007</w:t>
      </w:r>
      <w:r w:rsidR="00A2670D" w:rsidRPr="001732C3">
        <w:rPr>
          <w:rFonts w:ascii="Times New Roman" w:eastAsia="Times New Roman" w:hAnsi="Times New Roman" w:cs="Times New Roman"/>
          <w:sz w:val="20"/>
          <w:szCs w:val="20"/>
        </w:rPr>
        <w:t>)</w:t>
      </w:r>
      <w:r w:rsidR="00752B47" w:rsidRPr="001732C3">
        <w:rPr>
          <w:rFonts w:ascii="Times New Roman" w:eastAsia="Times New Roman" w:hAnsi="Times New Roman" w:cs="Times New Roman"/>
          <w:sz w:val="20"/>
          <w:szCs w:val="20"/>
        </w:rPr>
        <w:t>, used a similar graphical code execution formalism, “</w:t>
      </w:r>
      <w:proofErr w:type="spellStart"/>
      <w:r w:rsidR="00752B47" w:rsidRPr="001732C3">
        <w:rPr>
          <w:rFonts w:ascii="Times New Roman" w:eastAsia="Times New Roman" w:hAnsi="Times New Roman" w:cs="Times New Roman"/>
          <w:sz w:val="20"/>
          <w:szCs w:val="20"/>
        </w:rPr>
        <w:t>malspec</w:t>
      </w:r>
      <w:proofErr w:type="spellEnd"/>
      <w:r w:rsidR="00752B47" w:rsidRPr="001732C3">
        <w:rPr>
          <w:rFonts w:ascii="Times New Roman" w:eastAsia="Times New Roman" w:hAnsi="Times New Roman" w:cs="Times New Roman"/>
          <w:sz w:val="20"/>
          <w:szCs w:val="20"/>
        </w:rPr>
        <w:t>”, to detect and evaluate malware using a supervised classification</w:t>
      </w:r>
      <w:r w:rsidR="00451254" w:rsidRPr="001732C3">
        <w:rPr>
          <w:rFonts w:ascii="Times New Roman" w:eastAsia="Times New Roman" w:hAnsi="Times New Roman" w:cs="Times New Roman"/>
          <w:sz w:val="20"/>
          <w:szCs w:val="20"/>
        </w:rPr>
        <w:t xml:space="preserve"> approach</w:t>
      </w:r>
      <w:r w:rsidR="00752B47" w:rsidRPr="001732C3">
        <w:rPr>
          <w:rFonts w:ascii="Times New Roman" w:eastAsia="Times New Roman" w:hAnsi="Times New Roman" w:cs="Times New Roman"/>
          <w:sz w:val="20"/>
          <w:szCs w:val="20"/>
        </w:rPr>
        <w:t>, demonstrating the capacity of process-oriented</w:t>
      </w:r>
      <w:r w:rsidR="00136C58" w:rsidRPr="001732C3">
        <w:rPr>
          <w:rFonts w:ascii="Times New Roman" w:eastAsia="Times New Roman" w:hAnsi="Times New Roman" w:cs="Times New Roman"/>
          <w:sz w:val="20"/>
          <w:szCs w:val="20"/>
        </w:rPr>
        <w:t>,</w:t>
      </w:r>
      <w:r w:rsidR="00752B47" w:rsidRPr="001732C3">
        <w:rPr>
          <w:rFonts w:ascii="Times New Roman" w:eastAsia="Times New Roman" w:hAnsi="Times New Roman" w:cs="Times New Roman"/>
          <w:sz w:val="20"/>
          <w:szCs w:val="20"/>
        </w:rPr>
        <w:t xml:space="preserve"> graph</w:t>
      </w:r>
      <w:r w:rsidR="00136C58" w:rsidRPr="001732C3">
        <w:rPr>
          <w:rFonts w:ascii="Times New Roman" w:eastAsia="Times New Roman" w:hAnsi="Times New Roman" w:cs="Times New Roman"/>
          <w:sz w:val="20"/>
          <w:szCs w:val="20"/>
        </w:rPr>
        <w:t>ical</w:t>
      </w:r>
      <w:r w:rsidR="00752B47" w:rsidRPr="001732C3">
        <w:rPr>
          <w:rFonts w:ascii="Times New Roman" w:eastAsia="Times New Roman" w:hAnsi="Times New Roman" w:cs="Times New Roman"/>
          <w:sz w:val="20"/>
          <w:szCs w:val="20"/>
        </w:rPr>
        <w:t xml:space="preserve"> representations of code to carry out security and other software evaluation tasks.</w:t>
      </w:r>
    </w:p>
    <w:p w14:paraId="5EAF09A9" w14:textId="64AFAC74"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1732C3">
        <w:rPr>
          <w:rFonts w:ascii="Times New Roman" w:hAnsi="Times New Roman" w:cs="Times New Roman"/>
          <w:sz w:val="20"/>
          <w:szCs w:val="20"/>
        </w:rPr>
        <w:t>perspective and</w:t>
      </w:r>
      <w:r w:rsidRPr="001732C3">
        <w:rPr>
          <w:rFonts w:ascii="Times New Roman" w:hAnsi="Times New Roman" w:cs="Times New Roman"/>
          <w:sz w:val="20"/>
          <w:szCs w:val="20"/>
        </w:rPr>
        <w:t xml:space="preserve"> provided a suitable demonstration of the method’s model checking and anomaly detection potential. The demonstration is unsupervised, since the traces in this dataset were not labeled as anomalous. </w:t>
      </w:r>
      <w:r w:rsidR="00225238" w:rsidRPr="001732C3">
        <w:rPr>
          <w:rFonts w:ascii="Times New Roman" w:hAnsi="Times New Roman" w:cs="Times New Roman"/>
          <w:sz w:val="20"/>
          <w:szCs w:val="20"/>
        </w:rPr>
        <w:t>I</w:t>
      </w:r>
      <w:r w:rsidRPr="001732C3">
        <w:rPr>
          <w:rFonts w:ascii="Times New Roman" w:hAnsi="Times New Roman" w:cs="Times New Roman"/>
          <w:sz w:val="20"/>
          <w:szCs w:val="20"/>
        </w:rPr>
        <w:t>nstead</w:t>
      </w:r>
      <w:r w:rsidR="00225238"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the findings of the method are ‘anomalous’ per unit test design or system behavior, in terms of unusual behavior in the context of normative patterns. </w:t>
      </w:r>
      <w:r w:rsidR="00225238" w:rsidRPr="001732C3">
        <w:rPr>
          <w:rFonts w:ascii="Times New Roman" w:hAnsi="Times New Roman" w:cs="Times New Roman"/>
          <w:sz w:val="20"/>
          <w:szCs w:val="20"/>
        </w:rPr>
        <w:t>T</w:t>
      </w:r>
      <w:r w:rsidRPr="001732C3">
        <w:rPr>
          <w:rFonts w:ascii="Times New Roman" w:hAnsi="Times New Roman" w:cs="Times New Roman"/>
          <w:sz w:val="20"/>
          <w:szCs w:val="20"/>
        </w:rPr>
        <w:t xml:space="preserve">he number of anomalies detected </w:t>
      </w:r>
      <w:r w:rsidR="00225238" w:rsidRPr="001732C3">
        <w:rPr>
          <w:rFonts w:ascii="Times New Roman" w:hAnsi="Times New Roman" w:cs="Times New Roman"/>
          <w:sz w:val="20"/>
          <w:szCs w:val="20"/>
        </w:rPr>
        <w:t xml:space="preserve">were tracked for </w:t>
      </w:r>
      <w:r w:rsidRPr="001732C3">
        <w:rPr>
          <w:rFonts w:ascii="Times New Roman" w:hAnsi="Times New Roman" w:cs="Times New Roman"/>
          <w:sz w:val="20"/>
          <w:szCs w:val="20"/>
        </w:rPr>
        <w:t xml:space="preserve">various Bayesian thresholds, shown </w:t>
      </w:r>
      <w:del w:id="729" w:author="Larry Holder" w:date="2018-03-31T09:40:00Z">
        <w:r w:rsidRPr="001732C3" w:rsidDel="00FB6D67">
          <w:rPr>
            <w:rFonts w:ascii="Times New Roman" w:hAnsi="Times New Roman" w:cs="Times New Roman"/>
            <w:sz w:val="20"/>
            <w:szCs w:val="20"/>
          </w:rPr>
          <w:delText xml:space="preserve">below </w:delText>
        </w:r>
      </w:del>
      <w:r w:rsidRPr="001732C3">
        <w:rPr>
          <w:rFonts w:ascii="Times New Roman" w:hAnsi="Times New Roman" w:cs="Times New Roman"/>
          <w:sz w:val="20"/>
          <w:szCs w:val="20"/>
        </w:rPr>
        <w:t xml:space="preserve">in </w:t>
      </w:r>
      <w:r w:rsidR="00A30651">
        <w:rPr>
          <w:rFonts w:ascii="Times New Roman" w:hAnsi="Times New Roman" w:cs="Times New Roman"/>
          <w:sz w:val="20"/>
          <w:szCs w:val="20"/>
        </w:rPr>
        <w:t>t</w:t>
      </w:r>
      <w:r w:rsidRPr="001732C3">
        <w:rPr>
          <w:rFonts w:ascii="Times New Roman" w:hAnsi="Times New Roman" w:cs="Times New Roman"/>
          <w:sz w:val="20"/>
          <w:szCs w:val="20"/>
        </w:rPr>
        <w:t xml:space="preserve">able </w:t>
      </w:r>
      <w:r w:rsidR="007D5540">
        <w:rPr>
          <w:rFonts w:ascii="Times New Roman" w:hAnsi="Times New Roman" w:cs="Times New Roman"/>
          <w:sz w:val="20"/>
          <w:szCs w:val="20"/>
        </w:rPr>
        <w:t>5.2</w:t>
      </w:r>
      <w:r w:rsidRPr="001732C3">
        <w:rPr>
          <w:rFonts w:ascii="Times New Roman" w:hAnsi="Times New Roman" w:cs="Times New Roman"/>
          <w:sz w:val="20"/>
          <w:szCs w:val="20"/>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1732C3" w14:paraId="179B1DC6" w14:textId="77777777" w:rsidTr="000018CC">
        <w:tc>
          <w:tcPr>
            <w:tcW w:w="4855" w:type="dxa"/>
          </w:tcPr>
          <w:p w14:paraId="7C1286FC"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sz w:val="18"/>
                <w:szCs w:val="18"/>
              </w:rPr>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sz w:val="18"/>
                <w:szCs w:val="18"/>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1732C3" w14:paraId="6F54E5BA" w14:textId="77777777" w:rsidTr="000018CC">
        <w:tc>
          <w:tcPr>
            <w:tcW w:w="4855" w:type="dxa"/>
          </w:tcPr>
          <w:p w14:paraId="34D1FEE3" w14:textId="0A9A98AA" w:rsidR="000018CC" w:rsidRPr="001732C3" w:rsidRDefault="001B5840" w:rsidP="000018CC">
            <w:pPr>
              <w:rPr>
                <w:rFonts w:ascii="Times New Roman" w:hAnsi="Times New Roman" w:cs="Times New Roman"/>
                <w:sz w:val="18"/>
                <w:szCs w:val="18"/>
              </w:rPr>
            </w:pPr>
            <w:r w:rsidRPr="001732C3">
              <w:rPr>
                <w:rFonts w:ascii="Times New Roman" w:hAnsi="Times New Roman" w:cs="Times New Roman"/>
                <w:sz w:val="18"/>
                <w:szCs w:val="18"/>
              </w:rPr>
              <w:t>19.1</w:t>
            </w:r>
            <w:r w:rsidR="000018CC" w:rsidRPr="001732C3">
              <w:rPr>
                <w:rFonts w:ascii="Times New Roman" w:hAnsi="Times New Roman" w:cs="Times New Roman"/>
                <w:sz w:val="18"/>
                <w:szCs w:val="18"/>
              </w:rPr>
              <w:t>: The mined process model of function calls, clearly very connected in terms of core functionality.</w:t>
            </w:r>
          </w:p>
        </w:tc>
        <w:tc>
          <w:tcPr>
            <w:tcW w:w="4967" w:type="dxa"/>
          </w:tcPr>
          <w:p w14:paraId="772C08A7" w14:textId="6CCD3675" w:rsidR="000018CC" w:rsidRPr="001732C3" w:rsidRDefault="001B5840" w:rsidP="000018CC">
            <w:pPr>
              <w:rPr>
                <w:rFonts w:ascii="Times New Roman" w:hAnsi="Times New Roman" w:cs="Times New Roman"/>
                <w:sz w:val="18"/>
                <w:szCs w:val="18"/>
              </w:rPr>
            </w:pPr>
            <w:r w:rsidRPr="001732C3">
              <w:rPr>
                <w:rFonts w:ascii="Times New Roman" w:hAnsi="Times New Roman" w:cs="Times New Roman"/>
                <w:sz w:val="18"/>
                <w:szCs w:val="18"/>
              </w:rPr>
              <w:t>19.2</w:t>
            </w:r>
            <w:r w:rsidR="000018CC" w:rsidRPr="001732C3">
              <w:rPr>
                <w:rFonts w:ascii="Times New Roman" w:hAnsi="Times New Roman" w:cs="Times New Roman"/>
                <w:sz w:val="18"/>
                <w:szCs w:val="18"/>
              </w:rPr>
              <w:t>: The mined dendrogram of 33 substructures. Each red node represents a subset of blue nodes/edges from the model at left.</w:t>
            </w:r>
          </w:p>
        </w:tc>
      </w:tr>
      <w:tr w:rsidR="000018CC" w:rsidRPr="001732C3" w14:paraId="0F2C2EFC" w14:textId="77777777" w:rsidTr="000018CC">
        <w:tc>
          <w:tcPr>
            <w:tcW w:w="4855" w:type="dxa"/>
            <w:vAlign w:val="center"/>
          </w:tcPr>
          <w:p w14:paraId="26FE028A"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rPr>
              <w:lastRenderedPageBreak/>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1732C3" w14:paraId="02321375" w14:textId="77777777" w:rsidTr="000018CC">
        <w:tc>
          <w:tcPr>
            <w:tcW w:w="4855" w:type="dxa"/>
          </w:tcPr>
          <w:p w14:paraId="2D1322D5" w14:textId="24342340" w:rsidR="000018CC" w:rsidRPr="001732C3" w:rsidRDefault="001B5840" w:rsidP="000018CC">
            <w:pPr>
              <w:rPr>
                <w:rFonts w:ascii="Times New Roman" w:hAnsi="Times New Roman" w:cs="Times New Roman"/>
                <w:sz w:val="18"/>
                <w:szCs w:val="18"/>
              </w:rPr>
            </w:pPr>
            <w:r w:rsidRPr="001732C3">
              <w:rPr>
                <w:rFonts w:ascii="Times New Roman" w:hAnsi="Times New Roman" w:cs="Times New Roman"/>
                <w:sz w:val="18"/>
                <w:szCs w:val="18"/>
              </w:rPr>
              <w:t>19.3</w:t>
            </w:r>
            <w:r w:rsidR="000018CC" w:rsidRPr="001732C3">
              <w:rPr>
                <w:rFonts w:ascii="Times New Roman" w:hAnsi="Times New Roman" w:cs="Times New Roman"/>
                <w:sz w:val="18"/>
                <w:szCs w:val="18"/>
              </w:rPr>
              <w:t xml:space="preserve">: A highly compressing substructure, SUB2, demonstrating the encapsulated structure of rocket burn </w:t>
            </w:r>
            <w:r w:rsidR="009D6656" w:rsidRPr="001732C3">
              <w:rPr>
                <w:rFonts w:ascii="Times New Roman" w:hAnsi="Times New Roman" w:cs="Times New Roman"/>
                <w:sz w:val="18"/>
                <w:szCs w:val="18"/>
              </w:rPr>
              <w:t>functionality</w:t>
            </w:r>
            <w:r w:rsidR="000018CC" w:rsidRPr="001732C3">
              <w:rPr>
                <w:rFonts w:ascii="Times New Roman" w:hAnsi="Times New Roman" w:cs="Times New Roman"/>
                <w:sz w:val="18"/>
                <w:szCs w:val="18"/>
              </w:rPr>
              <w:t>.</w:t>
            </w:r>
          </w:p>
        </w:tc>
        <w:tc>
          <w:tcPr>
            <w:tcW w:w="4967" w:type="dxa"/>
          </w:tcPr>
          <w:p w14:paraId="522C2270" w14:textId="0176C9DC" w:rsidR="000018CC" w:rsidRPr="001732C3" w:rsidRDefault="001B5840" w:rsidP="000018CC">
            <w:pPr>
              <w:rPr>
                <w:rFonts w:ascii="Times New Roman" w:hAnsi="Times New Roman" w:cs="Times New Roman"/>
                <w:sz w:val="18"/>
                <w:szCs w:val="18"/>
              </w:rPr>
            </w:pPr>
            <w:r w:rsidRPr="001732C3">
              <w:rPr>
                <w:rFonts w:ascii="Times New Roman" w:hAnsi="Times New Roman" w:cs="Times New Roman"/>
                <w:sz w:val="18"/>
                <w:szCs w:val="18"/>
              </w:rPr>
              <w:t>19.4</w:t>
            </w:r>
            <w:r w:rsidR="000018CC" w:rsidRPr="001732C3">
              <w:rPr>
                <w:rFonts w:ascii="Times New Roman" w:hAnsi="Times New Roman" w:cs="Times New Roman"/>
                <w:sz w:val="18"/>
                <w:szCs w:val="18"/>
              </w:rPr>
              <w:t>: SUB27, an anomaly including a call to an error function amidst critical calls to a rocket burn function.</w:t>
            </w:r>
          </w:p>
        </w:tc>
      </w:tr>
      <w:tr w:rsidR="001732C3" w:rsidRPr="001732C3" w14:paraId="746BF399" w14:textId="77777777" w:rsidTr="006A53B0">
        <w:tc>
          <w:tcPr>
            <w:tcW w:w="9822" w:type="dxa"/>
            <w:gridSpan w:val="2"/>
          </w:tcPr>
          <w:p w14:paraId="0142A2CB" w14:textId="68F16330" w:rsidR="001D6299" w:rsidRPr="001732C3" w:rsidRDefault="001D6299" w:rsidP="000018CC">
            <w:pPr>
              <w:rPr>
                <w:rFonts w:ascii="Times New Roman" w:hAnsi="Times New Roman" w:cs="Times New Roman"/>
                <w:sz w:val="18"/>
                <w:szCs w:val="18"/>
              </w:rPr>
            </w:pPr>
            <w:r w:rsidRPr="001732C3">
              <w:rPr>
                <w:rFonts w:ascii="Times New Roman" w:hAnsi="Times New Roman" w:cs="Times New Roman"/>
                <w:sz w:val="18"/>
                <w:szCs w:val="18"/>
              </w:rPr>
              <w:t xml:space="preserve">Figure </w:t>
            </w:r>
            <w:commentRangeStart w:id="730"/>
            <w:r w:rsidRPr="001732C3">
              <w:rPr>
                <w:rFonts w:ascii="Times New Roman" w:hAnsi="Times New Roman" w:cs="Times New Roman"/>
                <w:sz w:val="18"/>
                <w:szCs w:val="18"/>
              </w:rPr>
              <w:t>19</w:t>
            </w:r>
            <w:commentRangeEnd w:id="730"/>
            <w:r w:rsidR="009C06C8">
              <w:rPr>
                <w:rStyle w:val="CommentReference"/>
              </w:rPr>
              <w:commentReference w:id="730"/>
            </w:r>
            <w:r w:rsidRPr="001732C3">
              <w:rPr>
                <w:rFonts w:ascii="Times New Roman" w:hAnsi="Times New Roman" w:cs="Times New Roman"/>
                <w:sz w:val="18"/>
                <w:szCs w:val="18"/>
              </w:rPr>
              <w:t>: Models generated by the method on the NASA CEV software test dataset (</w:t>
            </w:r>
            <w:proofErr w:type="spellStart"/>
            <w:r w:rsidRPr="001732C3">
              <w:rPr>
                <w:rFonts w:ascii="Times New Roman" w:hAnsi="Times New Roman" w:cs="Times New Roman"/>
                <w:sz w:val="18"/>
                <w:szCs w:val="18"/>
              </w:rPr>
              <w:t>Leemans</w:t>
            </w:r>
            <w:proofErr w:type="spellEnd"/>
            <w:r w:rsidRPr="001732C3">
              <w:rPr>
                <w:rFonts w:ascii="Times New Roman" w:hAnsi="Times New Roman" w:cs="Times New Roman"/>
                <w:sz w:val="18"/>
                <w:szCs w:val="18"/>
              </w:rPr>
              <w:t>, 2017).</w:t>
            </w:r>
          </w:p>
        </w:tc>
      </w:tr>
    </w:tbl>
    <w:p w14:paraId="37798BC2" w14:textId="77777777" w:rsidR="00FA3127" w:rsidRPr="001732C3" w:rsidRDefault="00FA3127" w:rsidP="000018CC">
      <w:pPr>
        <w:rPr>
          <w:rFonts w:ascii="Times New Roman" w:hAnsi="Times New Roman" w:cs="Times New Roman"/>
        </w:rPr>
      </w:pPr>
    </w:p>
    <w:tbl>
      <w:tblPr>
        <w:tblStyle w:val="PlainTable3"/>
        <w:tblW w:w="6535" w:type="dxa"/>
        <w:jc w:val="center"/>
        <w:tblLayout w:type="fixed"/>
        <w:tblLook w:val="04A0" w:firstRow="1" w:lastRow="0" w:firstColumn="1" w:lastColumn="0" w:noHBand="0" w:noVBand="1"/>
      </w:tblPr>
      <w:tblGrid>
        <w:gridCol w:w="1713"/>
        <w:gridCol w:w="2807"/>
        <w:gridCol w:w="2015"/>
      </w:tblGrid>
      <w:tr w:rsidR="001732C3" w:rsidRPr="001732C3" w14:paraId="56ED9749" w14:textId="77777777" w:rsidTr="00DB2639">
        <w:trPr>
          <w:cnfStyle w:val="100000000000" w:firstRow="1" w:lastRow="0" w:firstColumn="0" w:lastColumn="0" w:oddVBand="0" w:evenVBand="0" w:oddHBand="0" w:evenHBand="0" w:firstRowFirstColumn="0" w:firstRowLastColumn="0" w:lastRowFirstColumn="0" w:lastRowLastColumn="0"/>
          <w:trHeight w:val="467"/>
          <w:jc w:val="center"/>
        </w:trPr>
        <w:tc>
          <w:tcPr>
            <w:cnfStyle w:val="001000000100" w:firstRow="0" w:lastRow="0" w:firstColumn="1" w:lastColumn="0" w:oddVBand="0" w:evenVBand="0" w:oddHBand="0" w:evenHBand="0" w:firstRowFirstColumn="1" w:firstRowLastColumn="0" w:lastRowFirstColumn="0" w:lastRowLastColumn="0"/>
            <w:tcW w:w="6535" w:type="dxa"/>
            <w:gridSpan w:val="3"/>
          </w:tcPr>
          <w:p w14:paraId="5267106A" w14:textId="6AE42004" w:rsidR="000018CC" w:rsidRPr="001732C3" w:rsidRDefault="00526831" w:rsidP="00DB2639">
            <w:pPr>
              <w:pStyle w:val="Caption"/>
              <w:spacing w:after="0"/>
              <w:jc w:val="center"/>
              <w:rPr>
                <w:rFonts w:ascii="Times New Roman" w:hAnsi="Times New Roman" w:cs="Times New Roman"/>
                <w:i w:val="0"/>
                <w:color w:val="auto"/>
                <w:sz w:val="20"/>
                <w:szCs w:val="20"/>
              </w:rPr>
            </w:pPr>
            <w:r w:rsidRPr="001732C3">
              <w:rPr>
                <w:rFonts w:ascii="Times New Roman" w:hAnsi="Times New Roman" w:cs="Times New Roman"/>
                <w:i w:val="0"/>
                <w:color w:val="auto"/>
                <w:sz w:val="20"/>
                <w:szCs w:val="20"/>
              </w:rPr>
              <w:t xml:space="preserve">Table </w:t>
            </w:r>
            <w:r w:rsidR="007D5540">
              <w:rPr>
                <w:rFonts w:ascii="Times New Roman" w:hAnsi="Times New Roman" w:cs="Times New Roman"/>
                <w:i w:val="0"/>
                <w:color w:val="auto"/>
                <w:sz w:val="20"/>
                <w:szCs w:val="20"/>
              </w:rPr>
              <w:t>5.2</w:t>
            </w:r>
            <w:r w:rsidRPr="001732C3">
              <w:rPr>
                <w:rFonts w:ascii="Times New Roman" w:hAnsi="Times New Roman" w:cs="Times New Roman"/>
                <w:i w:val="0"/>
                <w:color w:val="auto"/>
                <w:sz w:val="20"/>
                <w:szCs w:val="20"/>
              </w:rPr>
              <w:t>: NASA CEV dataset (Leemans, 2017) test results</w:t>
            </w:r>
          </w:p>
        </w:tc>
      </w:tr>
      <w:tr w:rsidR="001732C3" w:rsidRPr="001732C3" w14:paraId="6CAFDC8F"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6535" w:type="dxa"/>
            <w:gridSpan w:val="3"/>
          </w:tcPr>
          <w:p w14:paraId="73A06E2E" w14:textId="77777777" w:rsidR="00D3755E" w:rsidRPr="001732C3" w:rsidRDefault="00D3755E" w:rsidP="000018CC">
            <w:pPr>
              <w:rPr>
                <w:rFonts w:ascii="Times New Roman" w:hAnsi="Times New Roman" w:cs="Times New Roman"/>
                <w:sz w:val="20"/>
                <w:szCs w:val="20"/>
              </w:rPr>
            </w:pPr>
          </w:p>
        </w:tc>
      </w:tr>
      <w:tr w:rsidR="001732C3" w:rsidRPr="001732C3" w14:paraId="4E84D7CA" w14:textId="77777777" w:rsidTr="00DB2639">
        <w:trPr>
          <w:trHeight w:val="233"/>
          <w:jc w:val="center"/>
        </w:trPr>
        <w:tc>
          <w:tcPr>
            <w:cnfStyle w:val="001000000000" w:firstRow="0" w:lastRow="0" w:firstColumn="1" w:lastColumn="0" w:oddVBand="0" w:evenVBand="0" w:oddHBand="0" w:evenHBand="0" w:firstRowFirstColumn="0" w:firstRowLastColumn="0" w:lastRowFirstColumn="0" w:lastRowLastColumn="0"/>
            <w:tcW w:w="6535" w:type="dxa"/>
            <w:gridSpan w:val="3"/>
          </w:tcPr>
          <w:p w14:paraId="73D1B11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Number of traces: 2,566</w:t>
            </w:r>
          </w:p>
        </w:tc>
      </w:tr>
      <w:tr w:rsidR="001732C3" w:rsidRPr="001732C3" w14:paraId="0319661B"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6535" w:type="dxa"/>
            <w:gridSpan w:val="3"/>
          </w:tcPr>
          <w:p w14:paraId="59573F04"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Number of activities: 34</w:t>
            </w:r>
          </w:p>
        </w:tc>
      </w:tr>
      <w:tr w:rsidR="001732C3" w:rsidRPr="001732C3" w14:paraId="4A9FB09D" w14:textId="77777777" w:rsidTr="00DB2639">
        <w:trPr>
          <w:trHeight w:val="263"/>
          <w:jc w:val="center"/>
        </w:trPr>
        <w:tc>
          <w:tcPr>
            <w:cnfStyle w:val="001000000000" w:firstRow="0" w:lastRow="0" w:firstColumn="1" w:lastColumn="0" w:oddVBand="0" w:evenVBand="0" w:oddHBand="0" w:evenHBand="0" w:firstRowFirstColumn="0" w:firstRowLastColumn="0" w:lastRowFirstColumn="0" w:lastRowLastColumn="0"/>
            <w:tcW w:w="1713" w:type="dxa"/>
          </w:tcPr>
          <w:p w14:paraId="006ED1A2" w14:textId="77777777" w:rsidR="000018CC" w:rsidRPr="001732C3" w:rsidRDefault="005578F0" w:rsidP="000018CC">
            <w:pPr>
              <w:jc w:val="right"/>
              <w:rPr>
                <w:rFonts w:ascii="Times New Roman" w:hAnsi="Times New Roman" w:cs="Times New Roman"/>
                <w:b w:val="0"/>
                <w:sz w:val="20"/>
                <w:szCs w:val="20"/>
              </w:rPr>
            </w:pPr>
            <m:oMathPara>
              <m:oMathParaPr>
                <m:jc m:val="right"/>
              </m:oMathParaPr>
              <m:oMath>
                <m:sSub>
                  <m:sSubPr>
                    <m:ctrlPr>
                      <w:rPr>
                        <w:rFonts w:ascii="Cambria Math" w:hAnsi="Cambria Math" w:cs="Times New Roman"/>
                        <w:b w:val="0"/>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m:oMathPara>
          </w:p>
        </w:tc>
        <w:tc>
          <w:tcPr>
            <w:tcW w:w="2807" w:type="dxa"/>
          </w:tcPr>
          <w:p w14:paraId="366CF3B2"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Anomalies detected</w:t>
            </w:r>
          </w:p>
        </w:tc>
        <w:tc>
          <w:tcPr>
            <w:tcW w:w="2014" w:type="dxa"/>
          </w:tcPr>
          <w:p w14:paraId="0CCDB4D9"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of log</w:t>
            </w:r>
          </w:p>
        </w:tc>
      </w:tr>
      <w:tr w:rsidR="001732C3" w:rsidRPr="001732C3" w14:paraId="622AB131"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6B475152"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0.01</w:t>
            </w:r>
          </w:p>
        </w:tc>
        <w:tc>
          <w:tcPr>
            <w:tcW w:w="2807" w:type="dxa"/>
          </w:tcPr>
          <w:p w14:paraId="2A07B246"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18</w:t>
            </w:r>
          </w:p>
        </w:tc>
        <w:tc>
          <w:tcPr>
            <w:tcW w:w="2014" w:type="dxa"/>
          </w:tcPr>
          <w:p w14:paraId="044EE819"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0.7</w:t>
            </w:r>
          </w:p>
        </w:tc>
      </w:tr>
      <w:tr w:rsidR="001732C3" w:rsidRPr="001732C3" w14:paraId="3B1CFD52" w14:textId="77777777" w:rsidTr="00DB2639">
        <w:trPr>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1ADC81CA"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0.03</w:t>
            </w:r>
          </w:p>
        </w:tc>
        <w:tc>
          <w:tcPr>
            <w:tcW w:w="2807" w:type="dxa"/>
          </w:tcPr>
          <w:p w14:paraId="186BE5D2"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183</w:t>
            </w:r>
          </w:p>
        </w:tc>
        <w:tc>
          <w:tcPr>
            <w:tcW w:w="2014" w:type="dxa"/>
          </w:tcPr>
          <w:p w14:paraId="7E5C6F0B"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7.1</w:t>
            </w:r>
          </w:p>
        </w:tc>
      </w:tr>
      <w:tr w:rsidR="001732C3" w:rsidRPr="001732C3" w14:paraId="06462C0A"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622F043C"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0.05</w:t>
            </w:r>
          </w:p>
        </w:tc>
        <w:tc>
          <w:tcPr>
            <w:tcW w:w="2807" w:type="dxa"/>
          </w:tcPr>
          <w:p w14:paraId="40C25CA5"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966</w:t>
            </w:r>
          </w:p>
        </w:tc>
        <w:tc>
          <w:tcPr>
            <w:tcW w:w="2014" w:type="dxa"/>
          </w:tcPr>
          <w:p w14:paraId="7B690087"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37.6</w:t>
            </w:r>
          </w:p>
        </w:tc>
      </w:tr>
      <w:tr w:rsidR="001732C3" w:rsidRPr="001732C3" w14:paraId="2F563E3A" w14:textId="77777777" w:rsidTr="00DB2639">
        <w:trPr>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4D142BD0"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0.07</w:t>
            </w:r>
          </w:p>
        </w:tc>
        <w:tc>
          <w:tcPr>
            <w:tcW w:w="2807" w:type="dxa"/>
          </w:tcPr>
          <w:p w14:paraId="19E19C89"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1,348</w:t>
            </w:r>
          </w:p>
        </w:tc>
        <w:tc>
          <w:tcPr>
            <w:tcW w:w="2014" w:type="dxa"/>
          </w:tcPr>
          <w:p w14:paraId="7F3F02AA"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52.5</w:t>
            </w:r>
          </w:p>
        </w:tc>
      </w:tr>
      <w:tr w:rsidR="001732C3" w:rsidRPr="001732C3" w14:paraId="0A6FF617"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1A9E0453"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0.09</w:t>
            </w:r>
          </w:p>
        </w:tc>
        <w:tc>
          <w:tcPr>
            <w:tcW w:w="2807" w:type="dxa"/>
          </w:tcPr>
          <w:p w14:paraId="3B18A20B"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1,620</w:t>
            </w:r>
          </w:p>
        </w:tc>
        <w:tc>
          <w:tcPr>
            <w:tcW w:w="2014" w:type="dxa"/>
          </w:tcPr>
          <w:p w14:paraId="3B0D5B2F" w14:textId="77777777" w:rsidR="000018CC" w:rsidRPr="001732C3" w:rsidRDefault="000018CC" w:rsidP="003A55E7">
            <w:pPr>
              <w:keepNext/>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63.1</w:t>
            </w:r>
          </w:p>
        </w:tc>
      </w:tr>
    </w:tbl>
    <w:p w14:paraId="419DAABC" w14:textId="77777777" w:rsidR="00526831" w:rsidRPr="001732C3" w:rsidRDefault="00526831" w:rsidP="000018CC">
      <w:pPr>
        <w:rPr>
          <w:rFonts w:ascii="Times New Roman" w:hAnsi="Times New Roman" w:cs="Times New Roman"/>
          <w:sz w:val="20"/>
          <w:szCs w:val="20"/>
        </w:rPr>
      </w:pPr>
    </w:p>
    <w:p w14:paraId="3A5ED06E" w14:textId="6CFF17A1"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results revealed that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w:rPr>
            <w:rFonts w:ascii="Cambria Math" w:hAnsi="Cambria Math" w:cs="Times New Roman"/>
            <w:sz w:val="20"/>
            <w:szCs w:val="20"/>
          </w:rPr>
          <m:t>=0.07</m:t>
        </m:r>
      </m:oMath>
      <w:r w:rsidRPr="001732C3">
        <w:rPr>
          <w:rFonts w:ascii="Times New Roman" w:hAnsi="Times New Roman" w:cs="Times New Roman"/>
          <w:sz w:val="20"/>
          <w:szCs w:val="20"/>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in increments of 0.02, the subset of anomalous traces</w:t>
      </w:r>
      <w:r w:rsidR="00BD5F14" w:rsidRPr="001732C3">
        <w:rPr>
          <w:rFonts w:ascii="Times New Roman" w:eastAsiaTheme="minorEastAsia" w:hAnsi="Times New Roman" w:cs="Times New Roman"/>
          <w:sz w:val="20"/>
          <w:szCs w:val="20"/>
        </w:rPr>
        <w:t xml:space="preserve"> was reduced</w:t>
      </w:r>
      <w:r w:rsidRPr="001732C3">
        <w:rPr>
          <w:rFonts w:ascii="Times New Roman" w:eastAsiaTheme="minorEastAsia" w:hAnsi="Times New Roman" w:cs="Times New Roman"/>
          <w:sz w:val="20"/>
          <w:szCs w:val="20"/>
        </w:rPr>
        <w:t xml:space="preserve"> to those of more critical importance; such as substructure 27 (figure </w:t>
      </w:r>
      <w:r w:rsidR="00F342FD">
        <w:rPr>
          <w:rFonts w:ascii="Times New Roman" w:eastAsiaTheme="minorEastAsia" w:hAnsi="Times New Roman" w:cs="Times New Roman"/>
          <w:sz w:val="20"/>
          <w:szCs w:val="20"/>
        </w:rPr>
        <w:t>19.4</w:t>
      </w:r>
      <w:r w:rsidRPr="001732C3">
        <w:rPr>
          <w:rFonts w:ascii="Times New Roman" w:eastAsiaTheme="minorEastAsia" w:hAnsi="Times New Roman" w:cs="Times New Roman"/>
          <w:sz w:val="20"/>
          <w:szCs w:val="20"/>
        </w:rPr>
        <w:t xml:space="preserve">), which exhibited error behavior by an error-log call between rocket burn calls. Conversely, </w:t>
      </w:r>
      <w:r w:rsidRPr="001732C3">
        <w:rPr>
          <w:rFonts w:ascii="Times New Roman" w:hAnsi="Times New Roman" w:cs="Times New Roman"/>
          <w:sz w:val="20"/>
          <w:szCs w:val="20"/>
        </w:rPr>
        <w:t xml:space="preserve">the most compressing patterns, such as figure </w:t>
      </w:r>
      <w:r w:rsidR="00F342FD">
        <w:rPr>
          <w:rFonts w:ascii="Times New Roman" w:hAnsi="Times New Roman" w:cs="Times New Roman"/>
          <w:sz w:val="20"/>
          <w:szCs w:val="20"/>
        </w:rPr>
        <w:t>19.3</w:t>
      </w:r>
      <w:r w:rsidRPr="001732C3">
        <w:rPr>
          <w:rFonts w:ascii="Times New Roman" w:hAnsi="Times New Roman" w:cs="Times New Roman"/>
          <w:sz w:val="20"/>
          <w:szCs w:val="20"/>
        </w:rPr>
        <w:t>, represented well-encapsulated code components.</w:t>
      </w:r>
    </w:p>
    <w:p w14:paraId="626EE50D" w14:textId="652EE988"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3176BA">
        <w:rPr>
          <w:rFonts w:ascii="Times New Roman" w:eastAsiaTheme="minorEastAsia" w:hAnsi="Times New Roman" w:cs="Times New Roman"/>
          <w:sz w:val="20"/>
          <w:szCs w:val="20"/>
        </w:rPr>
        <w:t>19.3</w:t>
      </w:r>
      <w:r w:rsidRPr="001732C3">
        <w:rPr>
          <w:rFonts w:ascii="Times New Roman" w:eastAsiaTheme="minorEastAsia" w:hAnsi="Times New Roman" w:cs="Times New Roman"/>
          <w:sz w:val="20"/>
          <w:szCs w:val="20"/>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this data demonstrates how the method can be used as a grey-box verification aid, providing insight into system behavior that is overlooked by granular white- and black-box test perspectives.</w:t>
      </w:r>
    </w:p>
    <w:p w14:paraId="56DE86B2" w14:textId="3105FA7A" w:rsidR="00381242" w:rsidRDefault="00381242" w:rsidP="000018CC">
      <w:pPr>
        <w:rPr>
          <w:ins w:id="731" w:author="jesse" w:date="2018-04-02T09:24:00Z"/>
          <w:rFonts w:ascii="Times New Roman" w:hAnsi="Times New Roman" w:cs="Times New Roman"/>
          <w:sz w:val="20"/>
          <w:szCs w:val="20"/>
        </w:rPr>
      </w:pPr>
      <w:ins w:id="732" w:author="jesse" w:date="2018-04-02T09:24:00Z">
        <w:r>
          <w:rPr>
            <w:rFonts w:ascii="Times New Roman" w:hAnsi="Times New Roman" w:cs="Times New Roman"/>
            <w:sz w:val="20"/>
            <w:szCs w:val="20"/>
          </w:rPr>
          <w:t>5.7 Summary</w:t>
        </w:r>
      </w:ins>
    </w:p>
    <w:p w14:paraId="588BEB8F" w14:textId="79DAB855" w:rsidR="000149FF" w:rsidRPr="00685B56" w:rsidRDefault="00685B56" w:rsidP="000018CC">
      <w:pPr>
        <w:rPr>
          <w:rFonts w:ascii="Times New Roman" w:hAnsi="Times New Roman" w:cs="Times New Roman"/>
          <w:sz w:val="20"/>
          <w:szCs w:val="20"/>
        </w:rPr>
      </w:pPr>
      <w:r>
        <w:rPr>
          <w:rFonts w:ascii="Times New Roman" w:hAnsi="Times New Roman" w:cs="Times New Roman"/>
          <w:sz w:val="20"/>
          <w:szCs w:val="20"/>
        </w:rPr>
        <w:t xml:space="preserve">Summarizing the results of this chapter, the evaluation of </w:t>
      </w:r>
      <w:del w:id="733" w:author="Larry Holder" w:date="2018-03-31T12:18:00Z">
        <w:r w:rsidDel="00D143CB">
          <w:rPr>
            <w:rFonts w:ascii="Times New Roman" w:hAnsi="Times New Roman" w:cs="Times New Roman"/>
            <w:sz w:val="20"/>
            <w:szCs w:val="20"/>
          </w:rPr>
          <w:delText xml:space="preserve">algorithm </w:delText>
        </w:r>
      </w:del>
      <w:ins w:id="734" w:author="Larry Holder" w:date="2018-03-31T12:18:00Z">
        <w:r w:rsidR="00D143CB">
          <w:rPr>
            <w:rFonts w:ascii="Times New Roman" w:hAnsi="Times New Roman" w:cs="Times New Roman"/>
            <w:sz w:val="20"/>
            <w:szCs w:val="20"/>
          </w:rPr>
          <w:t xml:space="preserve">Algorithm </w:t>
        </w:r>
      </w:ins>
      <w:del w:id="735" w:author="Larry Holder" w:date="2018-03-31T12:18:00Z">
        <w:r w:rsidR="005F597B" w:rsidDel="00D143CB">
          <w:rPr>
            <w:rFonts w:ascii="Times New Roman" w:hAnsi="Times New Roman" w:cs="Times New Roman"/>
            <w:sz w:val="20"/>
            <w:szCs w:val="20"/>
          </w:rPr>
          <w:delText>one</w:delText>
        </w:r>
        <w:r w:rsidDel="00D143CB">
          <w:rPr>
            <w:rFonts w:ascii="Times New Roman" w:hAnsi="Times New Roman" w:cs="Times New Roman"/>
            <w:sz w:val="20"/>
            <w:szCs w:val="20"/>
          </w:rPr>
          <w:delText xml:space="preserve"> </w:delText>
        </w:r>
      </w:del>
      <w:ins w:id="736" w:author="Larry Holder" w:date="2018-03-31T12:18:00Z">
        <w:r w:rsidR="00D143CB">
          <w:rPr>
            <w:rFonts w:ascii="Times New Roman" w:hAnsi="Times New Roman" w:cs="Times New Roman"/>
            <w:sz w:val="20"/>
            <w:szCs w:val="20"/>
          </w:rPr>
          <w:t xml:space="preserve">1 </w:t>
        </w:r>
      </w:ins>
      <w:r>
        <w:rPr>
          <w:rFonts w:ascii="Times New Roman" w:hAnsi="Times New Roman" w:cs="Times New Roman"/>
          <w:sz w:val="20"/>
          <w:szCs w:val="20"/>
        </w:rPr>
        <w:t>showed very good performance for datasets under a range of controlled conditions, as well as promising outputs on a real dataset. Additionally, the method showed</w:t>
      </w:r>
      <w:r w:rsidR="00E958F2">
        <w:rPr>
          <w:rFonts w:ascii="Times New Roman" w:hAnsi="Times New Roman" w:cs="Times New Roman"/>
          <w:sz w:val="20"/>
          <w:szCs w:val="20"/>
        </w:rPr>
        <w:t xml:space="preserve"> comparable performance to a known </w:t>
      </w:r>
      <w:r w:rsidR="00971D82">
        <w:rPr>
          <w:rFonts w:ascii="Times New Roman" w:hAnsi="Times New Roman" w:cs="Times New Roman"/>
          <w:sz w:val="20"/>
          <w:szCs w:val="20"/>
        </w:rPr>
        <w:t>algorithm of the same form</w:t>
      </w:r>
      <w:r w:rsidR="008B4FC4">
        <w:rPr>
          <w:rFonts w:ascii="Times New Roman" w:hAnsi="Times New Roman" w:cs="Times New Roman"/>
          <w:sz w:val="20"/>
          <w:szCs w:val="20"/>
        </w:rPr>
        <w:t xml:space="preserve">, the sampling algorithm from </w:t>
      </w:r>
      <w:r w:rsidR="008B4FC4">
        <w:rPr>
          <w:rFonts w:ascii="Times New Roman" w:hAnsi="Times New Roman" w:cs="Times New Roman"/>
          <w:sz w:val="20"/>
          <w:szCs w:val="20"/>
        </w:rPr>
        <w:lastRenderedPageBreak/>
        <w:t>(</w:t>
      </w:r>
      <w:proofErr w:type="spellStart"/>
      <w:r w:rsidR="008B4FC4">
        <w:rPr>
          <w:rFonts w:ascii="Times New Roman" w:hAnsi="Times New Roman" w:cs="Times New Roman"/>
          <w:sz w:val="20"/>
          <w:szCs w:val="20"/>
        </w:rPr>
        <w:t>Bezerra</w:t>
      </w:r>
      <w:proofErr w:type="spellEnd"/>
      <w:r w:rsidR="008B4FC4">
        <w:rPr>
          <w:rFonts w:ascii="Times New Roman" w:hAnsi="Times New Roman" w:cs="Times New Roman"/>
          <w:sz w:val="20"/>
          <w:szCs w:val="20"/>
        </w:rPr>
        <w:t xml:space="preserve"> et al., 2013).</w:t>
      </w:r>
      <w:r w:rsidR="002173C5">
        <w:rPr>
          <w:rFonts w:ascii="Times New Roman" w:hAnsi="Times New Roman" w:cs="Times New Roman"/>
          <w:sz w:val="20"/>
          <w:szCs w:val="20"/>
        </w:rPr>
        <w:t xml:space="preserve"> Finally, </w:t>
      </w:r>
      <w:del w:id="737" w:author="Larry Holder" w:date="2018-03-31T12:18:00Z">
        <w:r w:rsidR="002173C5" w:rsidDel="00D143CB">
          <w:rPr>
            <w:rFonts w:ascii="Times New Roman" w:hAnsi="Times New Roman" w:cs="Times New Roman"/>
            <w:sz w:val="20"/>
            <w:szCs w:val="20"/>
          </w:rPr>
          <w:delText>algorithm one</w:delText>
        </w:r>
      </w:del>
      <w:ins w:id="738" w:author="Larry Holder" w:date="2018-03-31T12:18:00Z">
        <w:r w:rsidR="00D143CB">
          <w:rPr>
            <w:rFonts w:ascii="Times New Roman" w:hAnsi="Times New Roman" w:cs="Times New Roman"/>
            <w:sz w:val="20"/>
            <w:szCs w:val="20"/>
          </w:rPr>
          <w:t>Algorithm 1</w:t>
        </w:r>
      </w:ins>
      <w:r w:rsidR="002173C5">
        <w:rPr>
          <w:rFonts w:ascii="Times New Roman" w:hAnsi="Times New Roman" w:cs="Times New Roman"/>
          <w:sz w:val="20"/>
          <w:szCs w:val="20"/>
        </w:rPr>
        <w:t xml:space="preserve"> was tested on a real dataset which contained no anomaly </w:t>
      </w:r>
      <w:r w:rsidR="00F57344">
        <w:rPr>
          <w:rFonts w:ascii="Times New Roman" w:hAnsi="Times New Roman" w:cs="Times New Roman"/>
          <w:sz w:val="20"/>
          <w:szCs w:val="20"/>
        </w:rPr>
        <w:t>labels, but</w:t>
      </w:r>
      <w:r w:rsidR="002173C5">
        <w:rPr>
          <w:rFonts w:ascii="Times New Roman" w:hAnsi="Times New Roman" w:cs="Times New Roman"/>
          <w:sz w:val="20"/>
          <w:szCs w:val="20"/>
        </w:rPr>
        <w:t xml:space="preserve"> </w:t>
      </w:r>
      <w:r w:rsidR="00F90474">
        <w:rPr>
          <w:rFonts w:ascii="Times New Roman" w:hAnsi="Times New Roman" w:cs="Times New Roman"/>
          <w:sz w:val="20"/>
          <w:szCs w:val="20"/>
        </w:rPr>
        <w:t xml:space="preserve">its output </w:t>
      </w:r>
      <w:r w:rsidR="002173C5">
        <w:rPr>
          <w:rFonts w:ascii="Times New Roman" w:hAnsi="Times New Roman" w:cs="Times New Roman"/>
          <w:sz w:val="20"/>
          <w:szCs w:val="20"/>
        </w:rPr>
        <w:t xml:space="preserve">provided many useful properties of the input </w:t>
      </w:r>
      <w:r w:rsidR="004A2E7F">
        <w:rPr>
          <w:rFonts w:ascii="Times New Roman" w:hAnsi="Times New Roman" w:cs="Times New Roman"/>
          <w:sz w:val="20"/>
          <w:szCs w:val="20"/>
        </w:rPr>
        <w:t>data and</w:t>
      </w:r>
      <w:r w:rsidR="002173C5">
        <w:rPr>
          <w:rFonts w:ascii="Times New Roman" w:hAnsi="Times New Roman" w:cs="Times New Roman"/>
          <w:sz w:val="20"/>
          <w:szCs w:val="20"/>
        </w:rPr>
        <w:t xml:space="preserve"> demonstrated the use of the method for systems verification and analysis. </w:t>
      </w:r>
      <w:r w:rsidR="00117967">
        <w:rPr>
          <w:rFonts w:ascii="Times New Roman" w:hAnsi="Times New Roman" w:cs="Times New Roman"/>
          <w:sz w:val="20"/>
          <w:szCs w:val="20"/>
        </w:rPr>
        <w:t>The results of this chapter show strong performance on the task of anomaly detection, but also represent a</w:t>
      </w:r>
      <w:r w:rsidR="00B56AA5">
        <w:rPr>
          <w:rFonts w:ascii="Times New Roman" w:hAnsi="Times New Roman" w:cs="Times New Roman"/>
          <w:sz w:val="20"/>
          <w:szCs w:val="20"/>
        </w:rPr>
        <w:t xml:space="preserve">n </w:t>
      </w:r>
      <w:r w:rsidR="004A2E7F">
        <w:rPr>
          <w:rFonts w:ascii="Times New Roman" w:hAnsi="Times New Roman" w:cs="Times New Roman"/>
          <w:sz w:val="20"/>
          <w:szCs w:val="20"/>
        </w:rPr>
        <w:t>algorithmic approach</w:t>
      </w:r>
      <w:r w:rsidR="00117967">
        <w:rPr>
          <w:rFonts w:ascii="Times New Roman" w:hAnsi="Times New Roman" w:cs="Times New Roman"/>
          <w:sz w:val="20"/>
          <w:szCs w:val="20"/>
        </w:rPr>
        <w:t xml:space="preserve"> </w:t>
      </w:r>
      <w:del w:id="739" w:author="Larry Holder" w:date="2018-03-31T12:19:00Z">
        <w:r w:rsidR="00B56AA5" w:rsidDel="00D143CB">
          <w:rPr>
            <w:rFonts w:ascii="Times New Roman" w:hAnsi="Times New Roman" w:cs="Times New Roman"/>
            <w:sz w:val="20"/>
            <w:szCs w:val="20"/>
          </w:rPr>
          <w:delText xml:space="preserve">tailor </w:delText>
        </w:r>
      </w:del>
      <w:r w:rsidR="00B56AA5">
        <w:rPr>
          <w:rFonts w:ascii="Times New Roman" w:hAnsi="Times New Roman" w:cs="Times New Roman"/>
          <w:sz w:val="20"/>
          <w:szCs w:val="20"/>
        </w:rPr>
        <w:t xml:space="preserve">engineered </w:t>
      </w:r>
      <w:r w:rsidR="00117967">
        <w:rPr>
          <w:rFonts w:ascii="Times New Roman" w:hAnsi="Times New Roman" w:cs="Times New Roman"/>
          <w:sz w:val="20"/>
          <w:szCs w:val="20"/>
        </w:rPr>
        <w:t xml:space="preserve">for the specific objective of anomaly detection. </w:t>
      </w:r>
      <w:r w:rsidR="00761BB0">
        <w:rPr>
          <w:rFonts w:ascii="Times New Roman" w:hAnsi="Times New Roman" w:cs="Times New Roman"/>
          <w:sz w:val="20"/>
          <w:szCs w:val="20"/>
        </w:rPr>
        <w:t xml:space="preserve">Future approaches </w:t>
      </w:r>
      <w:r w:rsidR="00BA6BA4">
        <w:rPr>
          <w:rFonts w:ascii="Times New Roman" w:hAnsi="Times New Roman" w:cs="Times New Roman"/>
          <w:sz w:val="20"/>
          <w:szCs w:val="20"/>
        </w:rPr>
        <w:t>w</w:t>
      </w:r>
      <w:r w:rsidR="00761BB0">
        <w:rPr>
          <w:rFonts w:ascii="Times New Roman" w:hAnsi="Times New Roman" w:cs="Times New Roman"/>
          <w:sz w:val="20"/>
          <w:szCs w:val="20"/>
        </w:rPr>
        <w:t xml:space="preserve">ould surpass this property by </w:t>
      </w:r>
      <w:r w:rsidR="00AA7A08">
        <w:rPr>
          <w:rFonts w:ascii="Times New Roman" w:hAnsi="Times New Roman" w:cs="Times New Roman"/>
          <w:sz w:val="20"/>
          <w:szCs w:val="20"/>
        </w:rPr>
        <w:t>incorporating</w:t>
      </w:r>
      <w:r w:rsidR="00761BB0">
        <w:rPr>
          <w:rFonts w:ascii="Times New Roman" w:hAnsi="Times New Roman" w:cs="Times New Roman"/>
          <w:sz w:val="20"/>
          <w:szCs w:val="20"/>
        </w:rPr>
        <w:t xml:space="preserve"> less supervised engineering</w:t>
      </w:r>
      <w:r w:rsidR="00AA7A08">
        <w:rPr>
          <w:rFonts w:ascii="Times New Roman" w:hAnsi="Times New Roman" w:cs="Times New Roman"/>
          <w:sz w:val="20"/>
          <w:szCs w:val="20"/>
        </w:rPr>
        <w:t xml:space="preserve"> in their composition, or less foreknowledge</w:t>
      </w:r>
      <w:r w:rsidR="00761BB0">
        <w:rPr>
          <w:rFonts w:ascii="Times New Roman" w:hAnsi="Times New Roman" w:cs="Times New Roman"/>
          <w:sz w:val="20"/>
          <w:szCs w:val="20"/>
        </w:rPr>
        <w:t xml:space="preserve"> </w:t>
      </w:r>
      <w:r w:rsidR="00AA7A08">
        <w:rPr>
          <w:rFonts w:ascii="Times New Roman" w:hAnsi="Times New Roman" w:cs="Times New Roman"/>
          <w:sz w:val="20"/>
          <w:szCs w:val="20"/>
        </w:rPr>
        <w:t>of their intended internal representation</w:t>
      </w:r>
      <w:r w:rsidR="00032E98">
        <w:rPr>
          <w:rFonts w:ascii="Times New Roman" w:hAnsi="Times New Roman" w:cs="Times New Roman"/>
          <w:sz w:val="20"/>
          <w:szCs w:val="20"/>
        </w:rPr>
        <w:t xml:space="preserve"> and data sources</w:t>
      </w:r>
      <w:r w:rsidR="00AA7A08">
        <w:rPr>
          <w:rFonts w:ascii="Times New Roman" w:hAnsi="Times New Roman" w:cs="Times New Roman"/>
          <w:sz w:val="20"/>
          <w:szCs w:val="20"/>
        </w:rPr>
        <w:t xml:space="preserve">, </w:t>
      </w:r>
      <w:r w:rsidR="001E42D7">
        <w:rPr>
          <w:rFonts w:ascii="Times New Roman" w:hAnsi="Times New Roman" w:cs="Times New Roman"/>
          <w:sz w:val="20"/>
          <w:szCs w:val="20"/>
        </w:rPr>
        <w:t>akin to how</w:t>
      </w:r>
      <w:r w:rsidR="00761BB0">
        <w:rPr>
          <w:rFonts w:ascii="Times New Roman" w:hAnsi="Times New Roman" w:cs="Times New Roman"/>
          <w:sz w:val="20"/>
          <w:szCs w:val="20"/>
        </w:rPr>
        <w:t xml:space="preserve"> deep neural networks are capable of learning properties of data wit</w:t>
      </w:r>
      <w:r w:rsidR="00301E76">
        <w:rPr>
          <w:rFonts w:ascii="Times New Roman" w:hAnsi="Times New Roman" w:cs="Times New Roman"/>
          <w:sz w:val="20"/>
          <w:szCs w:val="20"/>
        </w:rPr>
        <w:t>h less forward engineering.</w:t>
      </w:r>
    </w:p>
    <w:p w14:paraId="0E9A3251" w14:textId="77777777" w:rsidR="000149FF" w:rsidRPr="001732C3" w:rsidRDefault="000149FF" w:rsidP="000018CC">
      <w:pPr>
        <w:rPr>
          <w:rFonts w:ascii="Times New Roman" w:hAnsi="Times New Roman" w:cs="Times New Roman"/>
          <w:b/>
          <w:sz w:val="20"/>
          <w:szCs w:val="20"/>
        </w:rPr>
      </w:pPr>
    </w:p>
    <w:p w14:paraId="751DF9F6" w14:textId="77777777" w:rsidR="000149FF" w:rsidRPr="001732C3" w:rsidRDefault="000149FF" w:rsidP="000018CC">
      <w:pPr>
        <w:rPr>
          <w:rFonts w:ascii="Times New Roman" w:hAnsi="Times New Roman" w:cs="Times New Roman"/>
          <w:b/>
          <w:sz w:val="20"/>
          <w:szCs w:val="20"/>
        </w:rPr>
      </w:pPr>
    </w:p>
    <w:p w14:paraId="7C44045C" w14:textId="77777777" w:rsidR="000149FF" w:rsidRPr="001732C3" w:rsidRDefault="000149FF" w:rsidP="000018CC">
      <w:pPr>
        <w:rPr>
          <w:rFonts w:ascii="Times New Roman" w:hAnsi="Times New Roman" w:cs="Times New Roman"/>
          <w:b/>
          <w:sz w:val="20"/>
          <w:szCs w:val="20"/>
        </w:rPr>
      </w:pPr>
    </w:p>
    <w:p w14:paraId="790443AE" w14:textId="77777777" w:rsidR="000149FF" w:rsidRPr="001732C3" w:rsidRDefault="000149FF" w:rsidP="000018CC">
      <w:pPr>
        <w:rPr>
          <w:rFonts w:ascii="Times New Roman" w:hAnsi="Times New Roman" w:cs="Times New Roman"/>
          <w:b/>
          <w:sz w:val="20"/>
          <w:szCs w:val="20"/>
        </w:rPr>
      </w:pPr>
    </w:p>
    <w:p w14:paraId="4915356C" w14:textId="77777777" w:rsidR="000149FF" w:rsidRPr="001732C3" w:rsidRDefault="000149FF" w:rsidP="000018CC">
      <w:pPr>
        <w:rPr>
          <w:rFonts w:ascii="Times New Roman" w:hAnsi="Times New Roman" w:cs="Times New Roman"/>
          <w:b/>
          <w:sz w:val="20"/>
          <w:szCs w:val="20"/>
        </w:rPr>
      </w:pPr>
    </w:p>
    <w:p w14:paraId="4D2E3D8F" w14:textId="77777777" w:rsidR="000149FF" w:rsidRPr="001732C3" w:rsidRDefault="000149FF" w:rsidP="000018CC">
      <w:pPr>
        <w:rPr>
          <w:rFonts w:ascii="Times New Roman" w:hAnsi="Times New Roman" w:cs="Times New Roman"/>
          <w:b/>
          <w:sz w:val="20"/>
          <w:szCs w:val="20"/>
        </w:rPr>
      </w:pPr>
    </w:p>
    <w:p w14:paraId="275B6E1B" w14:textId="77777777" w:rsidR="000149FF" w:rsidRPr="001732C3" w:rsidRDefault="000149FF" w:rsidP="000018CC">
      <w:pPr>
        <w:rPr>
          <w:rFonts w:ascii="Times New Roman" w:hAnsi="Times New Roman" w:cs="Times New Roman"/>
          <w:b/>
          <w:sz w:val="20"/>
          <w:szCs w:val="20"/>
        </w:rPr>
      </w:pPr>
    </w:p>
    <w:p w14:paraId="0F9B6F5E" w14:textId="77777777" w:rsidR="000149FF" w:rsidRPr="001732C3" w:rsidRDefault="000149FF" w:rsidP="000018CC">
      <w:pPr>
        <w:rPr>
          <w:rFonts w:ascii="Times New Roman" w:hAnsi="Times New Roman" w:cs="Times New Roman"/>
          <w:b/>
          <w:sz w:val="20"/>
          <w:szCs w:val="20"/>
        </w:rPr>
      </w:pPr>
    </w:p>
    <w:p w14:paraId="40D4A35E" w14:textId="78A0D442" w:rsidR="000149FF" w:rsidRPr="001732C3" w:rsidRDefault="000149FF" w:rsidP="000018CC">
      <w:pPr>
        <w:rPr>
          <w:rFonts w:ascii="Times New Roman" w:hAnsi="Times New Roman" w:cs="Times New Roman"/>
          <w:b/>
          <w:sz w:val="20"/>
          <w:szCs w:val="20"/>
        </w:rPr>
      </w:pPr>
    </w:p>
    <w:p w14:paraId="4AC88AD0" w14:textId="61FAD6AE" w:rsidR="009C3DD8" w:rsidRPr="001732C3" w:rsidRDefault="009C3DD8" w:rsidP="000018CC">
      <w:pPr>
        <w:rPr>
          <w:rFonts w:ascii="Times New Roman" w:hAnsi="Times New Roman" w:cs="Times New Roman"/>
          <w:b/>
          <w:sz w:val="20"/>
          <w:szCs w:val="20"/>
        </w:rPr>
      </w:pPr>
    </w:p>
    <w:p w14:paraId="6F0AB324" w14:textId="44FE6C26" w:rsidR="00C66E62" w:rsidRDefault="00DE252B" w:rsidP="00DE252B">
      <w:pPr>
        <w:tabs>
          <w:tab w:val="left" w:pos="1440"/>
        </w:tabs>
        <w:rPr>
          <w:rFonts w:ascii="Times New Roman" w:hAnsi="Times New Roman" w:cs="Times New Roman"/>
          <w:b/>
          <w:sz w:val="20"/>
          <w:szCs w:val="20"/>
        </w:rPr>
      </w:pPr>
      <w:r>
        <w:rPr>
          <w:rFonts w:ascii="Times New Roman" w:hAnsi="Times New Roman" w:cs="Times New Roman"/>
          <w:b/>
          <w:sz w:val="20"/>
          <w:szCs w:val="20"/>
        </w:rPr>
        <w:tab/>
      </w:r>
    </w:p>
    <w:p w14:paraId="6F87CD43" w14:textId="47DA6CEA" w:rsidR="00DE252B" w:rsidRDefault="00DE252B" w:rsidP="00DE252B">
      <w:pPr>
        <w:tabs>
          <w:tab w:val="left" w:pos="1440"/>
        </w:tabs>
        <w:rPr>
          <w:rFonts w:ascii="Times New Roman" w:hAnsi="Times New Roman" w:cs="Times New Roman"/>
          <w:b/>
          <w:sz w:val="20"/>
          <w:szCs w:val="20"/>
        </w:rPr>
      </w:pPr>
    </w:p>
    <w:p w14:paraId="2191244D" w14:textId="582A68E6" w:rsidR="00DE252B" w:rsidRDefault="00DE252B" w:rsidP="00DE252B">
      <w:pPr>
        <w:tabs>
          <w:tab w:val="left" w:pos="1440"/>
        </w:tabs>
        <w:rPr>
          <w:rFonts w:ascii="Times New Roman" w:hAnsi="Times New Roman" w:cs="Times New Roman"/>
          <w:b/>
          <w:sz w:val="20"/>
          <w:szCs w:val="20"/>
        </w:rPr>
      </w:pPr>
    </w:p>
    <w:p w14:paraId="6E0731F8" w14:textId="2514DEF2" w:rsidR="00DE252B" w:rsidRDefault="00DE252B" w:rsidP="00DE252B">
      <w:pPr>
        <w:tabs>
          <w:tab w:val="left" w:pos="1440"/>
        </w:tabs>
        <w:rPr>
          <w:rFonts w:ascii="Times New Roman" w:hAnsi="Times New Roman" w:cs="Times New Roman"/>
          <w:b/>
          <w:sz w:val="20"/>
          <w:szCs w:val="20"/>
        </w:rPr>
      </w:pPr>
    </w:p>
    <w:p w14:paraId="2CB9BA77" w14:textId="6C3324D2" w:rsidR="00DE252B" w:rsidRDefault="00DE252B" w:rsidP="00DE252B">
      <w:pPr>
        <w:tabs>
          <w:tab w:val="left" w:pos="1440"/>
        </w:tabs>
        <w:rPr>
          <w:rFonts w:ascii="Times New Roman" w:hAnsi="Times New Roman" w:cs="Times New Roman"/>
          <w:b/>
          <w:sz w:val="20"/>
          <w:szCs w:val="20"/>
        </w:rPr>
      </w:pPr>
    </w:p>
    <w:p w14:paraId="011871F9" w14:textId="21D8FD4E" w:rsidR="00DE252B" w:rsidRDefault="00DE252B" w:rsidP="00DE252B">
      <w:pPr>
        <w:tabs>
          <w:tab w:val="left" w:pos="1440"/>
        </w:tabs>
        <w:rPr>
          <w:rFonts w:ascii="Times New Roman" w:hAnsi="Times New Roman" w:cs="Times New Roman"/>
          <w:b/>
          <w:sz w:val="20"/>
          <w:szCs w:val="20"/>
        </w:rPr>
      </w:pPr>
    </w:p>
    <w:p w14:paraId="1C7A5462" w14:textId="1C03F7AD" w:rsidR="00DE252B" w:rsidRDefault="00DE252B" w:rsidP="00DE252B">
      <w:pPr>
        <w:tabs>
          <w:tab w:val="left" w:pos="1440"/>
        </w:tabs>
        <w:rPr>
          <w:rFonts w:ascii="Times New Roman" w:hAnsi="Times New Roman" w:cs="Times New Roman"/>
          <w:b/>
          <w:sz w:val="20"/>
          <w:szCs w:val="20"/>
        </w:rPr>
      </w:pPr>
    </w:p>
    <w:p w14:paraId="5F416F4A" w14:textId="6C575E5B" w:rsidR="00DE252B" w:rsidRDefault="00DE252B" w:rsidP="00DE252B">
      <w:pPr>
        <w:tabs>
          <w:tab w:val="left" w:pos="1440"/>
        </w:tabs>
        <w:rPr>
          <w:rFonts w:ascii="Times New Roman" w:hAnsi="Times New Roman" w:cs="Times New Roman"/>
          <w:b/>
          <w:sz w:val="20"/>
          <w:szCs w:val="20"/>
        </w:rPr>
      </w:pPr>
    </w:p>
    <w:p w14:paraId="6ECBC3F0" w14:textId="1A28CA32" w:rsidR="00DE252B" w:rsidRDefault="00DE252B" w:rsidP="00DE252B">
      <w:pPr>
        <w:tabs>
          <w:tab w:val="left" w:pos="1440"/>
        </w:tabs>
        <w:rPr>
          <w:rFonts w:ascii="Times New Roman" w:hAnsi="Times New Roman" w:cs="Times New Roman"/>
          <w:b/>
          <w:sz w:val="20"/>
          <w:szCs w:val="20"/>
        </w:rPr>
      </w:pPr>
    </w:p>
    <w:p w14:paraId="29E1AB52" w14:textId="51762362" w:rsidR="00DE252B" w:rsidRDefault="00DE252B" w:rsidP="00DE252B">
      <w:pPr>
        <w:tabs>
          <w:tab w:val="left" w:pos="1440"/>
        </w:tabs>
        <w:rPr>
          <w:rFonts w:ascii="Times New Roman" w:hAnsi="Times New Roman" w:cs="Times New Roman"/>
          <w:b/>
          <w:sz w:val="20"/>
          <w:szCs w:val="20"/>
        </w:rPr>
      </w:pPr>
    </w:p>
    <w:p w14:paraId="3C384217" w14:textId="554C3DE0" w:rsidR="00DE252B" w:rsidRDefault="00DE252B" w:rsidP="00DE252B">
      <w:pPr>
        <w:tabs>
          <w:tab w:val="left" w:pos="1440"/>
        </w:tabs>
        <w:rPr>
          <w:rFonts w:ascii="Times New Roman" w:hAnsi="Times New Roman" w:cs="Times New Roman"/>
          <w:b/>
          <w:sz w:val="20"/>
          <w:szCs w:val="20"/>
        </w:rPr>
      </w:pPr>
    </w:p>
    <w:p w14:paraId="68EEAC30" w14:textId="2750AA45" w:rsidR="00DE252B" w:rsidRDefault="00DE252B" w:rsidP="00DE252B">
      <w:pPr>
        <w:tabs>
          <w:tab w:val="left" w:pos="1440"/>
        </w:tabs>
        <w:rPr>
          <w:rFonts w:ascii="Times New Roman" w:hAnsi="Times New Roman" w:cs="Times New Roman"/>
          <w:b/>
          <w:sz w:val="20"/>
          <w:szCs w:val="20"/>
        </w:rPr>
      </w:pPr>
    </w:p>
    <w:p w14:paraId="5CA0E411" w14:textId="235A5990" w:rsidR="00DE252B" w:rsidRDefault="00DE252B" w:rsidP="00DE252B">
      <w:pPr>
        <w:tabs>
          <w:tab w:val="left" w:pos="1440"/>
        </w:tabs>
        <w:rPr>
          <w:rFonts w:ascii="Times New Roman" w:hAnsi="Times New Roman" w:cs="Times New Roman"/>
          <w:b/>
          <w:sz w:val="20"/>
          <w:szCs w:val="20"/>
        </w:rPr>
      </w:pPr>
    </w:p>
    <w:p w14:paraId="5C2AA6AD" w14:textId="6B4931FB" w:rsidR="00DE252B" w:rsidRDefault="00DE252B" w:rsidP="00DE252B">
      <w:pPr>
        <w:tabs>
          <w:tab w:val="left" w:pos="1440"/>
        </w:tabs>
        <w:rPr>
          <w:rFonts w:ascii="Times New Roman" w:hAnsi="Times New Roman" w:cs="Times New Roman"/>
          <w:b/>
          <w:sz w:val="20"/>
          <w:szCs w:val="20"/>
        </w:rPr>
      </w:pPr>
    </w:p>
    <w:p w14:paraId="720F630A" w14:textId="53577662" w:rsidR="00DE252B" w:rsidRDefault="00DE252B" w:rsidP="00DE252B">
      <w:pPr>
        <w:tabs>
          <w:tab w:val="left" w:pos="1440"/>
        </w:tabs>
        <w:rPr>
          <w:rFonts w:ascii="Times New Roman" w:hAnsi="Times New Roman" w:cs="Times New Roman"/>
          <w:b/>
          <w:sz w:val="20"/>
          <w:szCs w:val="20"/>
        </w:rPr>
      </w:pPr>
    </w:p>
    <w:p w14:paraId="3049670E" w14:textId="17995B26" w:rsidR="00DE252B" w:rsidRDefault="00DE252B" w:rsidP="00DE252B">
      <w:pPr>
        <w:tabs>
          <w:tab w:val="left" w:pos="1440"/>
        </w:tabs>
        <w:rPr>
          <w:rFonts w:ascii="Times New Roman" w:hAnsi="Times New Roman" w:cs="Times New Roman"/>
          <w:b/>
          <w:sz w:val="20"/>
          <w:szCs w:val="20"/>
        </w:rPr>
      </w:pPr>
    </w:p>
    <w:p w14:paraId="714A861C" w14:textId="77777777" w:rsidR="00DE252B" w:rsidRDefault="00DE252B" w:rsidP="00DE252B">
      <w:pPr>
        <w:tabs>
          <w:tab w:val="left" w:pos="1440"/>
        </w:tabs>
        <w:rPr>
          <w:rFonts w:ascii="Times New Roman" w:hAnsi="Times New Roman" w:cs="Times New Roman"/>
          <w:b/>
          <w:sz w:val="20"/>
          <w:szCs w:val="20"/>
        </w:rPr>
      </w:pPr>
    </w:p>
    <w:p w14:paraId="1EC2D52F" w14:textId="683D61B7" w:rsidR="000149FF" w:rsidRPr="001732C3" w:rsidRDefault="00D3755E" w:rsidP="009824DE">
      <w:pPr>
        <w:jc w:val="center"/>
        <w:outlineLvl w:val="0"/>
        <w:rPr>
          <w:rFonts w:ascii="Times New Roman" w:hAnsi="Times New Roman" w:cs="Times New Roman"/>
          <w:sz w:val="24"/>
          <w:szCs w:val="24"/>
        </w:rPr>
      </w:pPr>
      <w:r w:rsidRPr="001732C3">
        <w:rPr>
          <w:rFonts w:ascii="Times New Roman" w:hAnsi="Times New Roman" w:cs="Times New Roman"/>
          <w:sz w:val="24"/>
          <w:szCs w:val="24"/>
        </w:rPr>
        <w:t>CHAPTER SIX</w:t>
      </w:r>
      <w:r w:rsidR="000149FF" w:rsidRPr="001732C3">
        <w:rPr>
          <w:rFonts w:ascii="Times New Roman" w:hAnsi="Times New Roman" w:cs="Times New Roman"/>
          <w:sz w:val="24"/>
          <w:szCs w:val="24"/>
        </w:rPr>
        <w:t>: CONCLUSIONS AND FUTURE WORK</w:t>
      </w:r>
    </w:p>
    <w:p w14:paraId="5355FC70" w14:textId="28E5EC36" w:rsidR="000018CC" w:rsidRPr="001732C3" w:rsidDel="00D143CB" w:rsidRDefault="000018CC" w:rsidP="009824DE">
      <w:pPr>
        <w:outlineLvl w:val="0"/>
        <w:rPr>
          <w:del w:id="740" w:author="Larry Holder" w:date="2018-03-31T12:19:00Z"/>
          <w:rFonts w:ascii="Times New Roman" w:hAnsi="Times New Roman" w:cs="Times New Roman"/>
          <w:b/>
          <w:sz w:val="20"/>
          <w:szCs w:val="20"/>
        </w:rPr>
      </w:pPr>
      <w:del w:id="741" w:author="Larry Holder" w:date="2018-03-31T12:19:00Z">
        <w:r w:rsidRPr="001732C3" w:rsidDel="00D143CB">
          <w:rPr>
            <w:rFonts w:ascii="Times New Roman" w:hAnsi="Times New Roman" w:cs="Times New Roman"/>
            <w:b/>
            <w:sz w:val="20"/>
            <w:szCs w:val="20"/>
          </w:rPr>
          <w:delText>Conclusions and Future Work</w:delText>
        </w:r>
      </w:del>
    </w:p>
    <w:p w14:paraId="24C230ED" w14:textId="1EF836B3"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Overall, the results indicate </w:t>
      </w:r>
      <w:r w:rsidR="003E1269" w:rsidRPr="001732C3">
        <w:rPr>
          <w:rFonts w:ascii="Times New Roman" w:hAnsi="Times New Roman" w:cs="Times New Roman"/>
          <w:sz w:val="20"/>
          <w:szCs w:val="20"/>
        </w:rPr>
        <w:t>the</w:t>
      </w:r>
      <w:r w:rsidRPr="001732C3">
        <w:rPr>
          <w:rFonts w:ascii="Times New Roman" w:hAnsi="Times New Roman" w:cs="Times New Roman"/>
          <w:sz w:val="20"/>
          <w:szCs w:val="20"/>
        </w:rPr>
        <w:t xml:space="preserve"> </w:t>
      </w:r>
      <w:ins w:id="742" w:author="Larry Holder" w:date="2018-03-31T12:23:00Z">
        <w:r w:rsidR="00D143CB">
          <w:rPr>
            <w:rFonts w:ascii="Times New Roman" w:hAnsi="Times New Roman" w:cs="Times New Roman"/>
            <w:sz w:val="20"/>
            <w:szCs w:val="20"/>
          </w:rPr>
          <w:t xml:space="preserve">process mining and anomaly detection </w:t>
        </w:r>
      </w:ins>
      <w:r w:rsidRPr="001732C3">
        <w:rPr>
          <w:rFonts w:ascii="Times New Roman" w:hAnsi="Times New Roman" w:cs="Times New Roman"/>
          <w:sz w:val="20"/>
          <w:szCs w:val="20"/>
        </w:rPr>
        <w:t>method</w:t>
      </w:r>
      <w:r w:rsidR="003E1269" w:rsidRPr="001732C3">
        <w:rPr>
          <w:rFonts w:ascii="Times New Roman" w:hAnsi="Times New Roman" w:cs="Times New Roman"/>
          <w:sz w:val="20"/>
          <w:szCs w:val="20"/>
        </w:rPr>
        <w:t xml:space="preserve"> presented in this work</w:t>
      </w:r>
      <w:r w:rsidRPr="001732C3">
        <w:rPr>
          <w:rFonts w:ascii="Times New Roman" w:hAnsi="Times New Roman" w:cs="Times New Roman"/>
          <w:sz w:val="20"/>
          <w:szCs w:val="20"/>
        </w:rPr>
        <w:t xml:space="preserve"> succeeds for a range of model complexity, trace complexity, and anomaly characteristics</w:t>
      </w:r>
      <w:r w:rsidR="00C01886" w:rsidRPr="001732C3">
        <w:rPr>
          <w:rFonts w:ascii="Times New Roman" w:hAnsi="Times New Roman" w:cs="Times New Roman"/>
          <w:sz w:val="20"/>
          <w:szCs w:val="20"/>
        </w:rPr>
        <w:t>, and demonstrates the overall utility of graphical compression methods in process mining</w:t>
      </w:r>
      <w:r w:rsidR="00176102" w:rsidRPr="001732C3">
        <w:rPr>
          <w:rFonts w:ascii="Times New Roman" w:hAnsi="Times New Roman" w:cs="Times New Roman"/>
          <w:sz w:val="20"/>
          <w:szCs w:val="20"/>
        </w:rPr>
        <w:t xml:space="preserve"> applications</w:t>
      </w:r>
      <w:r w:rsidRPr="001732C3">
        <w:rPr>
          <w:rFonts w:ascii="Times New Roman" w:hAnsi="Times New Roman" w:cs="Times New Roman"/>
          <w:sz w:val="20"/>
          <w:szCs w:val="20"/>
        </w:rPr>
        <w:t xml:space="preserve">. </w:t>
      </w:r>
      <w:del w:id="743" w:author="Larry Holder" w:date="2018-03-31T12:24:00Z">
        <w:r w:rsidRPr="001732C3" w:rsidDel="00D143CB">
          <w:rPr>
            <w:rFonts w:ascii="Times New Roman" w:hAnsi="Times New Roman" w:cs="Times New Roman"/>
            <w:sz w:val="20"/>
            <w:szCs w:val="20"/>
          </w:rPr>
          <w:delText>The requirement is</w:delText>
        </w:r>
      </w:del>
      <w:ins w:id="744" w:author="Larry Holder" w:date="2018-03-31T12:24:00Z">
        <w:r w:rsidR="00D143CB">
          <w:rPr>
            <w:rFonts w:ascii="Times New Roman" w:hAnsi="Times New Roman" w:cs="Times New Roman"/>
            <w:sz w:val="20"/>
            <w:szCs w:val="20"/>
          </w:rPr>
          <w:t>The approach assumes</w:t>
        </w:r>
      </w:ins>
      <w:r w:rsidRPr="001732C3">
        <w:rPr>
          <w:rFonts w:ascii="Times New Roman" w:hAnsi="Times New Roman" w:cs="Times New Roman"/>
          <w:sz w:val="20"/>
          <w:szCs w:val="20"/>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parameter to suit different datasets or performance objectives.</w:t>
      </w:r>
      <w:r w:rsidRPr="001732C3">
        <w:rPr>
          <w:rFonts w:ascii="Times New Roman" w:hAnsi="Times New Roman" w:cs="Times New Roman"/>
          <w:sz w:val="20"/>
          <w:szCs w:val="20"/>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 </w:t>
      </w:r>
      <w:del w:id="745" w:author="Larry Holder" w:date="2018-03-31T12:25:00Z">
        <w:r w:rsidRPr="001732C3" w:rsidDel="00D143CB">
          <w:rPr>
            <w:rFonts w:ascii="Times New Roman" w:hAnsi="Times New Roman" w:cs="Times New Roman"/>
            <w:sz w:val="20"/>
            <w:szCs w:val="20"/>
          </w:rPr>
          <w:delText xml:space="preserve">causally </w:delText>
        </w:r>
      </w:del>
      <w:r w:rsidRPr="001732C3">
        <w:rPr>
          <w:rFonts w:ascii="Times New Roman" w:hAnsi="Times New Roman" w:cs="Times New Roman"/>
          <w:sz w:val="20"/>
          <w:szCs w:val="20"/>
        </w:rPr>
        <w:t>identifying anomalous features.</w:t>
      </w:r>
    </w:p>
    <w:p w14:paraId="48DBBE93" w14:textId="04D8420D"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The drawback to this method 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1732C3">
        <w:rPr>
          <w:rFonts w:ascii="Times New Roman" w:hAnsi="Times New Roman" w:cs="Times New Roman"/>
          <w:sz w:val="20"/>
          <w:szCs w:val="20"/>
        </w:rPr>
        <w:t>the</w:t>
      </w:r>
      <w:r w:rsidRPr="001732C3">
        <w:rPr>
          <w:rFonts w:ascii="Times New Roman" w:hAnsi="Times New Roman" w:cs="Times New Roman"/>
          <w:sz w:val="20"/>
          <w:szCs w:val="20"/>
        </w:rPr>
        <w:t xml:space="preserve"> approach is both a strength and a potential criticism, </w:t>
      </w:r>
      <w:del w:id="746" w:author="Larry Holder" w:date="2018-03-31T12:26:00Z">
        <w:r w:rsidRPr="001732C3" w:rsidDel="00D143CB">
          <w:rPr>
            <w:rFonts w:ascii="Times New Roman" w:hAnsi="Times New Roman" w:cs="Times New Roman"/>
            <w:sz w:val="20"/>
            <w:szCs w:val="20"/>
          </w:rPr>
          <w:delText xml:space="preserve">yielding </w:delText>
        </w:r>
      </w:del>
      <w:ins w:id="747" w:author="Larry Holder" w:date="2018-03-31T12:26:00Z">
        <w:r w:rsidR="00D143CB">
          <w:rPr>
            <w:rFonts w:ascii="Times New Roman" w:hAnsi="Times New Roman" w:cs="Times New Roman"/>
            <w:sz w:val="20"/>
            <w:szCs w:val="20"/>
          </w:rPr>
          <w:t>consistent with</w:t>
        </w:r>
        <w:r w:rsidR="00D143CB" w:rsidRPr="001732C3">
          <w:rPr>
            <w:rFonts w:ascii="Times New Roman" w:hAnsi="Times New Roman" w:cs="Times New Roman"/>
            <w:sz w:val="20"/>
            <w:szCs w:val="20"/>
          </w:rPr>
          <w:t xml:space="preserve"> </w:t>
        </w:r>
      </w:ins>
      <w:r w:rsidRPr="001732C3">
        <w:rPr>
          <w:rFonts w:ascii="Times New Roman" w:hAnsi="Times New Roman" w:cs="Times New Roman"/>
          <w:sz w:val="20"/>
          <w:szCs w:val="20"/>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312AFC5F" w14:textId="4DFEBBAE"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 final detraction is that the method exemplifies a purpose-built </w:t>
      </w:r>
      <w:r w:rsidR="00AB3909" w:rsidRPr="001732C3">
        <w:rPr>
          <w:rFonts w:ascii="Times New Roman" w:hAnsi="Times New Roman" w:cs="Times New Roman"/>
          <w:sz w:val="20"/>
          <w:szCs w:val="20"/>
        </w:rPr>
        <w:t xml:space="preserve">algorithmic </w:t>
      </w:r>
      <w:r w:rsidRPr="001732C3">
        <w:rPr>
          <w:rFonts w:ascii="Times New Roman" w:hAnsi="Times New Roman" w:cs="Times New Roman"/>
          <w:sz w:val="20"/>
          <w:szCs w:val="20"/>
        </w:rPr>
        <w:t xml:space="preserve">approach, designed from the perspective of searching over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the discrete problems </w:t>
      </w:r>
      <w:del w:id="748" w:author="Larry Holder" w:date="2018-03-31T12:27:00Z">
        <w:r w:rsidRPr="001732C3" w:rsidDel="003468D7">
          <w:rPr>
            <w:rFonts w:ascii="Times New Roman" w:hAnsi="Times New Roman" w:cs="Times New Roman"/>
            <w:sz w:val="20"/>
            <w:szCs w:val="20"/>
          </w:rPr>
          <w:delText xml:space="preserve">mentioned prior </w:delText>
        </w:r>
      </w:del>
      <w:r w:rsidR="00F172C4" w:rsidRPr="001732C3">
        <w:rPr>
          <w:rFonts w:ascii="Times New Roman" w:hAnsi="Times New Roman" w:cs="Times New Roman"/>
          <w:sz w:val="20"/>
          <w:szCs w:val="20"/>
        </w:rPr>
        <w:t>(</w:t>
      </w:r>
      <w:proofErr w:type="spellStart"/>
      <w:r w:rsidR="000536A9" w:rsidRPr="001732C3">
        <w:rPr>
          <w:rFonts w:ascii="Times New Roman" w:hAnsi="Times New Roman" w:cs="Times New Roman"/>
          <w:sz w:val="20"/>
          <w:szCs w:val="20"/>
        </w:rPr>
        <w:t>Goodfellow</w:t>
      </w:r>
      <w:proofErr w:type="spellEnd"/>
      <w:r w:rsidR="000536A9" w:rsidRPr="001732C3">
        <w:rPr>
          <w:rFonts w:ascii="Times New Roman" w:hAnsi="Times New Roman" w:cs="Times New Roman"/>
          <w:sz w:val="20"/>
          <w:szCs w:val="20"/>
        </w:rPr>
        <w:t xml:space="preserve"> et al., 2016</w:t>
      </w:r>
      <w:r w:rsidR="00F172C4" w:rsidRPr="001732C3">
        <w:rPr>
          <w:rFonts w:ascii="Times New Roman" w:hAnsi="Times New Roman" w:cs="Times New Roman"/>
          <w:sz w:val="20"/>
          <w:szCs w:val="20"/>
        </w:rPr>
        <w:t>)</w:t>
      </w:r>
      <w:r w:rsidRPr="001732C3">
        <w:rPr>
          <w:rFonts w:ascii="Times New Roman" w:hAnsi="Times New Roman" w:cs="Times New Roman"/>
          <w:sz w:val="20"/>
          <w:szCs w:val="20"/>
        </w:rPr>
        <w:t>. These models generally require less hand tuning and fewer hyper-parameters, a primary objective of deep learning.  From a theoretical perspective, the most promising work lies in a</w:t>
      </w:r>
      <w:r w:rsidR="00725B92" w:rsidRPr="001732C3">
        <w:rPr>
          <w:rFonts w:ascii="Times New Roman" w:hAnsi="Times New Roman" w:cs="Times New Roman"/>
          <w:sz w:val="20"/>
          <w:szCs w:val="20"/>
        </w:rPr>
        <w:t xml:space="preserve">dapting </w:t>
      </w:r>
      <w:r w:rsidRPr="001732C3">
        <w:rPr>
          <w:rFonts w:ascii="Times New Roman" w:hAnsi="Times New Roman" w:cs="Times New Roman"/>
          <w:sz w:val="20"/>
          <w:szCs w:val="20"/>
        </w:rPr>
        <w:t xml:space="preserve">such learning models to process mining, since they can potentially perform end-to-end normative pattern mining and anomaly detection without as much </w:t>
      </w:r>
      <w:r w:rsidR="003F0645" w:rsidRPr="001732C3">
        <w:rPr>
          <w:rFonts w:ascii="Times New Roman" w:hAnsi="Times New Roman" w:cs="Times New Roman"/>
          <w:sz w:val="20"/>
          <w:szCs w:val="20"/>
        </w:rPr>
        <w:t xml:space="preserve">manual </w:t>
      </w:r>
      <w:r w:rsidRPr="001732C3">
        <w:rPr>
          <w:rFonts w:ascii="Times New Roman" w:hAnsi="Times New Roman" w:cs="Times New Roman"/>
          <w:sz w:val="20"/>
          <w:szCs w:val="20"/>
        </w:rPr>
        <w:t>engineering.</w:t>
      </w:r>
    </w:p>
    <w:p w14:paraId="5920A2B9" w14:textId="77777777" w:rsidR="000018CC" w:rsidRPr="001732C3" w:rsidRDefault="000018CC" w:rsidP="000018CC">
      <w:pPr>
        <w:rPr>
          <w:rFonts w:ascii="Times New Roman" w:hAnsi="Times New Roman" w:cs="Times New Roman"/>
          <w:sz w:val="20"/>
          <w:szCs w:val="20"/>
        </w:rPr>
      </w:pPr>
    </w:p>
    <w:p w14:paraId="42DFF2E0" w14:textId="77777777" w:rsidR="000018CC" w:rsidRPr="001732C3" w:rsidRDefault="000018CC" w:rsidP="000018CC">
      <w:pPr>
        <w:rPr>
          <w:rFonts w:ascii="Times New Roman" w:eastAsiaTheme="minorEastAsia" w:hAnsi="Times New Roman" w:cs="Times New Roman"/>
          <w:sz w:val="20"/>
          <w:szCs w:val="20"/>
        </w:rPr>
      </w:pPr>
    </w:p>
    <w:p w14:paraId="0D549901" w14:textId="6D90EDA1" w:rsidR="00953A31" w:rsidRPr="001732C3" w:rsidRDefault="00953A31" w:rsidP="004D26CE">
      <w:pPr>
        <w:spacing w:line="480" w:lineRule="auto"/>
        <w:contextualSpacing/>
        <w:jc w:val="center"/>
        <w:rPr>
          <w:rFonts w:ascii="Times New Roman" w:hAnsi="Times New Roman" w:cs="Times New Roman"/>
          <w:sz w:val="24"/>
          <w:szCs w:val="24"/>
        </w:rPr>
      </w:pPr>
    </w:p>
    <w:p w14:paraId="6BF93A10" w14:textId="151097A3" w:rsidR="000018CC" w:rsidRPr="001732C3" w:rsidRDefault="000018CC" w:rsidP="004D26CE">
      <w:pPr>
        <w:spacing w:line="480" w:lineRule="auto"/>
        <w:contextualSpacing/>
        <w:jc w:val="center"/>
        <w:rPr>
          <w:rFonts w:ascii="Times New Roman" w:hAnsi="Times New Roman" w:cs="Times New Roman"/>
          <w:sz w:val="24"/>
          <w:szCs w:val="24"/>
        </w:rPr>
      </w:pPr>
    </w:p>
    <w:p w14:paraId="3895FC4A" w14:textId="5787B0AE" w:rsidR="000018CC" w:rsidRPr="001732C3" w:rsidRDefault="000018CC" w:rsidP="004D26CE">
      <w:pPr>
        <w:spacing w:line="480" w:lineRule="auto"/>
        <w:contextualSpacing/>
        <w:jc w:val="center"/>
        <w:rPr>
          <w:rFonts w:ascii="Times New Roman" w:hAnsi="Times New Roman" w:cs="Times New Roman"/>
          <w:sz w:val="24"/>
          <w:szCs w:val="24"/>
        </w:rPr>
      </w:pPr>
    </w:p>
    <w:p w14:paraId="4B0089E7" w14:textId="30EDCF72" w:rsidR="00C160D9" w:rsidRPr="001732C3" w:rsidRDefault="00C160D9" w:rsidP="004D26CE">
      <w:pPr>
        <w:spacing w:line="480" w:lineRule="auto"/>
        <w:contextualSpacing/>
        <w:jc w:val="center"/>
        <w:rPr>
          <w:rFonts w:ascii="Times New Roman" w:hAnsi="Times New Roman" w:cs="Times New Roman"/>
          <w:sz w:val="24"/>
          <w:szCs w:val="24"/>
        </w:rPr>
      </w:pPr>
    </w:p>
    <w:p w14:paraId="2E3C2208" w14:textId="77777777" w:rsidR="001451E9" w:rsidRPr="001732C3" w:rsidRDefault="001451E9" w:rsidP="004D26CE">
      <w:pPr>
        <w:spacing w:line="480" w:lineRule="auto"/>
        <w:contextualSpacing/>
        <w:jc w:val="center"/>
        <w:rPr>
          <w:rFonts w:ascii="Times New Roman" w:hAnsi="Times New Roman" w:cs="Times New Roman"/>
          <w:sz w:val="24"/>
          <w:szCs w:val="24"/>
        </w:rPr>
      </w:pPr>
    </w:p>
    <w:p w14:paraId="639DB209" w14:textId="77777777" w:rsidR="00C064D1" w:rsidRPr="001732C3" w:rsidRDefault="00C064D1" w:rsidP="004D26CE">
      <w:pPr>
        <w:spacing w:line="480" w:lineRule="auto"/>
        <w:contextualSpacing/>
        <w:jc w:val="center"/>
        <w:rPr>
          <w:rFonts w:ascii="Times New Roman" w:hAnsi="Times New Roman" w:cs="Times New Roman"/>
          <w:sz w:val="24"/>
          <w:szCs w:val="24"/>
        </w:rPr>
      </w:pPr>
    </w:p>
    <w:p w14:paraId="71310CBE" w14:textId="7165E531" w:rsidR="00831AEB" w:rsidRPr="001732C3" w:rsidRDefault="00C208AE" w:rsidP="009824DE">
      <w:pPr>
        <w:spacing w:line="240" w:lineRule="auto"/>
        <w:contextualSpacing/>
        <w:jc w:val="center"/>
        <w:outlineLvl w:val="0"/>
        <w:rPr>
          <w:rFonts w:ascii="Times New Roman" w:hAnsi="Times New Roman" w:cs="Times New Roman"/>
          <w:sz w:val="24"/>
          <w:szCs w:val="24"/>
        </w:rPr>
      </w:pPr>
      <w:commentRangeStart w:id="749"/>
      <w:r w:rsidRPr="001732C3">
        <w:rPr>
          <w:rFonts w:ascii="Times New Roman" w:hAnsi="Times New Roman" w:cs="Times New Roman"/>
          <w:sz w:val="24"/>
          <w:szCs w:val="24"/>
        </w:rPr>
        <w:lastRenderedPageBreak/>
        <w:t>REFERENCES</w:t>
      </w:r>
      <w:commentRangeEnd w:id="749"/>
      <w:r w:rsidR="00D143CB">
        <w:rPr>
          <w:rStyle w:val="CommentReference"/>
        </w:rPr>
        <w:commentReference w:id="749"/>
      </w:r>
    </w:p>
    <w:p w14:paraId="6D168614" w14:textId="77777777" w:rsidR="00644859" w:rsidRPr="001732C3" w:rsidRDefault="00644859" w:rsidP="00916A3D">
      <w:pPr>
        <w:spacing w:line="240" w:lineRule="auto"/>
        <w:contextualSpacing/>
        <w:jc w:val="center"/>
        <w:rPr>
          <w:rFonts w:ascii="Times New Roman" w:hAnsi="Times New Roman" w:cs="Times New Roman"/>
          <w:sz w:val="24"/>
          <w:szCs w:val="24"/>
        </w:rPr>
      </w:pPr>
    </w:p>
    <w:p w14:paraId="2AAB202D" w14:textId="77777777" w:rsidR="00644859" w:rsidRPr="001732C3" w:rsidRDefault="00644859" w:rsidP="00644859">
      <w:pPr>
        <w:spacing w:after="0" w:line="240" w:lineRule="auto"/>
        <w:rPr>
          <w:rFonts w:ascii="Times New Roman" w:hAnsi="Times New Roman" w:cs="Times New Roman"/>
          <w:sz w:val="24"/>
          <w:szCs w:val="24"/>
        </w:rPr>
      </w:pPr>
      <w:r w:rsidRPr="001732C3">
        <w:rPr>
          <w:rFonts w:ascii="Times New Roman" w:hAnsi="Times New Roman" w:cs="Times New Roman"/>
          <w:sz w:val="24"/>
          <w:szCs w:val="24"/>
        </w:rPr>
        <w:t>[1] http://www.xes-standard.org/</w:t>
      </w:r>
    </w:p>
    <w:p w14:paraId="01FE2250" w14:textId="77777777" w:rsidR="00644859" w:rsidRPr="001732C3" w:rsidRDefault="00644859" w:rsidP="00644859">
      <w:pPr>
        <w:spacing w:after="0" w:line="240" w:lineRule="auto"/>
        <w:rPr>
          <w:rFonts w:ascii="Times New Roman" w:hAnsi="Times New Roman" w:cs="Times New Roman"/>
          <w:sz w:val="24"/>
          <w:szCs w:val="24"/>
        </w:rPr>
      </w:pPr>
    </w:p>
    <w:p w14:paraId="5FBE2B55" w14:textId="488E7055" w:rsidR="00954B52" w:rsidRPr="001732C3" w:rsidRDefault="00644859" w:rsidP="00644859">
      <w:pPr>
        <w:spacing w:after="0" w:line="240" w:lineRule="auto"/>
        <w:rPr>
          <w:rFonts w:ascii="Times New Roman" w:hAnsi="Times New Roman" w:cs="Times New Roman"/>
          <w:sz w:val="24"/>
          <w:szCs w:val="24"/>
        </w:rPr>
      </w:pPr>
      <w:r w:rsidRPr="001732C3">
        <w:rPr>
          <w:rFonts w:ascii="Times New Roman" w:hAnsi="Times New Roman" w:cs="Times New Roman"/>
          <w:sz w:val="24"/>
          <w:szCs w:val="24"/>
        </w:rPr>
        <w:t xml:space="preserve"> [2] </w:t>
      </w:r>
      <w:proofErr w:type="spellStart"/>
      <w:r w:rsidRPr="001732C3">
        <w:rPr>
          <w:rFonts w:ascii="Times New Roman" w:hAnsi="Times New Roman" w:cs="Times New Roman"/>
          <w:sz w:val="24"/>
          <w:szCs w:val="24"/>
        </w:rPr>
        <w:t>ProM</w:t>
      </w:r>
      <w:proofErr w:type="spellEnd"/>
      <w:r w:rsidRPr="001732C3">
        <w:rPr>
          <w:rFonts w:ascii="Times New Roman" w:hAnsi="Times New Roman" w:cs="Times New Roman"/>
          <w:sz w:val="24"/>
          <w:szCs w:val="24"/>
        </w:rPr>
        <w:t>: The Process Mining Toolkit. Version 6.6. Retrieved from http://www.promtools.org/doku.php.</w:t>
      </w:r>
    </w:p>
    <w:p w14:paraId="1B784E70" w14:textId="77777777" w:rsidR="00644859" w:rsidRPr="001732C3" w:rsidRDefault="00644859" w:rsidP="00644859">
      <w:pPr>
        <w:spacing w:after="0" w:line="240" w:lineRule="auto"/>
        <w:rPr>
          <w:rFonts w:ascii="Times New Roman" w:hAnsi="Times New Roman" w:cs="Times New Roman"/>
          <w:sz w:val="24"/>
          <w:szCs w:val="24"/>
        </w:rPr>
      </w:pPr>
    </w:p>
    <w:p w14:paraId="61885640" w14:textId="481D1B3D" w:rsidR="008D3A6D" w:rsidRPr="001732C3" w:rsidRDefault="008D3A6D" w:rsidP="00916A3D">
      <w:pPr>
        <w:spacing w:after="0" w:line="240" w:lineRule="auto"/>
        <w:rPr>
          <w:rFonts w:ascii="Times New Roman" w:eastAsia="Times New Roman" w:hAnsi="Times New Roman" w:cs="Times New Roman"/>
          <w:sz w:val="24"/>
          <w:szCs w:val="24"/>
        </w:rPr>
      </w:pPr>
      <w:proofErr w:type="spellStart"/>
      <w:r w:rsidRPr="001732C3">
        <w:rPr>
          <w:rFonts w:ascii="Times New Roman" w:eastAsia="Times New Roman" w:hAnsi="Times New Roman" w:cs="Times New Roman"/>
          <w:sz w:val="24"/>
          <w:szCs w:val="24"/>
        </w:rPr>
        <w:t>Akoglu</w:t>
      </w:r>
      <w:proofErr w:type="spellEnd"/>
      <w:r w:rsidRPr="001732C3">
        <w:rPr>
          <w:rFonts w:ascii="Times New Roman" w:eastAsia="Times New Roman" w:hAnsi="Times New Roman" w:cs="Times New Roman"/>
          <w:sz w:val="24"/>
          <w:szCs w:val="24"/>
        </w:rPr>
        <w:t xml:space="preserve">, L., Tong, H., &amp; </w:t>
      </w:r>
      <w:proofErr w:type="spellStart"/>
      <w:r w:rsidRPr="001732C3">
        <w:rPr>
          <w:rFonts w:ascii="Times New Roman" w:eastAsia="Times New Roman" w:hAnsi="Times New Roman" w:cs="Times New Roman"/>
          <w:sz w:val="24"/>
          <w:szCs w:val="24"/>
        </w:rPr>
        <w:t>Koutra</w:t>
      </w:r>
      <w:proofErr w:type="spellEnd"/>
      <w:r w:rsidRPr="001732C3">
        <w:rPr>
          <w:rFonts w:ascii="Times New Roman" w:eastAsia="Times New Roman" w:hAnsi="Times New Roman" w:cs="Times New Roman"/>
          <w:sz w:val="24"/>
          <w:szCs w:val="24"/>
        </w:rPr>
        <w:t xml:space="preserve">, D. (2015). Graph based anomaly detection and description: a survey. </w:t>
      </w:r>
      <w:r w:rsidRPr="001732C3">
        <w:rPr>
          <w:rFonts w:ascii="Times New Roman" w:eastAsia="Times New Roman" w:hAnsi="Times New Roman" w:cs="Times New Roman"/>
          <w:i/>
          <w:iCs/>
          <w:sz w:val="24"/>
          <w:szCs w:val="24"/>
        </w:rPr>
        <w:t>Data Mining and Knowledge Discovery</w:t>
      </w:r>
      <w:r w:rsidRPr="001732C3">
        <w:rPr>
          <w:rFonts w:ascii="Times New Roman" w:eastAsia="Times New Roman" w:hAnsi="Times New Roman" w:cs="Times New Roman"/>
          <w:sz w:val="24"/>
          <w:szCs w:val="24"/>
        </w:rPr>
        <w:t xml:space="preserve">, </w:t>
      </w:r>
      <w:r w:rsidRPr="001732C3">
        <w:rPr>
          <w:rFonts w:ascii="Times New Roman" w:eastAsia="Times New Roman" w:hAnsi="Times New Roman" w:cs="Times New Roman"/>
          <w:i/>
          <w:iCs/>
          <w:sz w:val="24"/>
          <w:szCs w:val="24"/>
        </w:rPr>
        <w:t>29</w:t>
      </w:r>
      <w:r w:rsidRPr="001732C3">
        <w:rPr>
          <w:rFonts w:ascii="Times New Roman" w:eastAsia="Times New Roman" w:hAnsi="Times New Roman" w:cs="Times New Roman"/>
          <w:sz w:val="24"/>
          <w:szCs w:val="24"/>
        </w:rPr>
        <w:t>(3), 626-688.</w:t>
      </w:r>
    </w:p>
    <w:p w14:paraId="1FAABDF1"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206C27F5" w14:textId="5E118781" w:rsidR="008D3A6D" w:rsidRPr="001732C3" w:rsidRDefault="008D3A6D" w:rsidP="00916A3D">
      <w:pPr>
        <w:spacing w:after="0" w:line="240" w:lineRule="auto"/>
        <w:rPr>
          <w:rFonts w:ascii="Times New Roman" w:eastAsia="Times New Roman" w:hAnsi="Times New Roman" w:cs="Times New Roman"/>
          <w:sz w:val="24"/>
          <w:szCs w:val="24"/>
        </w:rPr>
      </w:pPr>
      <w:proofErr w:type="spellStart"/>
      <w:r w:rsidRPr="001732C3">
        <w:rPr>
          <w:rFonts w:ascii="Times New Roman" w:eastAsia="Times New Roman" w:hAnsi="Times New Roman" w:cs="Times New Roman"/>
          <w:sz w:val="24"/>
          <w:szCs w:val="24"/>
        </w:rPr>
        <w:t>Bezerra</w:t>
      </w:r>
      <w:proofErr w:type="spellEnd"/>
      <w:r w:rsidRPr="001732C3">
        <w:rPr>
          <w:rFonts w:ascii="Times New Roman" w:eastAsia="Times New Roman" w:hAnsi="Times New Roman" w:cs="Times New Roman"/>
          <w:sz w:val="24"/>
          <w:szCs w:val="24"/>
        </w:rPr>
        <w:t xml:space="preserve">, </w:t>
      </w:r>
      <w:proofErr w:type="spellStart"/>
      <w:r w:rsidRPr="001732C3">
        <w:rPr>
          <w:rFonts w:ascii="Times New Roman" w:eastAsia="Times New Roman" w:hAnsi="Times New Roman" w:cs="Times New Roman"/>
          <w:sz w:val="24"/>
          <w:szCs w:val="24"/>
        </w:rPr>
        <w:t>Fábio</w:t>
      </w:r>
      <w:proofErr w:type="spellEnd"/>
      <w:r w:rsidRPr="001732C3">
        <w:rPr>
          <w:rFonts w:ascii="Times New Roman" w:eastAsia="Times New Roman" w:hAnsi="Times New Roman" w:cs="Times New Roman"/>
          <w:sz w:val="24"/>
          <w:szCs w:val="24"/>
        </w:rPr>
        <w:t xml:space="preserve">, and Jacques </w:t>
      </w:r>
      <w:proofErr w:type="spellStart"/>
      <w:r w:rsidRPr="001732C3">
        <w:rPr>
          <w:rFonts w:ascii="Times New Roman" w:eastAsia="Times New Roman" w:hAnsi="Times New Roman" w:cs="Times New Roman"/>
          <w:sz w:val="24"/>
          <w:szCs w:val="24"/>
        </w:rPr>
        <w:t>Wainer</w:t>
      </w:r>
      <w:proofErr w:type="spellEnd"/>
      <w:r w:rsidRPr="001732C3">
        <w:rPr>
          <w:rFonts w:ascii="Times New Roman" w:eastAsia="Times New Roman" w:hAnsi="Times New Roman" w:cs="Times New Roman"/>
          <w:sz w:val="24"/>
          <w:szCs w:val="24"/>
        </w:rPr>
        <w:t xml:space="preserve">. "Algorithms for anomaly detection of traces in logs of process aware information systems." </w:t>
      </w:r>
      <w:r w:rsidRPr="001732C3">
        <w:rPr>
          <w:rFonts w:ascii="Times New Roman" w:eastAsia="Times New Roman" w:hAnsi="Times New Roman" w:cs="Times New Roman"/>
          <w:i/>
          <w:iCs/>
          <w:sz w:val="24"/>
          <w:szCs w:val="24"/>
        </w:rPr>
        <w:t>Information Systems</w:t>
      </w:r>
      <w:r w:rsidRPr="001732C3">
        <w:rPr>
          <w:rFonts w:ascii="Times New Roman" w:eastAsia="Times New Roman" w:hAnsi="Times New Roman" w:cs="Times New Roman"/>
          <w:sz w:val="24"/>
          <w:szCs w:val="24"/>
        </w:rPr>
        <w:t xml:space="preserve"> 38.1 (2013): 33-44.</w:t>
      </w:r>
    </w:p>
    <w:p w14:paraId="29FF5DDA"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7045AAD5" w14:textId="744584AA" w:rsidR="008D3A6D" w:rsidRPr="001732C3" w:rsidRDefault="008D3A6D" w:rsidP="00916A3D">
      <w:pPr>
        <w:spacing w:after="0" w:line="240" w:lineRule="auto"/>
        <w:rPr>
          <w:rFonts w:ascii="Times New Roman" w:eastAsia="Times New Roman" w:hAnsi="Times New Roman" w:cs="Times New Roman"/>
          <w:sz w:val="24"/>
          <w:szCs w:val="24"/>
        </w:rPr>
      </w:pPr>
      <w:proofErr w:type="spellStart"/>
      <w:r w:rsidRPr="001732C3">
        <w:rPr>
          <w:rFonts w:ascii="Times New Roman" w:eastAsia="Times New Roman" w:hAnsi="Times New Roman" w:cs="Times New Roman"/>
          <w:sz w:val="24"/>
          <w:szCs w:val="24"/>
        </w:rPr>
        <w:t>Bezerra</w:t>
      </w:r>
      <w:proofErr w:type="spellEnd"/>
      <w:r w:rsidRPr="001732C3">
        <w:rPr>
          <w:rFonts w:ascii="Times New Roman" w:eastAsia="Times New Roman" w:hAnsi="Times New Roman" w:cs="Times New Roman"/>
          <w:sz w:val="24"/>
          <w:szCs w:val="24"/>
        </w:rPr>
        <w:t xml:space="preserve">, </w:t>
      </w:r>
      <w:proofErr w:type="spellStart"/>
      <w:r w:rsidRPr="001732C3">
        <w:rPr>
          <w:rFonts w:ascii="Times New Roman" w:eastAsia="Times New Roman" w:hAnsi="Times New Roman" w:cs="Times New Roman"/>
          <w:sz w:val="24"/>
          <w:szCs w:val="24"/>
        </w:rPr>
        <w:t>Fábio</w:t>
      </w:r>
      <w:proofErr w:type="spellEnd"/>
      <w:r w:rsidRPr="001732C3">
        <w:rPr>
          <w:rFonts w:ascii="Times New Roman" w:eastAsia="Times New Roman" w:hAnsi="Times New Roman" w:cs="Times New Roman"/>
          <w:sz w:val="24"/>
          <w:szCs w:val="24"/>
        </w:rPr>
        <w:t xml:space="preserve">, Jacques </w:t>
      </w:r>
      <w:proofErr w:type="spellStart"/>
      <w:r w:rsidRPr="001732C3">
        <w:rPr>
          <w:rFonts w:ascii="Times New Roman" w:eastAsia="Times New Roman" w:hAnsi="Times New Roman" w:cs="Times New Roman"/>
          <w:sz w:val="24"/>
          <w:szCs w:val="24"/>
        </w:rPr>
        <w:t>Wainer</w:t>
      </w:r>
      <w:proofErr w:type="spellEnd"/>
      <w:r w:rsidRPr="001732C3">
        <w:rPr>
          <w:rFonts w:ascii="Times New Roman" w:eastAsia="Times New Roman" w:hAnsi="Times New Roman" w:cs="Times New Roman"/>
          <w:sz w:val="24"/>
          <w:szCs w:val="24"/>
        </w:rPr>
        <w:t xml:space="preserve">, and Wil MP van der Aalst. "Anomaly detection using process mining." </w:t>
      </w:r>
      <w:r w:rsidRPr="001732C3">
        <w:rPr>
          <w:rFonts w:ascii="Times New Roman" w:eastAsia="Times New Roman" w:hAnsi="Times New Roman" w:cs="Times New Roman"/>
          <w:i/>
          <w:iCs/>
          <w:sz w:val="24"/>
          <w:szCs w:val="24"/>
        </w:rPr>
        <w:t>Enterprise, business-process and information systems modeling</w:t>
      </w:r>
      <w:r w:rsidRPr="001732C3">
        <w:rPr>
          <w:rFonts w:ascii="Times New Roman" w:eastAsia="Times New Roman" w:hAnsi="Times New Roman" w:cs="Times New Roman"/>
          <w:sz w:val="24"/>
          <w:szCs w:val="24"/>
        </w:rPr>
        <w:t xml:space="preserve"> 29 (2009): 149-161.</w:t>
      </w:r>
    </w:p>
    <w:p w14:paraId="1EF79288"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38E738DD" w14:textId="77777777" w:rsidR="00916A3D" w:rsidRPr="001732C3" w:rsidRDefault="00752B47" w:rsidP="00916A3D">
      <w:pPr>
        <w:spacing w:after="0" w:line="240" w:lineRule="auto"/>
        <w:rPr>
          <w:rFonts w:ascii="Times New Roman" w:eastAsia="Times New Roman" w:hAnsi="Times New Roman" w:cs="Times New Roman"/>
          <w:sz w:val="24"/>
          <w:szCs w:val="24"/>
        </w:rPr>
      </w:pPr>
      <w:proofErr w:type="spellStart"/>
      <w:r w:rsidRPr="001732C3">
        <w:rPr>
          <w:rFonts w:ascii="Times New Roman" w:eastAsia="Times New Roman" w:hAnsi="Times New Roman" w:cs="Times New Roman"/>
          <w:sz w:val="24"/>
          <w:szCs w:val="24"/>
        </w:rPr>
        <w:t>Christodorescu</w:t>
      </w:r>
      <w:proofErr w:type="spellEnd"/>
      <w:r w:rsidRPr="001732C3">
        <w:rPr>
          <w:rFonts w:ascii="Times New Roman" w:eastAsia="Times New Roman" w:hAnsi="Times New Roman" w:cs="Times New Roman"/>
          <w:sz w:val="24"/>
          <w:szCs w:val="24"/>
        </w:rPr>
        <w:t xml:space="preserve">, M., Jha, S., &amp; </w:t>
      </w:r>
      <w:proofErr w:type="spellStart"/>
      <w:r w:rsidRPr="001732C3">
        <w:rPr>
          <w:rFonts w:ascii="Times New Roman" w:eastAsia="Times New Roman" w:hAnsi="Times New Roman" w:cs="Times New Roman"/>
          <w:sz w:val="24"/>
          <w:szCs w:val="24"/>
        </w:rPr>
        <w:t>Kruegel</w:t>
      </w:r>
      <w:proofErr w:type="spellEnd"/>
      <w:r w:rsidRPr="001732C3">
        <w:rPr>
          <w:rFonts w:ascii="Times New Roman" w:eastAsia="Times New Roman" w:hAnsi="Times New Roman" w:cs="Times New Roman"/>
          <w:sz w:val="24"/>
          <w:szCs w:val="24"/>
        </w:rPr>
        <w:t xml:space="preserve">, C. (2007, September). Mining specifications of malicious behavior. In </w:t>
      </w:r>
      <w:r w:rsidRPr="001732C3">
        <w:rPr>
          <w:rFonts w:ascii="Times New Roman" w:eastAsia="Times New Roman" w:hAnsi="Times New Roman" w:cs="Times New Roman"/>
          <w:i/>
          <w:iCs/>
          <w:sz w:val="24"/>
          <w:szCs w:val="24"/>
        </w:rPr>
        <w:t xml:space="preserve">Proceedings of the </w:t>
      </w:r>
      <w:proofErr w:type="spellStart"/>
      <w:r w:rsidRPr="001732C3">
        <w:rPr>
          <w:rFonts w:ascii="Times New Roman" w:eastAsia="Times New Roman" w:hAnsi="Times New Roman" w:cs="Times New Roman"/>
          <w:i/>
          <w:iCs/>
          <w:sz w:val="24"/>
          <w:szCs w:val="24"/>
        </w:rPr>
        <w:t>the</w:t>
      </w:r>
      <w:proofErr w:type="spellEnd"/>
      <w:r w:rsidRPr="001732C3">
        <w:rPr>
          <w:rFonts w:ascii="Times New Roman" w:eastAsia="Times New Roman" w:hAnsi="Times New Roman" w:cs="Times New Roman"/>
          <w:i/>
          <w:iCs/>
          <w:sz w:val="24"/>
          <w:szCs w:val="24"/>
        </w:rPr>
        <w:t xml:space="preserve"> 6th joint meeting of the European software engineering conference and the ACM SIGSOFT symposium on </w:t>
      </w:r>
      <w:proofErr w:type="gramStart"/>
      <w:r w:rsidRPr="001732C3">
        <w:rPr>
          <w:rFonts w:ascii="Times New Roman" w:eastAsia="Times New Roman" w:hAnsi="Times New Roman" w:cs="Times New Roman"/>
          <w:i/>
          <w:iCs/>
          <w:sz w:val="24"/>
          <w:szCs w:val="24"/>
        </w:rPr>
        <w:t>The</w:t>
      </w:r>
      <w:proofErr w:type="gramEnd"/>
      <w:r w:rsidRPr="001732C3">
        <w:rPr>
          <w:rFonts w:ascii="Times New Roman" w:eastAsia="Times New Roman" w:hAnsi="Times New Roman" w:cs="Times New Roman"/>
          <w:i/>
          <w:iCs/>
          <w:sz w:val="24"/>
          <w:szCs w:val="24"/>
        </w:rPr>
        <w:t xml:space="preserve"> foundations of software engineering</w:t>
      </w:r>
      <w:r w:rsidRPr="001732C3">
        <w:rPr>
          <w:rFonts w:ascii="Times New Roman" w:eastAsia="Times New Roman" w:hAnsi="Times New Roman" w:cs="Times New Roman"/>
          <w:sz w:val="24"/>
          <w:szCs w:val="24"/>
        </w:rPr>
        <w:t xml:space="preserve"> (pp. 5-14). ACM.</w:t>
      </w:r>
    </w:p>
    <w:p w14:paraId="75A8E21E" w14:textId="77777777" w:rsidR="00916A3D" w:rsidRPr="001732C3" w:rsidRDefault="00916A3D" w:rsidP="00916A3D">
      <w:pPr>
        <w:spacing w:after="0" w:line="240" w:lineRule="auto"/>
        <w:rPr>
          <w:rFonts w:ascii="Times New Roman" w:hAnsi="Times New Roman" w:cs="Times New Roman"/>
          <w:bCs/>
          <w:sz w:val="24"/>
          <w:szCs w:val="24"/>
        </w:rPr>
      </w:pPr>
    </w:p>
    <w:p w14:paraId="2F26C347" w14:textId="197D4410" w:rsidR="008D3A6D" w:rsidRPr="001732C3" w:rsidRDefault="008D3A6D" w:rsidP="00916A3D">
      <w:pPr>
        <w:spacing w:after="0" w:line="240" w:lineRule="auto"/>
        <w:rPr>
          <w:rFonts w:ascii="Times New Roman" w:eastAsia="Times New Roman" w:hAnsi="Times New Roman" w:cs="Times New Roman"/>
          <w:sz w:val="24"/>
          <w:szCs w:val="24"/>
        </w:rPr>
      </w:pPr>
      <w:r w:rsidRPr="001732C3">
        <w:rPr>
          <w:rFonts w:ascii="Times New Roman" w:hAnsi="Times New Roman" w:cs="Times New Roman"/>
          <w:bCs/>
          <w:sz w:val="24"/>
          <w:szCs w:val="24"/>
        </w:rPr>
        <w:t>Control-Flow Patterns.</w:t>
      </w:r>
      <w:r w:rsidRPr="001732C3">
        <w:rPr>
          <w:rFonts w:ascii="Times New Roman" w:hAnsi="Times New Roman" w:cs="Times New Roman"/>
          <w:sz w:val="24"/>
          <w:szCs w:val="24"/>
        </w:rPr>
        <w:t xml:space="preserve"> Retrieved on September 13, 2017, from http://www.workflowpatterns.com/patterns/control/.</w:t>
      </w:r>
    </w:p>
    <w:p w14:paraId="339A5B95"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2117D4E1" w14:textId="6AF77D9A" w:rsidR="008D3A6D" w:rsidRPr="001732C3" w:rsidRDefault="00916A3D"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Cook, D. J., &amp; Holder, L. B. (1994). Substructure discovery using minimum description length and background knowledge. </w:t>
      </w:r>
      <w:r w:rsidRPr="001732C3">
        <w:rPr>
          <w:rFonts w:ascii="Times New Roman" w:eastAsia="Times New Roman" w:hAnsi="Times New Roman" w:cs="Times New Roman"/>
          <w:i/>
          <w:iCs/>
          <w:sz w:val="24"/>
          <w:szCs w:val="24"/>
        </w:rPr>
        <w:t>Journal of Artificial Intelligence Research</w:t>
      </w:r>
      <w:r w:rsidRPr="001732C3">
        <w:rPr>
          <w:rFonts w:ascii="Times New Roman" w:eastAsia="Times New Roman" w:hAnsi="Times New Roman" w:cs="Times New Roman"/>
          <w:sz w:val="24"/>
          <w:szCs w:val="24"/>
        </w:rPr>
        <w:t xml:space="preserve">, </w:t>
      </w:r>
      <w:r w:rsidRPr="001732C3">
        <w:rPr>
          <w:rFonts w:ascii="Times New Roman" w:eastAsia="Times New Roman" w:hAnsi="Times New Roman" w:cs="Times New Roman"/>
          <w:i/>
          <w:iCs/>
          <w:sz w:val="24"/>
          <w:szCs w:val="24"/>
        </w:rPr>
        <w:t>1</w:t>
      </w:r>
      <w:r w:rsidRPr="001732C3">
        <w:rPr>
          <w:rFonts w:ascii="Times New Roman" w:eastAsia="Times New Roman" w:hAnsi="Times New Roman" w:cs="Times New Roman"/>
          <w:sz w:val="24"/>
          <w:szCs w:val="24"/>
        </w:rPr>
        <w:t>, 231-255.</w:t>
      </w:r>
    </w:p>
    <w:p w14:paraId="223D926A" w14:textId="77777777" w:rsidR="008D3A6D" w:rsidRPr="001732C3" w:rsidRDefault="008D3A6D" w:rsidP="00916A3D">
      <w:pPr>
        <w:spacing w:after="0" w:line="240" w:lineRule="auto"/>
        <w:rPr>
          <w:rFonts w:ascii="Times New Roman" w:eastAsia="Times New Roman" w:hAnsi="Times New Roman" w:cs="Times New Roman"/>
          <w:sz w:val="24"/>
          <w:szCs w:val="24"/>
        </w:rPr>
      </w:pPr>
    </w:p>
    <w:p w14:paraId="4EA28794" w14:textId="3927FEC4" w:rsidR="00C142C7" w:rsidRPr="001732C3" w:rsidRDefault="00C142C7" w:rsidP="00916A3D">
      <w:pPr>
        <w:spacing w:after="0" w:line="240" w:lineRule="auto"/>
        <w:rPr>
          <w:rFonts w:ascii="Times New Roman" w:eastAsia="Times New Roman" w:hAnsi="Times New Roman" w:cs="Times New Roman"/>
          <w:sz w:val="24"/>
          <w:szCs w:val="24"/>
        </w:rPr>
      </w:pPr>
      <w:proofErr w:type="spellStart"/>
      <w:r w:rsidRPr="001732C3">
        <w:rPr>
          <w:rFonts w:ascii="Times New Roman" w:eastAsia="Times New Roman" w:hAnsi="Times New Roman" w:cs="Times New Roman"/>
          <w:sz w:val="24"/>
          <w:szCs w:val="24"/>
        </w:rPr>
        <w:t>Csardi</w:t>
      </w:r>
      <w:proofErr w:type="spellEnd"/>
      <w:r w:rsidRPr="001732C3">
        <w:rPr>
          <w:rFonts w:ascii="Times New Roman" w:eastAsia="Times New Roman" w:hAnsi="Times New Roman" w:cs="Times New Roman"/>
          <w:sz w:val="24"/>
          <w:szCs w:val="24"/>
        </w:rPr>
        <w:t xml:space="preserve">, G., &amp; </w:t>
      </w:r>
      <w:proofErr w:type="spellStart"/>
      <w:r w:rsidRPr="001732C3">
        <w:rPr>
          <w:rFonts w:ascii="Times New Roman" w:eastAsia="Times New Roman" w:hAnsi="Times New Roman" w:cs="Times New Roman"/>
          <w:sz w:val="24"/>
          <w:szCs w:val="24"/>
        </w:rPr>
        <w:t>Nepusz</w:t>
      </w:r>
      <w:proofErr w:type="spellEnd"/>
      <w:r w:rsidRPr="001732C3">
        <w:rPr>
          <w:rFonts w:ascii="Times New Roman" w:eastAsia="Times New Roman" w:hAnsi="Times New Roman" w:cs="Times New Roman"/>
          <w:sz w:val="24"/>
          <w:szCs w:val="24"/>
        </w:rPr>
        <w:t xml:space="preserve">, T. (2006). The </w:t>
      </w:r>
      <w:proofErr w:type="spellStart"/>
      <w:r w:rsidRPr="001732C3">
        <w:rPr>
          <w:rFonts w:ascii="Times New Roman" w:eastAsia="Times New Roman" w:hAnsi="Times New Roman" w:cs="Times New Roman"/>
          <w:sz w:val="24"/>
          <w:szCs w:val="24"/>
        </w:rPr>
        <w:t>igraph</w:t>
      </w:r>
      <w:proofErr w:type="spellEnd"/>
      <w:r w:rsidRPr="001732C3">
        <w:rPr>
          <w:rFonts w:ascii="Times New Roman" w:eastAsia="Times New Roman" w:hAnsi="Times New Roman" w:cs="Times New Roman"/>
          <w:sz w:val="24"/>
          <w:szCs w:val="24"/>
        </w:rPr>
        <w:t xml:space="preserve"> software package for complex network research. </w:t>
      </w:r>
      <w:proofErr w:type="spellStart"/>
      <w:r w:rsidRPr="001732C3">
        <w:rPr>
          <w:rFonts w:ascii="Times New Roman" w:eastAsia="Times New Roman" w:hAnsi="Times New Roman" w:cs="Times New Roman"/>
          <w:i/>
          <w:iCs/>
          <w:sz w:val="24"/>
          <w:szCs w:val="24"/>
        </w:rPr>
        <w:t>InterJournal</w:t>
      </w:r>
      <w:proofErr w:type="spellEnd"/>
      <w:r w:rsidRPr="001732C3">
        <w:rPr>
          <w:rFonts w:ascii="Times New Roman" w:eastAsia="Times New Roman" w:hAnsi="Times New Roman" w:cs="Times New Roman"/>
          <w:i/>
          <w:iCs/>
          <w:sz w:val="24"/>
          <w:szCs w:val="24"/>
        </w:rPr>
        <w:t>, Complex Systems</w:t>
      </w:r>
      <w:r w:rsidRPr="001732C3">
        <w:rPr>
          <w:rFonts w:ascii="Times New Roman" w:eastAsia="Times New Roman" w:hAnsi="Times New Roman" w:cs="Times New Roman"/>
          <w:sz w:val="24"/>
          <w:szCs w:val="24"/>
        </w:rPr>
        <w:t xml:space="preserve">, </w:t>
      </w:r>
      <w:r w:rsidRPr="001732C3">
        <w:rPr>
          <w:rFonts w:ascii="Times New Roman" w:eastAsia="Times New Roman" w:hAnsi="Times New Roman" w:cs="Times New Roman"/>
          <w:i/>
          <w:iCs/>
          <w:sz w:val="24"/>
          <w:szCs w:val="24"/>
        </w:rPr>
        <w:t>1695</w:t>
      </w:r>
      <w:r w:rsidRPr="001732C3">
        <w:rPr>
          <w:rFonts w:ascii="Times New Roman" w:eastAsia="Times New Roman" w:hAnsi="Times New Roman" w:cs="Times New Roman"/>
          <w:sz w:val="24"/>
          <w:szCs w:val="24"/>
        </w:rPr>
        <w:t>(5), 1-9.</w:t>
      </w:r>
    </w:p>
    <w:p w14:paraId="37312351" w14:textId="77777777" w:rsidR="008D3A6D" w:rsidRPr="001732C3" w:rsidRDefault="008D3A6D" w:rsidP="00916A3D">
      <w:pPr>
        <w:spacing w:after="0" w:line="240" w:lineRule="auto"/>
        <w:rPr>
          <w:rFonts w:ascii="Times New Roman" w:eastAsia="Times New Roman" w:hAnsi="Times New Roman" w:cs="Times New Roman"/>
          <w:sz w:val="24"/>
          <w:szCs w:val="24"/>
        </w:rPr>
      </w:pPr>
    </w:p>
    <w:p w14:paraId="19DB082A" w14:textId="7324AA26" w:rsidR="00C142C7" w:rsidRPr="001732C3" w:rsidRDefault="008D3A6D" w:rsidP="00916A3D">
      <w:pPr>
        <w:spacing w:after="0" w:line="240" w:lineRule="auto"/>
        <w:rPr>
          <w:rFonts w:ascii="Times New Roman" w:eastAsia="Times New Roman" w:hAnsi="Times New Roman" w:cs="Times New Roman"/>
          <w:sz w:val="24"/>
          <w:szCs w:val="24"/>
        </w:rPr>
      </w:pPr>
      <w:proofErr w:type="spellStart"/>
      <w:r w:rsidRPr="001732C3">
        <w:rPr>
          <w:rFonts w:ascii="Times New Roman" w:eastAsia="Times New Roman" w:hAnsi="Times New Roman" w:cs="Times New Roman"/>
          <w:sz w:val="24"/>
          <w:szCs w:val="24"/>
        </w:rPr>
        <w:t>Diamantini</w:t>
      </w:r>
      <w:proofErr w:type="spellEnd"/>
      <w:r w:rsidRPr="001732C3">
        <w:rPr>
          <w:rFonts w:ascii="Times New Roman" w:eastAsia="Times New Roman" w:hAnsi="Times New Roman" w:cs="Times New Roman"/>
          <w:sz w:val="24"/>
          <w:szCs w:val="24"/>
        </w:rPr>
        <w:t xml:space="preserve">, Claudia, Laura </w:t>
      </w:r>
      <w:proofErr w:type="spellStart"/>
      <w:r w:rsidRPr="001732C3">
        <w:rPr>
          <w:rFonts w:ascii="Times New Roman" w:eastAsia="Times New Roman" w:hAnsi="Times New Roman" w:cs="Times New Roman"/>
          <w:sz w:val="24"/>
          <w:szCs w:val="24"/>
        </w:rPr>
        <w:t>Genga</w:t>
      </w:r>
      <w:proofErr w:type="spellEnd"/>
      <w:r w:rsidRPr="001732C3">
        <w:rPr>
          <w:rFonts w:ascii="Times New Roman" w:eastAsia="Times New Roman" w:hAnsi="Times New Roman" w:cs="Times New Roman"/>
          <w:sz w:val="24"/>
          <w:szCs w:val="24"/>
        </w:rPr>
        <w:t xml:space="preserve">, and Domenico </w:t>
      </w:r>
      <w:proofErr w:type="spellStart"/>
      <w:r w:rsidRPr="001732C3">
        <w:rPr>
          <w:rFonts w:ascii="Times New Roman" w:eastAsia="Times New Roman" w:hAnsi="Times New Roman" w:cs="Times New Roman"/>
          <w:sz w:val="24"/>
          <w:szCs w:val="24"/>
        </w:rPr>
        <w:t>Potena</w:t>
      </w:r>
      <w:proofErr w:type="spellEnd"/>
      <w:r w:rsidRPr="001732C3">
        <w:rPr>
          <w:rFonts w:ascii="Times New Roman" w:eastAsia="Times New Roman" w:hAnsi="Times New Roman" w:cs="Times New Roman"/>
          <w:sz w:val="24"/>
          <w:szCs w:val="24"/>
        </w:rPr>
        <w:t>. "</w:t>
      </w:r>
      <w:bookmarkStart w:id="750" w:name="_GoBack"/>
      <w:proofErr w:type="spellStart"/>
      <w:r w:rsidRPr="001732C3">
        <w:rPr>
          <w:rFonts w:ascii="Times New Roman" w:eastAsia="Times New Roman" w:hAnsi="Times New Roman" w:cs="Times New Roman"/>
          <w:sz w:val="24"/>
          <w:szCs w:val="24"/>
        </w:rPr>
        <w:t>Esub</w:t>
      </w:r>
      <w:proofErr w:type="spellEnd"/>
      <w:r w:rsidRPr="001732C3">
        <w:rPr>
          <w:rFonts w:ascii="Times New Roman" w:eastAsia="Times New Roman" w:hAnsi="Times New Roman" w:cs="Times New Roman"/>
          <w:sz w:val="24"/>
          <w:szCs w:val="24"/>
        </w:rPr>
        <w:t>: Exploration of subgraphs.</w:t>
      </w:r>
      <w:bookmarkEnd w:id="750"/>
      <w:r w:rsidRPr="001732C3">
        <w:rPr>
          <w:rFonts w:ascii="Times New Roman" w:eastAsia="Times New Roman" w:hAnsi="Times New Roman" w:cs="Times New Roman"/>
          <w:sz w:val="24"/>
          <w:szCs w:val="24"/>
        </w:rPr>
        <w:t xml:space="preserve">" </w:t>
      </w:r>
      <w:r w:rsidRPr="001732C3">
        <w:rPr>
          <w:rFonts w:ascii="Times New Roman" w:eastAsia="Times New Roman" w:hAnsi="Times New Roman" w:cs="Times New Roman"/>
          <w:i/>
          <w:iCs/>
          <w:sz w:val="24"/>
          <w:szCs w:val="24"/>
        </w:rPr>
        <w:t>Proceedings of the BPM Demo Session</w:t>
      </w:r>
      <w:r w:rsidRPr="001732C3">
        <w:rPr>
          <w:rFonts w:ascii="Times New Roman" w:eastAsia="Times New Roman" w:hAnsi="Times New Roman" w:cs="Times New Roman"/>
          <w:sz w:val="24"/>
          <w:szCs w:val="24"/>
        </w:rPr>
        <w:t xml:space="preserve"> (2015): 70-74.</w:t>
      </w:r>
    </w:p>
    <w:p w14:paraId="5CFB03C1" w14:textId="7520E7FD" w:rsidR="005E1633" w:rsidRPr="001732C3" w:rsidRDefault="005E1633" w:rsidP="00916A3D">
      <w:pPr>
        <w:spacing w:after="0" w:line="240" w:lineRule="auto"/>
        <w:contextualSpacing/>
        <w:rPr>
          <w:rFonts w:ascii="Times New Roman" w:hAnsi="Times New Roman" w:cs="Times New Roman"/>
          <w:sz w:val="24"/>
          <w:szCs w:val="24"/>
        </w:rPr>
      </w:pPr>
    </w:p>
    <w:p w14:paraId="229EAE76" w14:textId="77777777" w:rsidR="008D3A6D" w:rsidRPr="001732C3" w:rsidRDefault="008D3A6D" w:rsidP="00916A3D">
      <w:pPr>
        <w:spacing w:after="0" w:line="240" w:lineRule="auto"/>
        <w:rPr>
          <w:rFonts w:ascii="Times New Roman" w:hAnsi="Times New Roman" w:cs="Times New Roman"/>
        </w:rPr>
      </w:pPr>
      <w:proofErr w:type="spellStart"/>
      <w:r w:rsidRPr="001732C3">
        <w:rPr>
          <w:rFonts w:ascii="Times New Roman" w:hAnsi="Times New Roman" w:cs="Times New Roman"/>
        </w:rPr>
        <w:t>Diamantini</w:t>
      </w:r>
      <w:proofErr w:type="spellEnd"/>
      <w:r w:rsidRPr="001732C3">
        <w:rPr>
          <w:rFonts w:ascii="Times New Roman" w:hAnsi="Times New Roman" w:cs="Times New Roman"/>
        </w:rPr>
        <w:t xml:space="preserve">, C., </w:t>
      </w:r>
      <w:proofErr w:type="spellStart"/>
      <w:r w:rsidRPr="001732C3">
        <w:rPr>
          <w:rFonts w:ascii="Times New Roman" w:hAnsi="Times New Roman" w:cs="Times New Roman"/>
        </w:rPr>
        <w:t>Genga</w:t>
      </w:r>
      <w:proofErr w:type="spellEnd"/>
      <w:r w:rsidRPr="001732C3">
        <w:rPr>
          <w:rFonts w:ascii="Times New Roman" w:hAnsi="Times New Roman" w:cs="Times New Roman"/>
        </w:rPr>
        <w:t xml:space="preserve">, L., </w:t>
      </w:r>
      <w:proofErr w:type="spellStart"/>
      <w:r w:rsidRPr="001732C3">
        <w:rPr>
          <w:rFonts w:ascii="Times New Roman" w:hAnsi="Times New Roman" w:cs="Times New Roman"/>
        </w:rPr>
        <w:t>Potena</w:t>
      </w:r>
      <w:proofErr w:type="spellEnd"/>
      <w:r w:rsidRPr="001732C3">
        <w:rPr>
          <w:rFonts w:ascii="Times New Roman" w:hAnsi="Times New Roman" w:cs="Times New Roman"/>
        </w:rPr>
        <w:t xml:space="preserve">, D., &amp; </w:t>
      </w:r>
      <w:proofErr w:type="spellStart"/>
      <w:r w:rsidRPr="001732C3">
        <w:rPr>
          <w:rFonts w:ascii="Times New Roman" w:hAnsi="Times New Roman" w:cs="Times New Roman"/>
        </w:rPr>
        <w:t>Storti</w:t>
      </w:r>
      <w:proofErr w:type="spellEnd"/>
      <w:r w:rsidRPr="001732C3">
        <w:rPr>
          <w:rFonts w:ascii="Times New Roman" w:hAnsi="Times New Roman" w:cs="Times New Roman"/>
        </w:rPr>
        <w:t xml:space="preserve">, E. (2013, May). Pattern discovery from innovation processes. In </w:t>
      </w:r>
      <w:r w:rsidRPr="001732C3">
        <w:rPr>
          <w:rFonts w:ascii="Times New Roman" w:hAnsi="Times New Roman" w:cs="Times New Roman"/>
          <w:i/>
          <w:iCs/>
        </w:rPr>
        <w:t>Collaboration technologies and systems (CTS), 2013 international conference on</w:t>
      </w:r>
      <w:r w:rsidRPr="001732C3">
        <w:rPr>
          <w:rFonts w:ascii="Times New Roman" w:hAnsi="Times New Roman" w:cs="Times New Roman"/>
        </w:rPr>
        <w:t xml:space="preserve"> (pp. 457-464). IEEE.</w:t>
      </w:r>
    </w:p>
    <w:p w14:paraId="36FBCE2A" w14:textId="77777777" w:rsidR="008D3A6D" w:rsidRPr="001732C3" w:rsidRDefault="008D3A6D" w:rsidP="00916A3D">
      <w:pPr>
        <w:spacing w:after="0" w:line="240" w:lineRule="auto"/>
        <w:contextualSpacing/>
        <w:rPr>
          <w:rFonts w:ascii="Times New Roman" w:hAnsi="Times New Roman" w:cs="Times New Roman"/>
          <w:sz w:val="24"/>
          <w:szCs w:val="24"/>
        </w:rPr>
      </w:pPr>
    </w:p>
    <w:p w14:paraId="18A145FF" w14:textId="77777777" w:rsidR="005E1633" w:rsidRPr="001732C3" w:rsidRDefault="005E1633"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3E9FEF04" w14:textId="2D1F47AB" w:rsidR="005E1633" w:rsidRPr="001732C3" w:rsidRDefault="005E1633" w:rsidP="00916A3D">
      <w:pPr>
        <w:spacing w:after="0" w:line="240" w:lineRule="auto"/>
        <w:contextualSpacing/>
        <w:rPr>
          <w:rFonts w:ascii="Times New Roman" w:hAnsi="Times New Roman" w:cs="Times New Roman"/>
          <w:sz w:val="24"/>
          <w:szCs w:val="24"/>
        </w:rPr>
      </w:pPr>
    </w:p>
    <w:p w14:paraId="2B636B51" w14:textId="3F84F835" w:rsidR="007C2DBA" w:rsidDel="00EA0ED3" w:rsidRDefault="007C2DBA" w:rsidP="00916A3D">
      <w:pPr>
        <w:spacing w:after="0" w:line="240" w:lineRule="auto"/>
        <w:rPr>
          <w:del w:id="751" w:author="jesse" w:date="2018-04-02T16:37:00Z"/>
          <w:rFonts w:ascii="Times New Roman" w:hAnsi="Times New Roman" w:cs="Times New Roman"/>
          <w:sz w:val="24"/>
          <w:szCs w:val="24"/>
        </w:rPr>
      </w:pPr>
      <w:r w:rsidRPr="001732C3">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6B32E796" w14:textId="77777777" w:rsidR="00EA0ED3" w:rsidRPr="001732C3" w:rsidRDefault="00EA0ED3" w:rsidP="00916A3D">
      <w:pPr>
        <w:spacing w:after="0" w:line="240" w:lineRule="auto"/>
        <w:rPr>
          <w:ins w:id="752" w:author="jesse" w:date="2018-04-02T16:37:00Z"/>
          <w:rFonts w:ascii="Times New Roman" w:hAnsi="Times New Roman" w:cs="Times New Roman"/>
          <w:sz w:val="24"/>
          <w:szCs w:val="24"/>
        </w:rPr>
      </w:pPr>
    </w:p>
    <w:p w14:paraId="1BA4238D" w14:textId="77777777" w:rsidR="008D3A6D" w:rsidRPr="001732C3" w:rsidDel="00EA0ED3" w:rsidRDefault="008D3A6D" w:rsidP="00916A3D">
      <w:pPr>
        <w:spacing w:after="0" w:line="240" w:lineRule="auto"/>
        <w:rPr>
          <w:del w:id="753" w:author="jesse" w:date="2018-04-02T16:37:00Z"/>
          <w:rFonts w:ascii="Times New Roman" w:hAnsi="Times New Roman" w:cs="Times New Roman"/>
          <w:sz w:val="24"/>
          <w:szCs w:val="24"/>
        </w:rPr>
      </w:pPr>
    </w:p>
    <w:p w14:paraId="33BB843C" w14:textId="3BCCB4B5" w:rsidR="00EA0ED3" w:rsidRDefault="00EA0ED3" w:rsidP="00916A3D">
      <w:pPr>
        <w:spacing w:after="0" w:line="240" w:lineRule="auto"/>
        <w:rPr>
          <w:ins w:id="754" w:author="jesse" w:date="2018-04-02T16:37:00Z"/>
          <w:rFonts w:ascii="Times New Roman" w:hAnsi="Times New Roman" w:cs="Times New Roman"/>
          <w:sz w:val="24"/>
          <w:szCs w:val="24"/>
        </w:rPr>
      </w:pPr>
    </w:p>
    <w:p w14:paraId="373D6576" w14:textId="0C92E57A" w:rsidR="00EA0ED3" w:rsidRDefault="00EA0ED3" w:rsidP="00916A3D">
      <w:pPr>
        <w:spacing w:after="0" w:line="240" w:lineRule="auto"/>
        <w:rPr>
          <w:ins w:id="755" w:author="jesse" w:date="2018-04-02T16:37:00Z"/>
          <w:rFonts w:ascii="Times New Roman" w:hAnsi="Times New Roman" w:cs="Times New Roman"/>
          <w:sz w:val="24"/>
          <w:szCs w:val="24"/>
        </w:rPr>
      </w:pPr>
      <w:ins w:id="756" w:author="jesse" w:date="2018-04-02T16:37:00Z">
        <w:r w:rsidRPr="00EA0ED3">
          <w:rPr>
            <w:rFonts w:ascii="Times New Roman" w:hAnsi="Times New Roman" w:cs="Times New Roman"/>
            <w:sz w:val="24"/>
            <w:szCs w:val="24"/>
          </w:rPr>
          <w:lastRenderedPageBreak/>
          <w:t>Eberle, W., &amp; Holder, L. (2007, October). Discovering structural anomalies in graph-based data. In Data Mining Workshops, 2007. ICDM Workshops 2007. Seventh IEEE International Conference on (pp. 393-398). IEEE.</w:t>
        </w:r>
      </w:ins>
    </w:p>
    <w:p w14:paraId="7A7A43B9" w14:textId="77777777" w:rsidR="00EA0ED3" w:rsidRDefault="00EA0ED3" w:rsidP="00916A3D">
      <w:pPr>
        <w:spacing w:after="0" w:line="240" w:lineRule="auto"/>
        <w:rPr>
          <w:ins w:id="757" w:author="jesse" w:date="2018-04-02T16:37:00Z"/>
          <w:rFonts w:ascii="Times New Roman" w:hAnsi="Times New Roman" w:cs="Times New Roman"/>
          <w:sz w:val="24"/>
          <w:szCs w:val="24"/>
        </w:rPr>
      </w:pPr>
    </w:p>
    <w:p w14:paraId="0D34861E" w14:textId="5AC0DBC2" w:rsidR="008D3A6D" w:rsidRPr="001732C3" w:rsidRDefault="008D3A6D" w:rsidP="00916A3D">
      <w:pPr>
        <w:spacing w:after="0" w:line="240" w:lineRule="auto"/>
        <w:rPr>
          <w:rFonts w:ascii="Times New Roman" w:hAnsi="Times New Roman" w:cs="Times New Roman"/>
          <w:sz w:val="24"/>
          <w:szCs w:val="24"/>
        </w:rPr>
      </w:pPr>
      <w:r w:rsidRPr="001732C3">
        <w:rPr>
          <w:rFonts w:ascii="Times New Roman" w:hAnsi="Times New Roman" w:cs="Times New Roman"/>
          <w:sz w:val="24"/>
          <w:szCs w:val="24"/>
        </w:rPr>
        <w:t xml:space="preserve">Eberle, W., &amp; Holder, L. (2009, April). Graph-Based Approaches to Insider Threat Detection. In </w:t>
      </w:r>
      <w:r w:rsidRPr="001732C3">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1732C3">
        <w:rPr>
          <w:rFonts w:ascii="Times New Roman" w:hAnsi="Times New Roman" w:cs="Times New Roman"/>
          <w:sz w:val="24"/>
          <w:szCs w:val="24"/>
        </w:rPr>
        <w:t xml:space="preserve"> (p. 44). ACM.</w:t>
      </w:r>
    </w:p>
    <w:p w14:paraId="45751EB6" w14:textId="77777777" w:rsidR="00C142C7" w:rsidRPr="001732C3" w:rsidRDefault="00C142C7" w:rsidP="00916A3D">
      <w:pPr>
        <w:spacing w:after="0" w:line="240" w:lineRule="auto"/>
        <w:rPr>
          <w:rFonts w:ascii="Times New Roman" w:hAnsi="Times New Roman" w:cs="Times New Roman"/>
          <w:sz w:val="24"/>
          <w:szCs w:val="24"/>
        </w:rPr>
      </w:pPr>
    </w:p>
    <w:p w14:paraId="21036C65" w14:textId="77777777" w:rsidR="00916A3D" w:rsidRPr="001732C3" w:rsidRDefault="00C142C7" w:rsidP="00916A3D">
      <w:pPr>
        <w:spacing w:after="0" w:line="240" w:lineRule="auto"/>
        <w:rPr>
          <w:rFonts w:ascii="Times New Roman" w:hAnsi="Times New Roman" w:cs="Times New Roman"/>
          <w:sz w:val="24"/>
          <w:szCs w:val="24"/>
        </w:rPr>
      </w:pPr>
      <w:r w:rsidRPr="001732C3">
        <w:rPr>
          <w:rFonts w:ascii="Times New Roman" w:hAnsi="Times New Roman" w:cs="Times New Roman"/>
          <w:sz w:val="24"/>
          <w:szCs w:val="24"/>
        </w:rPr>
        <w:t xml:space="preserve">Eberle, W. and Holder, L., Anomaly Detection in Data Represented as Graphs, </w:t>
      </w:r>
      <w:r w:rsidRPr="001732C3">
        <w:rPr>
          <w:rFonts w:ascii="Times New Roman" w:hAnsi="Times New Roman" w:cs="Times New Roman"/>
          <w:i/>
          <w:sz w:val="24"/>
          <w:szCs w:val="24"/>
        </w:rPr>
        <w:t>Intelligent Data Analysis, An International Journal</w:t>
      </w:r>
      <w:r w:rsidRPr="001732C3">
        <w:rPr>
          <w:rFonts w:ascii="Times New Roman" w:hAnsi="Times New Roman" w:cs="Times New Roman"/>
          <w:sz w:val="24"/>
          <w:szCs w:val="24"/>
        </w:rPr>
        <w:t>, Volume 11(6), 2007.</w:t>
      </w:r>
    </w:p>
    <w:p w14:paraId="6C6C1EAA" w14:textId="77777777" w:rsidR="00916A3D" w:rsidRPr="001732C3" w:rsidRDefault="00FE36C3"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Easley, D., &amp; Kleinberg, J. (2010). </w:t>
      </w:r>
      <w:r w:rsidRPr="001732C3">
        <w:rPr>
          <w:rFonts w:ascii="Times New Roman" w:eastAsia="Times New Roman" w:hAnsi="Times New Roman" w:cs="Times New Roman"/>
          <w:i/>
          <w:iCs/>
          <w:sz w:val="24"/>
          <w:szCs w:val="24"/>
        </w:rPr>
        <w:t>Networks, crowds, and markets: Reasoning about a highly connected world</w:t>
      </w:r>
      <w:r w:rsidRPr="001732C3">
        <w:rPr>
          <w:rFonts w:ascii="Times New Roman" w:eastAsia="Times New Roman" w:hAnsi="Times New Roman" w:cs="Times New Roman"/>
          <w:sz w:val="24"/>
          <w:szCs w:val="24"/>
        </w:rPr>
        <w:t>. Cambridge University Press.</w:t>
      </w:r>
    </w:p>
    <w:p w14:paraId="007F10E6" w14:textId="77777777" w:rsidR="00916A3D" w:rsidRPr="001732C3" w:rsidRDefault="00916A3D" w:rsidP="00916A3D">
      <w:pPr>
        <w:spacing w:after="0" w:line="240" w:lineRule="auto"/>
        <w:rPr>
          <w:rFonts w:ascii="Times New Roman" w:hAnsi="Times New Roman" w:cs="Times New Roman"/>
        </w:rPr>
      </w:pPr>
    </w:p>
    <w:p w14:paraId="117AC180" w14:textId="0AE14E21" w:rsidR="00C142C7" w:rsidRPr="001732C3" w:rsidRDefault="00C142C7" w:rsidP="009824DE">
      <w:pPr>
        <w:spacing w:after="0" w:line="240" w:lineRule="auto"/>
        <w:outlineLvl w:val="0"/>
        <w:rPr>
          <w:rFonts w:ascii="Times New Roman" w:hAnsi="Times New Roman" w:cs="Times New Roman"/>
          <w:sz w:val="24"/>
          <w:szCs w:val="24"/>
        </w:rPr>
      </w:pPr>
      <w:r w:rsidRPr="001732C3">
        <w:rPr>
          <w:rFonts w:ascii="Times New Roman" w:hAnsi="Times New Roman" w:cs="Times New Roman"/>
        </w:rPr>
        <w:t xml:space="preserve">Esparza, J., &amp; Nielsen, M. (1994). Decidability issues for Petri nets. </w:t>
      </w:r>
      <w:r w:rsidRPr="001732C3">
        <w:rPr>
          <w:rFonts w:ascii="Times New Roman" w:hAnsi="Times New Roman" w:cs="Times New Roman"/>
          <w:i/>
          <w:iCs/>
        </w:rPr>
        <w:t>Petri nets newsletter</w:t>
      </w:r>
      <w:r w:rsidRPr="001732C3">
        <w:rPr>
          <w:rFonts w:ascii="Times New Roman" w:hAnsi="Times New Roman" w:cs="Times New Roman"/>
        </w:rPr>
        <w:t xml:space="preserve">, </w:t>
      </w:r>
      <w:r w:rsidRPr="001732C3">
        <w:rPr>
          <w:rFonts w:ascii="Times New Roman" w:hAnsi="Times New Roman" w:cs="Times New Roman"/>
          <w:i/>
          <w:iCs/>
        </w:rPr>
        <w:t>94</w:t>
      </w:r>
      <w:r w:rsidRPr="001732C3">
        <w:rPr>
          <w:rFonts w:ascii="Times New Roman" w:hAnsi="Times New Roman" w:cs="Times New Roman"/>
        </w:rPr>
        <w:t>, 5-23.</w:t>
      </w:r>
    </w:p>
    <w:p w14:paraId="3ADE909A" w14:textId="77777777" w:rsidR="008D3A6D" w:rsidRPr="001732C3" w:rsidRDefault="008D3A6D" w:rsidP="00916A3D">
      <w:pPr>
        <w:spacing w:after="0" w:line="240" w:lineRule="auto"/>
        <w:rPr>
          <w:rFonts w:ascii="Times New Roman" w:eastAsia="Times New Roman" w:hAnsi="Times New Roman" w:cs="Times New Roman"/>
          <w:sz w:val="24"/>
          <w:szCs w:val="24"/>
        </w:rPr>
      </w:pPr>
    </w:p>
    <w:p w14:paraId="74E580B9" w14:textId="23883178" w:rsidR="008D3A6D" w:rsidRPr="001732C3" w:rsidRDefault="008D3A6D" w:rsidP="00916A3D">
      <w:pPr>
        <w:spacing w:after="0" w:line="240" w:lineRule="auto"/>
        <w:rPr>
          <w:rFonts w:ascii="Times New Roman" w:eastAsia="Times New Roman" w:hAnsi="Times New Roman" w:cs="Times New Roman"/>
          <w:sz w:val="24"/>
          <w:szCs w:val="24"/>
        </w:rPr>
      </w:pPr>
      <w:proofErr w:type="spellStart"/>
      <w:r w:rsidRPr="001732C3">
        <w:rPr>
          <w:rFonts w:ascii="Times New Roman" w:eastAsia="Times New Roman" w:hAnsi="Times New Roman" w:cs="Times New Roman"/>
          <w:sz w:val="24"/>
          <w:szCs w:val="24"/>
        </w:rPr>
        <w:t>Genga</w:t>
      </w:r>
      <w:proofErr w:type="spellEnd"/>
      <w:r w:rsidRPr="001732C3">
        <w:rPr>
          <w:rFonts w:ascii="Times New Roman" w:eastAsia="Times New Roman" w:hAnsi="Times New Roman" w:cs="Times New Roman"/>
          <w:sz w:val="24"/>
          <w:szCs w:val="24"/>
        </w:rPr>
        <w:t xml:space="preserve">, L., </w:t>
      </w:r>
      <w:proofErr w:type="spellStart"/>
      <w:r w:rsidRPr="001732C3">
        <w:rPr>
          <w:rFonts w:ascii="Times New Roman" w:eastAsia="Times New Roman" w:hAnsi="Times New Roman" w:cs="Times New Roman"/>
          <w:sz w:val="24"/>
          <w:szCs w:val="24"/>
        </w:rPr>
        <w:t>Potena</w:t>
      </w:r>
      <w:proofErr w:type="spellEnd"/>
      <w:r w:rsidRPr="001732C3">
        <w:rPr>
          <w:rFonts w:ascii="Times New Roman" w:eastAsia="Times New Roman" w:hAnsi="Times New Roman" w:cs="Times New Roman"/>
          <w:sz w:val="24"/>
          <w:szCs w:val="24"/>
        </w:rPr>
        <w:t xml:space="preserve">, D., Martino, O., Alizadeh, M., </w:t>
      </w:r>
      <w:proofErr w:type="spellStart"/>
      <w:r w:rsidRPr="001732C3">
        <w:rPr>
          <w:rFonts w:ascii="Times New Roman" w:eastAsia="Times New Roman" w:hAnsi="Times New Roman" w:cs="Times New Roman"/>
          <w:sz w:val="24"/>
          <w:szCs w:val="24"/>
        </w:rPr>
        <w:t>Diamantini</w:t>
      </w:r>
      <w:proofErr w:type="spellEnd"/>
      <w:r w:rsidRPr="001732C3">
        <w:rPr>
          <w:rFonts w:ascii="Times New Roman" w:eastAsia="Times New Roman" w:hAnsi="Times New Roman" w:cs="Times New Roman"/>
          <w:sz w:val="24"/>
          <w:szCs w:val="24"/>
        </w:rPr>
        <w:t xml:space="preserve">, C., &amp; Zannone, N. (2016, September). Subgraph mining for anomalous pattern discovery in event logs. In </w:t>
      </w:r>
      <w:r w:rsidRPr="001732C3">
        <w:rPr>
          <w:rFonts w:ascii="Times New Roman" w:eastAsia="Times New Roman" w:hAnsi="Times New Roman" w:cs="Times New Roman"/>
          <w:i/>
          <w:iCs/>
          <w:sz w:val="24"/>
          <w:szCs w:val="24"/>
        </w:rPr>
        <w:t>International Workshop on New Frontiers in Mining Complex Patterns</w:t>
      </w:r>
      <w:r w:rsidRPr="001732C3">
        <w:rPr>
          <w:rFonts w:ascii="Times New Roman" w:eastAsia="Times New Roman" w:hAnsi="Times New Roman" w:cs="Times New Roman"/>
          <w:sz w:val="24"/>
          <w:szCs w:val="24"/>
        </w:rPr>
        <w:t xml:space="preserve"> (pp. 181-197). Springer, Cham.</w:t>
      </w:r>
    </w:p>
    <w:p w14:paraId="1CA2250A"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52E3FB8E" w14:textId="25B7F0EB" w:rsidR="00175182" w:rsidRPr="001732C3" w:rsidRDefault="00175182" w:rsidP="00916A3D">
      <w:pPr>
        <w:spacing w:after="0" w:line="240" w:lineRule="auto"/>
        <w:rPr>
          <w:rFonts w:ascii="Times New Roman" w:eastAsia="Times New Roman" w:hAnsi="Times New Roman" w:cs="Times New Roman"/>
          <w:sz w:val="24"/>
          <w:szCs w:val="24"/>
        </w:rPr>
      </w:pPr>
      <w:proofErr w:type="spellStart"/>
      <w:r w:rsidRPr="001732C3">
        <w:rPr>
          <w:rFonts w:ascii="Times New Roman" w:eastAsia="Times New Roman" w:hAnsi="Times New Roman" w:cs="Times New Roman"/>
          <w:sz w:val="24"/>
          <w:szCs w:val="24"/>
        </w:rPr>
        <w:t>Goodfellow</w:t>
      </w:r>
      <w:proofErr w:type="spellEnd"/>
      <w:r w:rsidRPr="001732C3">
        <w:rPr>
          <w:rFonts w:ascii="Times New Roman" w:eastAsia="Times New Roman" w:hAnsi="Times New Roman" w:cs="Times New Roman"/>
          <w:sz w:val="24"/>
          <w:szCs w:val="24"/>
        </w:rPr>
        <w:t xml:space="preserve">, I., </w:t>
      </w:r>
      <w:proofErr w:type="spellStart"/>
      <w:r w:rsidRPr="001732C3">
        <w:rPr>
          <w:rFonts w:ascii="Times New Roman" w:eastAsia="Times New Roman" w:hAnsi="Times New Roman" w:cs="Times New Roman"/>
          <w:sz w:val="24"/>
          <w:szCs w:val="24"/>
        </w:rPr>
        <w:t>Bengio</w:t>
      </w:r>
      <w:proofErr w:type="spellEnd"/>
      <w:r w:rsidRPr="001732C3">
        <w:rPr>
          <w:rFonts w:ascii="Times New Roman" w:eastAsia="Times New Roman" w:hAnsi="Times New Roman" w:cs="Times New Roman"/>
          <w:sz w:val="24"/>
          <w:szCs w:val="24"/>
        </w:rPr>
        <w:t xml:space="preserve">, Y., </w:t>
      </w:r>
      <w:proofErr w:type="spellStart"/>
      <w:r w:rsidRPr="001732C3">
        <w:rPr>
          <w:rFonts w:ascii="Times New Roman" w:eastAsia="Times New Roman" w:hAnsi="Times New Roman" w:cs="Times New Roman"/>
          <w:sz w:val="24"/>
          <w:szCs w:val="24"/>
        </w:rPr>
        <w:t>Courville</w:t>
      </w:r>
      <w:proofErr w:type="spellEnd"/>
      <w:r w:rsidRPr="001732C3">
        <w:rPr>
          <w:rFonts w:ascii="Times New Roman" w:eastAsia="Times New Roman" w:hAnsi="Times New Roman" w:cs="Times New Roman"/>
          <w:sz w:val="24"/>
          <w:szCs w:val="24"/>
        </w:rPr>
        <w:t xml:space="preserve">, A., &amp; </w:t>
      </w:r>
      <w:proofErr w:type="spellStart"/>
      <w:r w:rsidRPr="001732C3">
        <w:rPr>
          <w:rFonts w:ascii="Times New Roman" w:eastAsia="Times New Roman" w:hAnsi="Times New Roman" w:cs="Times New Roman"/>
          <w:sz w:val="24"/>
          <w:szCs w:val="24"/>
        </w:rPr>
        <w:t>Bengio</w:t>
      </w:r>
      <w:proofErr w:type="spellEnd"/>
      <w:r w:rsidRPr="001732C3">
        <w:rPr>
          <w:rFonts w:ascii="Times New Roman" w:eastAsia="Times New Roman" w:hAnsi="Times New Roman" w:cs="Times New Roman"/>
          <w:sz w:val="24"/>
          <w:szCs w:val="24"/>
        </w:rPr>
        <w:t xml:space="preserve">, Y. (2016). </w:t>
      </w:r>
      <w:r w:rsidRPr="001732C3">
        <w:rPr>
          <w:rFonts w:ascii="Times New Roman" w:eastAsia="Times New Roman" w:hAnsi="Times New Roman" w:cs="Times New Roman"/>
          <w:i/>
          <w:iCs/>
          <w:sz w:val="24"/>
          <w:szCs w:val="24"/>
        </w:rPr>
        <w:t>Deep learning</w:t>
      </w:r>
      <w:r w:rsidRPr="001732C3">
        <w:rPr>
          <w:rFonts w:ascii="Times New Roman" w:eastAsia="Times New Roman" w:hAnsi="Times New Roman" w:cs="Times New Roman"/>
          <w:sz w:val="24"/>
          <w:szCs w:val="24"/>
        </w:rPr>
        <w:t xml:space="preserve"> (Vol. 1). Cambridge: MIT press.</w:t>
      </w:r>
    </w:p>
    <w:p w14:paraId="5AF65388"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1297ED27" w14:textId="1373C26C" w:rsidR="008D3A6D" w:rsidRPr="001732C3" w:rsidRDefault="008D3A6D" w:rsidP="00916A3D">
      <w:pPr>
        <w:spacing w:after="0" w:line="240" w:lineRule="auto"/>
        <w:rPr>
          <w:rFonts w:ascii="Times New Roman" w:hAnsi="Times New Roman" w:cs="Times New Roman"/>
          <w:sz w:val="24"/>
          <w:szCs w:val="24"/>
        </w:rPr>
      </w:pPr>
      <w:proofErr w:type="spellStart"/>
      <w:r w:rsidRPr="001732C3">
        <w:rPr>
          <w:rFonts w:ascii="Times New Roman" w:hAnsi="Times New Roman" w:cs="Times New Roman"/>
          <w:sz w:val="24"/>
          <w:szCs w:val="24"/>
        </w:rPr>
        <w:t>Grünwald</w:t>
      </w:r>
      <w:proofErr w:type="spellEnd"/>
      <w:r w:rsidRPr="001732C3">
        <w:rPr>
          <w:rFonts w:ascii="Times New Roman" w:hAnsi="Times New Roman" w:cs="Times New Roman"/>
          <w:sz w:val="24"/>
          <w:szCs w:val="24"/>
        </w:rPr>
        <w:t xml:space="preserve">, P. (2005). A tutorial introduction to the minimum description length principle. Accessed from </w:t>
      </w:r>
      <w:hyperlink r:id="rId59" w:history="1">
        <w:r w:rsidRPr="001732C3">
          <w:rPr>
            <w:rStyle w:val="Hyperlink"/>
            <w:rFonts w:ascii="Times New Roman" w:hAnsi="Times New Roman" w:cs="Times New Roman"/>
            <w:color w:val="auto"/>
            <w:sz w:val="24"/>
            <w:szCs w:val="24"/>
          </w:rPr>
          <w:t>https://arxiv.org/pdf/math/0406077.pdf</w:t>
        </w:r>
      </w:hyperlink>
      <w:r w:rsidRPr="001732C3">
        <w:rPr>
          <w:rFonts w:ascii="Times New Roman" w:hAnsi="Times New Roman" w:cs="Times New Roman"/>
          <w:sz w:val="24"/>
          <w:szCs w:val="24"/>
        </w:rPr>
        <w:t>, December 12, 2017.</w:t>
      </w:r>
    </w:p>
    <w:p w14:paraId="18CE0A22"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780FF6F8" w14:textId="36EF63A2" w:rsidR="008D3A6D" w:rsidRPr="001732C3" w:rsidRDefault="008D3A6D"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Herbst, J. (2000, May). A machine learning approach to workflow management. In </w:t>
      </w:r>
      <w:proofErr w:type="spellStart"/>
      <w:r w:rsidRPr="001732C3">
        <w:rPr>
          <w:rFonts w:ascii="Times New Roman" w:eastAsia="Times New Roman" w:hAnsi="Times New Roman" w:cs="Times New Roman"/>
          <w:i/>
          <w:iCs/>
          <w:sz w:val="24"/>
          <w:szCs w:val="24"/>
        </w:rPr>
        <w:t>european</w:t>
      </w:r>
      <w:proofErr w:type="spellEnd"/>
      <w:r w:rsidRPr="001732C3">
        <w:rPr>
          <w:rFonts w:ascii="Times New Roman" w:eastAsia="Times New Roman" w:hAnsi="Times New Roman" w:cs="Times New Roman"/>
          <w:i/>
          <w:iCs/>
          <w:sz w:val="24"/>
          <w:szCs w:val="24"/>
        </w:rPr>
        <w:t xml:space="preserve"> conference on machine learning</w:t>
      </w:r>
      <w:r w:rsidRPr="001732C3">
        <w:rPr>
          <w:rFonts w:ascii="Times New Roman" w:eastAsia="Times New Roman" w:hAnsi="Times New Roman" w:cs="Times New Roman"/>
          <w:sz w:val="24"/>
          <w:szCs w:val="24"/>
        </w:rPr>
        <w:t xml:space="preserve"> (pp. 183-194). Springer, Berlin, Heidelberg.</w:t>
      </w:r>
    </w:p>
    <w:p w14:paraId="2168F5A3"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357B630D" w14:textId="33676A62" w:rsidR="00C142C7" w:rsidRPr="001732C3" w:rsidRDefault="00C142C7"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Holder, L. B. (1989). Empirical substructure discovery. In </w:t>
      </w:r>
      <w:r w:rsidRPr="001732C3">
        <w:rPr>
          <w:rFonts w:ascii="Times New Roman" w:eastAsia="Times New Roman" w:hAnsi="Times New Roman" w:cs="Times New Roman"/>
          <w:i/>
          <w:iCs/>
          <w:sz w:val="24"/>
          <w:szCs w:val="24"/>
        </w:rPr>
        <w:t>Proceedings of the sixth international workshop on Machine learning</w:t>
      </w:r>
      <w:r w:rsidRPr="001732C3">
        <w:rPr>
          <w:rFonts w:ascii="Times New Roman" w:eastAsia="Times New Roman" w:hAnsi="Times New Roman" w:cs="Times New Roman"/>
          <w:sz w:val="24"/>
          <w:szCs w:val="24"/>
        </w:rPr>
        <w:t xml:space="preserve"> (pp. 133-136).</w:t>
      </w:r>
    </w:p>
    <w:p w14:paraId="2B8B1393" w14:textId="2D5E0FD6" w:rsidR="00C142C7" w:rsidRPr="001732C3" w:rsidRDefault="00C142C7" w:rsidP="00916A3D">
      <w:pPr>
        <w:pStyle w:val="NormalWeb"/>
        <w:spacing w:before="0" w:beforeAutospacing="0" w:after="0" w:afterAutospacing="0"/>
      </w:pPr>
    </w:p>
    <w:p w14:paraId="0725E51C" w14:textId="59C18FA2" w:rsidR="00874AB8" w:rsidRPr="001732C3" w:rsidRDefault="00874AB8"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Jensen, K. (1987). </w:t>
      </w:r>
      <w:proofErr w:type="spellStart"/>
      <w:r w:rsidRPr="001732C3">
        <w:rPr>
          <w:rFonts w:ascii="Times New Roman" w:eastAsia="Times New Roman" w:hAnsi="Times New Roman" w:cs="Times New Roman"/>
          <w:sz w:val="24"/>
          <w:szCs w:val="24"/>
        </w:rPr>
        <w:t>Coloured</w:t>
      </w:r>
      <w:proofErr w:type="spellEnd"/>
      <w:r w:rsidRPr="001732C3">
        <w:rPr>
          <w:rFonts w:ascii="Times New Roman" w:eastAsia="Times New Roman" w:hAnsi="Times New Roman" w:cs="Times New Roman"/>
          <w:sz w:val="24"/>
          <w:szCs w:val="24"/>
        </w:rPr>
        <w:t xml:space="preserve"> </w:t>
      </w:r>
      <w:del w:id="758" w:author="Larry Holder" w:date="2018-03-31T07:35:00Z">
        <w:r w:rsidRPr="001732C3" w:rsidDel="009824DE">
          <w:rPr>
            <w:rFonts w:ascii="Times New Roman" w:eastAsia="Times New Roman" w:hAnsi="Times New Roman" w:cs="Times New Roman"/>
            <w:sz w:val="24"/>
            <w:szCs w:val="24"/>
          </w:rPr>
          <w:delText>petri</w:delText>
        </w:r>
      </w:del>
      <w:ins w:id="759" w:author="Larry Holder" w:date="2018-03-31T07:35:00Z">
        <w:r w:rsidR="009824DE">
          <w:rPr>
            <w:rFonts w:ascii="Times New Roman" w:eastAsia="Times New Roman" w:hAnsi="Times New Roman" w:cs="Times New Roman"/>
            <w:sz w:val="24"/>
            <w:szCs w:val="24"/>
          </w:rPr>
          <w:t>Petri</w:t>
        </w:r>
      </w:ins>
      <w:r w:rsidRPr="001732C3">
        <w:rPr>
          <w:rFonts w:ascii="Times New Roman" w:eastAsia="Times New Roman" w:hAnsi="Times New Roman" w:cs="Times New Roman"/>
          <w:sz w:val="24"/>
          <w:szCs w:val="24"/>
        </w:rPr>
        <w:t xml:space="preserve"> nets. In </w:t>
      </w:r>
      <w:r w:rsidRPr="001732C3">
        <w:rPr>
          <w:rFonts w:ascii="Times New Roman" w:eastAsia="Times New Roman" w:hAnsi="Times New Roman" w:cs="Times New Roman"/>
          <w:i/>
          <w:iCs/>
          <w:sz w:val="24"/>
          <w:szCs w:val="24"/>
        </w:rPr>
        <w:t>Petri nets: central models and their properties</w:t>
      </w:r>
      <w:r w:rsidRPr="001732C3">
        <w:rPr>
          <w:rFonts w:ascii="Times New Roman" w:eastAsia="Times New Roman" w:hAnsi="Times New Roman" w:cs="Times New Roman"/>
          <w:sz w:val="24"/>
          <w:szCs w:val="24"/>
        </w:rPr>
        <w:t xml:space="preserve"> (pp. 248-299). Springer, Berlin, Heidelberg.</w:t>
      </w:r>
    </w:p>
    <w:p w14:paraId="6224867A" w14:textId="77777777" w:rsidR="00874AB8" w:rsidRPr="001732C3" w:rsidRDefault="00874AB8" w:rsidP="00916A3D">
      <w:pPr>
        <w:pStyle w:val="NormalWeb"/>
        <w:spacing w:before="0" w:beforeAutospacing="0" w:after="0" w:afterAutospacing="0"/>
      </w:pPr>
    </w:p>
    <w:p w14:paraId="1E1FB1A7" w14:textId="7F962AC7" w:rsidR="00C9146A" w:rsidRPr="001732C3" w:rsidRDefault="00C9146A" w:rsidP="00916A3D">
      <w:pPr>
        <w:pStyle w:val="NormalWeb"/>
        <w:spacing w:before="0" w:beforeAutospacing="0" w:after="0" w:afterAutospacing="0"/>
      </w:pPr>
      <w:r w:rsidRPr="001732C3">
        <w:t xml:space="preserve">Joyner, I., Cook, D. J., &amp; Holder, L. B. (2001). Discovery and Evaluation of Graph-Based Hierarchical Conceptual Clusters. J. Machine Learning Research, 19-43. </w:t>
      </w:r>
    </w:p>
    <w:p w14:paraId="0305976B" w14:textId="77777777" w:rsidR="00916A3D" w:rsidRPr="001732C3" w:rsidRDefault="00916A3D" w:rsidP="00916A3D">
      <w:pPr>
        <w:pStyle w:val="NormalWeb"/>
        <w:spacing w:before="0" w:beforeAutospacing="0" w:after="0" w:afterAutospacing="0"/>
      </w:pPr>
    </w:p>
    <w:p w14:paraId="2356F7DD" w14:textId="52A4455B" w:rsidR="00C9146A" w:rsidRPr="001732C3" w:rsidRDefault="00C9146A" w:rsidP="00916A3D">
      <w:pPr>
        <w:pStyle w:val="NormalWeb"/>
        <w:spacing w:before="0" w:beforeAutospacing="0" w:after="0" w:afterAutospacing="0"/>
      </w:pPr>
      <w:proofErr w:type="spellStart"/>
      <w:r w:rsidRPr="001732C3">
        <w:t>Jonyer</w:t>
      </w:r>
      <w:proofErr w:type="spellEnd"/>
      <w:r w:rsidRPr="001732C3">
        <w:t xml:space="preserve">, I., Holder, L. B., &amp; Cook, D. J. (2001). Hierarchical conceptual structural clustering. International Journal on Artificial Intelligence Tools, 10(1-2), 107-136. </w:t>
      </w:r>
    </w:p>
    <w:p w14:paraId="607C4C93" w14:textId="77777777" w:rsidR="00916A3D" w:rsidRPr="001732C3" w:rsidRDefault="00916A3D" w:rsidP="00916A3D">
      <w:pPr>
        <w:pStyle w:val="NormalWeb"/>
        <w:spacing w:before="0" w:beforeAutospacing="0" w:after="0" w:afterAutospacing="0"/>
      </w:pPr>
    </w:p>
    <w:p w14:paraId="431584F5" w14:textId="088E91CE" w:rsidR="00C9146A" w:rsidRPr="001732C3" w:rsidRDefault="00C9146A" w:rsidP="00916A3D">
      <w:pPr>
        <w:pStyle w:val="NormalWeb"/>
        <w:spacing w:before="0" w:beforeAutospacing="0" w:after="0" w:afterAutospacing="0"/>
      </w:pPr>
      <w:proofErr w:type="spellStart"/>
      <w:r w:rsidRPr="001732C3">
        <w:t>Jonyer</w:t>
      </w:r>
      <w:proofErr w:type="spellEnd"/>
      <w:r w:rsidRPr="001732C3">
        <w:t xml:space="preserve">, I., Cook, D. J., &amp; Holder, L. B. (2001). Graph-based hierarchical conceptual clustering. Journal of Machine Learning Research, 2(Oct), 19-43. </w:t>
      </w:r>
    </w:p>
    <w:p w14:paraId="60F1A59E" w14:textId="77777777" w:rsidR="00916A3D" w:rsidRPr="001732C3" w:rsidRDefault="00916A3D" w:rsidP="00916A3D">
      <w:pPr>
        <w:pStyle w:val="NormalWeb"/>
        <w:spacing w:before="0" w:beforeAutospacing="0" w:after="0" w:afterAutospacing="0"/>
      </w:pPr>
    </w:p>
    <w:p w14:paraId="16DA2965" w14:textId="1B9291D7" w:rsidR="00C9146A" w:rsidRPr="001732C3" w:rsidRDefault="00C9146A" w:rsidP="00916A3D">
      <w:pPr>
        <w:pStyle w:val="NormalWeb"/>
        <w:spacing w:before="0" w:beforeAutospacing="0" w:after="0" w:afterAutospacing="0"/>
      </w:pPr>
      <w:proofErr w:type="spellStart"/>
      <w:r w:rsidRPr="001732C3">
        <w:t>Jonyer</w:t>
      </w:r>
      <w:proofErr w:type="spellEnd"/>
      <w:r w:rsidRPr="001732C3">
        <w:t xml:space="preserve">, I., Holder, L. B., &amp; Cook, D. J. (2000, May). Graph-Based Hierarchical Conceptual Clustering. In FLAIRS Conference (pp. 91-95). </w:t>
      </w:r>
    </w:p>
    <w:p w14:paraId="1460A7DB" w14:textId="77777777" w:rsidR="00874AB8" w:rsidRPr="001732C3" w:rsidRDefault="00874AB8" w:rsidP="00916A3D">
      <w:pPr>
        <w:spacing w:after="0" w:line="240" w:lineRule="auto"/>
        <w:rPr>
          <w:rFonts w:ascii="Times New Roman" w:eastAsia="Times New Roman" w:hAnsi="Times New Roman" w:cs="Times New Roman"/>
          <w:sz w:val="24"/>
          <w:szCs w:val="24"/>
        </w:rPr>
      </w:pPr>
    </w:p>
    <w:p w14:paraId="2B79E201" w14:textId="7DDFF901" w:rsidR="00874AB8" w:rsidRPr="001732C3" w:rsidRDefault="00874AB8" w:rsidP="00916A3D">
      <w:pPr>
        <w:spacing w:after="0" w:line="240" w:lineRule="auto"/>
        <w:rPr>
          <w:rFonts w:ascii="Times New Roman" w:eastAsia="Times New Roman" w:hAnsi="Times New Roman" w:cs="Times New Roman"/>
          <w:sz w:val="24"/>
          <w:szCs w:val="24"/>
        </w:rPr>
      </w:pPr>
      <w:proofErr w:type="spellStart"/>
      <w:r w:rsidRPr="001732C3">
        <w:rPr>
          <w:rFonts w:ascii="Times New Roman" w:eastAsia="Times New Roman" w:hAnsi="Times New Roman" w:cs="Times New Roman"/>
          <w:sz w:val="24"/>
          <w:szCs w:val="24"/>
        </w:rPr>
        <w:lastRenderedPageBreak/>
        <w:t>Kiepuszewski</w:t>
      </w:r>
      <w:proofErr w:type="spellEnd"/>
      <w:r w:rsidRPr="001732C3">
        <w:rPr>
          <w:rFonts w:ascii="Times New Roman" w:eastAsia="Times New Roman" w:hAnsi="Times New Roman" w:cs="Times New Roman"/>
          <w:sz w:val="24"/>
          <w:szCs w:val="24"/>
        </w:rPr>
        <w:t xml:space="preserve">, B., </w:t>
      </w:r>
      <w:proofErr w:type="spellStart"/>
      <w:r w:rsidRPr="001732C3">
        <w:rPr>
          <w:rFonts w:ascii="Times New Roman" w:eastAsia="Times New Roman" w:hAnsi="Times New Roman" w:cs="Times New Roman"/>
          <w:sz w:val="24"/>
          <w:szCs w:val="24"/>
        </w:rPr>
        <w:t>ter</w:t>
      </w:r>
      <w:proofErr w:type="spellEnd"/>
      <w:r w:rsidRPr="001732C3">
        <w:rPr>
          <w:rFonts w:ascii="Times New Roman" w:eastAsia="Times New Roman" w:hAnsi="Times New Roman" w:cs="Times New Roman"/>
          <w:sz w:val="24"/>
          <w:szCs w:val="24"/>
        </w:rPr>
        <w:t xml:space="preserve"> Hofstede, A. H., &amp; van der Aalst, W. M. (2003). Fundamentals of control flow in workflows. </w:t>
      </w:r>
      <w:r w:rsidRPr="001732C3">
        <w:rPr>
          <w:rFonts w:ascii="Times New Roman" w:eastAsia="Times New Roman" w:hAnsi="Times New Roman" w:cs="Times New Roman"/>
          <w:i/>
          <w:iCs/>
          <w:sz w:val="24"/>
          <w:szCs w:val="24"/>
        </w:rPr>
        <w:t>Acta Informatica</w:t>
      </w:r>
      <w:r w:rsidRPr="001732C3">
        <w:rPr>
          <w:rFonts w:ascii="Times New Roman" w:eastAsia="Times New Roman" w:hAnsi="Times New Roman" w:cs="Times New Roman"/>
          <w:sz w:val="24"/>
          <w:szCs w:val="24"/>
        </w:rPr>
        <w:t xml:space="preserve">, </w:t>
      </w:r>
      <w:r w:rsidRPr="001732C3">
        <w:rPr>
          <w:rFonts w:ascii="Times New Roman" w:eastAsia="Times New Roman" w:hAnsi="Times New Roman" w:cs="Times New Roman"/>
          <w:i/>
          <w:iCs/>
          <w:sz w:val="24"/>
          <w:szCs w:val="24"/>
        </w:rPr>
        <w:t>39</w:t>
      </w:r>
      <w:r w:rsidRPr="001732C3">
        <w:rPr>
          <w:rFonts w:ascii="Times New Roman" w:eastAsia="Times New Roman" w:hAnsi="Times New Roman" w:cs="Times New Roman"/>
          <w:sz w:val="24"/>
          <w:szCs w:val="24"/>
        </w:rPr>
        <w:t>(3), 143-209.</w:t>
      </w:r>
    </w:p>
    <w:p w14:paraId="74F7F617" w14:textId="34343404" w:rsidR="00456A5D" w:rsidRPr="001732C3" w:rsidRDefault="00456A5D" w:rsidP="00916A3D">
      <w:pPr>
        <w:spacing w:after="0" w:line="240" w:lineRule="auto"/>
        <w:rPr>
          <w:rFonts w:ascii="Times New Roman" w:hAnsi="Times New Roman" w:cs="Times New Roman"/>
          <w:sz w:val="24"/>
          <w:szCs w:val="24"/>
        </w:rPr>
      </w:pPr>
    </w:p>
    <w:p w14:paraId="02E3BB72" w14:textId="77777777" w:rsidR="00FE36C3" w:rsidRPr="001732C3" w:rsidRDefault="00FE36C3" w:rsidP="00916A3D">
      <w:pPr>
        <w:spacing w:after="0" w:line="240" w:lineRule="auto"/>
        <w:rPr>
          <w:rFonts w:ascii="Times New Roman" w:hAnsi="Times New Roman" w:cs="Times New Roman"/>
        </w:rPr>
      </w:pPr>
      <w:r w:rsidRPr="001732C3">
        <w:rPr>
          <w:rFonts w:ascii="Times New Roman" w:hAnsi="Times New Roman" w:cs="Times New Roman"/>
        </w:rPr>
        <w:t xml:space="preserve">Korte B., </w:t>
      </w:r>
      <w:proofErr w:type="spellStart"/>
      <w:r w:rsidRPr="001732C3">
        <w:rPr>
          <w:rFonts w:ascii="Times New Roman" w:hAnsi="Times New Roman" w:cs="Times New Roman"/>
        </w:rPr>
        <w:t>Vygen</w:t>
      </w:r>
      <w:proofErr w:type="spellEnd"/>
      <w:r w:rsidRPr="001732C3">
        <w:rPr>
          <w:rFonts w:ascii="Times New Roman" w:hAnsi="Times New Roman" w:cs="Times New Roman"/>
        </w:rPr>
        <w:t xml:space="preserve"> J. (2000) Bin-Packing. In: Combinatorial Optimization. Algorithms and Combinatorics, </w:t>
      </w:r>
      <w:proofErr w:type="spellStart"/>
      <w:r w:rsidRPr="001732C3">
        <w:rPr>
          <w:rFonts w:ascii="Times New Roman" w:hAnsi="Times New Roman" w:cs="Times New Roman"/>
        </w:rPr>
        <w:t>vol</w:t>
      </w:r>
      <w:proofErr w:type="spellEnd"/>
      <w:r w:rsidRPr="001732C3">
        <w:rPr>
          <w:rFonts w:ascii="Times New Roman" w:hAnsi="Times New Roman" w:cs="Times New Roman"/>
        </w:rPr>
        <w:t xml:space="preserve"> 21. Springer, Berlin, Heidelberg</w:t>
      </w:r>
    </w:p>
    <w:p w14:paraId="053253D7" w14:textId="77777777" w:rsidR="00916A3D" w:rsidRPr="001732C3" w:rsidRDefault="00916A3D" w:rsidP="00916A3D">
      <w:pPr>
        <w:spacing w:after="0" w:line="240" w:lineRule="auto"/>
        <w:rPr>
          <w:rFonts w:ascii="Times New Roman" w:hAnsi="Times New Roman" w:cs="Times New Roman"/>
          <w:sz w:val="24"/>
          <w:szCs w:val="24"/>
        </w:rPr>
      </w:pPr>
    </w:p>
    <w:p w14:paraId="48DB1CBE" w14:textId="77777777" w:rsidR="00916A3D" w:rsidRPr="001732C3" w:rsidRDefault="008D3A6D" w:rsidP="00916A3D">
      <w:pPr>
        <w:spacing w:after="0" w:line="240" w:lineRule="auto"/>
        <w:rPr>
          <w:rFonts w:ascii="Times New Roman" w:hAnsi="Times New Roman" w:cs="Times New Roman"/>
          <w:sz w:val="24"/>
          <w:szCs w:val="24"/>
        </w:rPr>
      </w:pPr>
      <w:proofErr w:type="spellStart"/>
      <w:r w:rsidRPr="001732C3">
        <w:rPr>
          <w:rFonts w:ascii="Times New Roman" w:hAnsi="Times New Roman" w:cs="Times New Roman"/>
          <w:sz w:val="24"/>
          <w:szCs w:val="24"/>
        </w:rPr>
        <w:t>Leemans</w:t>
      </w:r>
      <w:proofErr w:type="spellEnd"/>
      <w:r w:rsidR="00456A5D" w:rsidRPr="001732C3">
        <w:rPr>
          <w:rFonts w:ascii="Times New Roman" w:hAnsi="Times New Roman" w:cs="Times New Roman"/>
          <w:sz w:val="24"/>
          <w:szCs w:val="24"/>
        </w:rPr>
        <w:t xml:space="preserve">, </w:t>
      </w:r>
      <w:proofErr w:type="spellStart"/>
      <w:r w:rsidR="00456A5D" w:rsidRPr="001732C3">
        <w:rPr>
          <w:rFonts w:ascii="Times New Roman" w:hAnsi="Times New Roman" w:cs="Times New Roman"/>
          <w:sz w:val="24"/>
          <w:szCs w:val="24"/>
        </w:rPr>
        <w:t>Maikal</w:t>
      </w:r>
      <w:proofErr w:type="spellEnd"/>
      <w:r w:rsidRPr="001732C3">
        <w:rPr>
          <w:rFonts w:ascii="Times New Roman" w:hAnsi="Times New Roman" w:cs="Times New Roman"/>
          <w:sz w:val="24"/>
          <w:szCs w:val="24"/>
        </w:rPr>
        <w:t>. NASA Crew Exploration Vehicle (CEV) software event log. 2017. http://doi.org/10.4121/uuid: 60383406-ffcd-441f-aa5e-4ec763426b76, 2017</w:t>
      </w:r>
    </w:p>
    <w:p w14:paraId="76459F23"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1AC48674" w14:textId="18EA798C" w:rsidR="009004A8" w:rsidRPr="001732C3" w:rsidRDefault="009004A8" w:rsidP="00916A3D">
      <w:pPr>
        <w:spacing w:after="0" w:line="240" w:lineRule="auto"/>
        <w:rPr>
          <w:rFonts w:ascii="Times New Roman" w:hAnsi="Times New Roman" w:cs="Times New Roman"/>
          <w:sz w:val="24"/>
          <w:szCs w:val="24"/>
        </w:rPr>
      </w:pPr>
      <w:proofErr w:type="spellStart"/>
      <w:r w:rsidRPr="001732C3">
        <w:rPr>
          <w:rFonts w:ascii="Times New Roman" w:eastAsia="Times New Roman" w:hAnsi="Times New Roman" w:cs="Times New Roman"/>
          <w:sz w:val="24"/>
          <w:szCs w:val="24"/>
        </w:rPr>
        <w:t>Leemans</w:t>
      </w:r>
      <w:proofErr w:type="spellEnd"/>
      <w:r w:rsidRPr="001732C3">
        <w:rPr>
          <w:rFonts w:ascii="Times New Roman" w:eastAsia="Times New Roman" w:hAnsi="Times New Roman" w:cs="Times New Roman"/>
          <w:sz w:val="24"/>
          <w:szCs w:val="24"/>
        </w:rPr>
        <w:t xml:space="preserve">, S. J., </w:t>
      </w:r>
      <w:proofErr w:type="spellStart"/>
      <w:r w:rsidRPr="001732C3">
        <w:rPr>
          <w:rFonts w:ascii="Times New Roman" w:eastAsia="Times New Roman" w:hAnsi="Times New Roman" w:cs="Times New Roman"/>
          <w:sz w:val="24"/>
          <w:szCs w:val="24"/>
        </w:rPr>
        <w:t>Fahland</w:t>
      </w:r>
      <w:proofErr w:type="spellEnd"/>
      <w:r w:rsidRPr="001732C3">
        <w:rPr>
          <w:rFonts w:ascii="Times New Roman" w:eastAsia="Times New Roman" w:hAnsi="Times New Roman" w:cs="Times New Roman"/>
          <w:sz w:val="24"/>
          <w:szCs w:val="24"/>
        </w:rPr>
        <w:t xml:space="preserve">, D., &amp; van der Aalst, W. M. (2013, August). Discovering block-structured process models from event logs containing infrequent </w:t>
      </w:r>
      <w:proofErr w:type="spellStart"/>
      <w:r w:rsidRPr="001732C3">
        <w:rPr>
          <w:rFonts w:ascii="Times New Roman" w:eastAsia="Times New Roman" w:hAnsi="Times New Roman" w:cs="Times New Roman"/>
          <w:sz w:val="24"/>
          <w:szCs w:val="24"/>
        </w:rPr>
        <w:t>behaviour</w:t>
      </w:r>
      <w:proofErr w:type="spellEnd"/>
      <w:r w:rsidRPr="001732C3">
        <w:rPr>
          <w:rFonts w:ascii="Times New Roman" w:eastAsia="Times New Roman" w:hAnsi="Times New Roman" w:cs="Times New Roman"/>
          <w:sz w:val="24"/>
          <w:szCs w:val="24"/>
        </w:rPr>
        <w:t xml:space="preserve">. In </w:t>
      </w:r>
      <w:r w:rsidRPr="001732C3">
        <w:rPr>
          <w:rFonts w:ascii="Times New Roman" w:eastAsia="Times New Roman" w:hAnsi="Times New Roman" w:cs="Times New Roman"/>
          <w:i/>
          <w:iCs/>
          <w:sz w:val="24"/>
          <w:szCs w:val="24"/>
        </w:rPr>
        <w:t>International Conference on Business Process Management</w:t>
      </w:r>
      <w:r w:rsidRPr="001732C3">
        <w:rPr>
          <w:rFonts w:ascii="Times New Roman" w:eastAsia="Times New Roman" w:hAnsi="Times New Roman" w:cs="Times New Roman"/>
          <w:sz w:val="24"/>
          <w:szCs w:val="24"/>
        </w:rPr>
        <w:t xml:space="preserve"> (pp. 66-78). Springer, Cham.</w:t>
      </w:r>
    </w:p>
    <w:p w14:paraId="07DB1FAC" w14:textId="77777777" w:rsidR="00916A3D" w:rsidRPr="001732C3" w:rsidRDefault="00916A3D" w:rsidP="00916A3D">
      <w:pPr>
        <w:spacing w:after="0" w:line="240" w:lineRule="auto"/>
        <w:rPr>
          <w:rFonts w:ascii="Times New Roman" w:hAnsi="Times New Roman" w:cs="Times New Roman"/>
          <w:sz w:val="24"/>
          <w:szCs w:val="24"/>
        </w:rPr>
      </w:pPr>
    </w:p>
    <w:p w14:paraId="6228C6EF" w14:textId="67F6F327" w:rsidR="00660A93" w:rsidRPr="001732C3" w:rsidRDefault="000A73D0"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Murata, T. (1989). Petri nets: Properties, analysis and applications. </w:t>
      </w:r>
      <w:r w:rsidRPr="001732C3">
        <w:rPr>
          <w:rFonts w:ascii="Times New Roman" w:eastAsia="Times New Roman" w:hAnsi="Times New Roman" w:cs="Times New Roman"/>
          <w:i/>
          <w:iCs/>
          <w:sz w:val="24"/>
          <w:szCs w:val="24"/>
        </w:rPr>
        <w:t>Proceedings of the IEEE</w:t>
      </w:r>
      <w:r w:rsidRPr="001732C3">
        <w:rPr>
          <w:rFonts w:ascii="Times New Roman" w:eastAsia="Times New Roman" w:hAnsi="Times New Roman" w:cs="Times New Roman"/>
          <w:sz w:val="24"/>
          <w:szCs w:val="24"/>
        </w:rPr>
        <w:t xml:space="preserve">, </w:t>
      </w:r>
      <w:r w:rsidRPr="001732C3">
        <w:rPr>
          <w:rFonts w:ascii="Times New Roman" w:eastAsia="Times New Roman" w:hAnsi="Times New Roman" w:cs="Times New Roman"/>
          <w:i/>
          <w:iCs/>
          <w:sz w:val="24"/>
          <w:szCs w:val="24"/>
        </w:rPr>
        <w:t>77</w:t>
      </w:r>
      <w:r w:rsidRPr="001732C3">
        <w:rPr>
          <w:rFonts w:ascii="Times New Roman" w:eastAsia="Times New Roman" w:hAnsi="Times New Roman" w:cs="Times New Roman"/>
          <w:sz w:val="24"/>
          <w:szCs w:val="24"/>
        </w:rPr>
        <w:t>(4), 541-580.</w:t>
      </w:r>
    </w:p>
    <w:p w14:paraId="4303F907"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30347DEF" w14:textId="7C5AD0AA" w:rsidR="00CB0890" w:rsidRPr="001732C3" w:rsidRDefault="00A20D4F" w:rsidP="009824DE">
      <w:pPr>
        <w:spacing w:after="0" w:line="240" w:lineRule="auto"/>
        <w:outlineLvl w:val="0"/>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Peterson, J. L. (1981). Petri net theory and the modeling of systems.</w:t>
      </w:r>
    </w:p>
    <w:p w14:paraId="51BE619A"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2EDF020F" w14:textId="0A755158" w:rsidR="008D3A6D" w:rsidRPr="001732C3" w:rsidRDefault="008D3A6D"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Noble, Caleb C., and Diane J. Cook. "Graph-based anomaly detection." </w:t>
      </w:r>
      <w:r w:rsidRPr="001732C3">
        <w:rPr>
          <w:rFonts w:ascii="Times New Roman" w:eastAsia="Times New Roman" w:hAnsi="Times New Roman" w:cs="Times New Roman"/>
          <w:i/>
          <w:iCs/>
          <w:sz w:val="24"/>
          <w:szCs w:val="24"/>
        </w:rPr>
        <w:t>Proceedings of the ninth ACM SIGKDD international conference on Knowledge discovery and data mining</w:t>
      </w:r>
      <w:r w:rsidRPr="001732C3">
        <w:rPr>
          <w:rFonts w:ascii="Times New Roman" w:eastAsia="Times New Roman" w:hAnsi="Times New Roman" w:cs="Times New Roman"/>
          <w:sz w:val="24"/>
          <w:szCs w:val="24"/>
        </w:rPr>
        <w:t>. ACM, 2003.</w:t>
      </w:r>
    </w:p>
    <w:p w14:paraId="69B09957"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3096001F" w14:textId="77777777" w:rsidR="00916A3D" w:rsidRPr="001732C3" w:rsidRDefault="00C142C7" w:rsidP="009824DE">
      <w:pPr>
        <w:spacing w:after="0" w:line="240" w:lineRule="auto"/>
        <w:outlineLvl w:val="0"/>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Petri, C. A., &amp; </w:t>
      </w:r>
      <w:proofErr w:type="spellStart"/>
      <w:r w:rsidRPr="001732C3">
        <w:rPr>
          <w:rFonts w:ascii="Times New Roman" w:eastAsia="Times New Roman" w:hAnsi="Times New Roman" w:cs="Times New Roman"/>
          <w:sz w:val="24"/>
          <w:szCs w:val="24"/>
        </w:rPr>
        <w:t>Reisig</w:t>
      </w:r>
      <w:proofErr w:type="spellEnd"/>
      <w:r w:rsidRPr="001732C3">
        <w:rPr>
          <w:rFonts w:ascii="Times New Roman" w:eastAsia="Times New Roman" w:hAnsi="Times New Roman" w:cs="Times New Roman"/>
          <w:sz w:val="24"/>
          <w:szCs w:val="24"/>
        </w:rPr>
        <w:t xml:space="preserve">, W. (2008). Petri net. </w:t>
      </w:r>
      <w:proofErr w:type="spellStart"/>
      <w:r w:rsidRPr="001732C3">
        <w:rPr>
          <w:rFonts w:ascii="Times New Roman" w:eastAsia="Times New Roman" w:hAnsi="Times New Roman" w:cs="Times New Roman"/>
          <w:i/>
          <w:iCs/>
          <w:sz w:val="24"/>
          <w:szCs w:val="24"/>
        </w:rPr>
        <w:t>Scholarpedia</w:t>
      </w:r>
      <w:proofErr w:type="spellEnd"/>
      <w:r w:rsidRPr="001732C3">
        <w:rPr>
          <w:rFonts w:ascii="Times New Roman" w:eastAsia="Times New Roman" w:hAnsi="Times New Roman" w:cs="Times New Roman"/>
          <w:sz w:val="24"/>
          <w:szCs w:val="24"/>
        </w:rPr>
        <w:t xml:space="preserve">, </w:t>
      </w:r>
      <w:r w:rsidRPr="001732C3">
        <w:rPr>
          <w:rFonts w:ascii="Times New Roman" w:eastAsia="Times New Roman" w:hAnsi="Times New Roman" w:cs="Times New Roman"/>
          <w:i/>
          <w:iCs/>
          <w:sz w:val="24"/>
          <w:szCs w:val="24"/>
        </w:rPr>
        <w:t>3</w:t>
      </w:r>
      <w:r w:rsidRPr="001732C3">
        <w:rPr>
          <w:rFonts w:ascii="Times New Roman" w:eastAsia="Times New Roman" w:hAnsi="Times New Roman" w:cs="Times New Roman"/>
          <w:sz w:val="24"/>
          <w:szCs w:val="24"/>
        </w:rPr>
        <w:t>(4), 6477.</w:t>
      </w:r>
    </w:p>
    <w:p w14:paraId="6965A425"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5CAD1E13" w14:textId="77777777" w:rsidR="00916A3D" w:rsidRPr="001732C3" w:rsidRDefault="008D3A6D"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Russell, N., Ter Hofstede, A. H., Van Der Aalst, W. M., &amp; </w:t>
      </w:r>
      <w:proofErr w:type="spellStart"/>
      <w:r w:rsidRPr="001732C3">
        <w:rPr>
          <w:rFonts w:ascii="Times New Roman" w:eastAsia="Times New Roman" w:hAnsi="Times New Roman" w:cs="Times New Roman"/>
          <w:sz w:val="24"/>
          <w:szCs w:val="24"/>
        </w:rPr>
        <w:t>Mulyar</w:t>
      </w:r>
      <w:proofErr w:type="spellEnd"/>
      <w:r w:rsidRPr="001732C3">
        <w:rPr>
          <w:rFonts w:ascii="Times New Roman" w:eastAsia="Times New Roman" w:hAnsi="Times New Roman" w:cs="Times New Roman"/>
          <w:sz w:val="24"/>
          <w:szCs w:val="24"/>
        </w:rPr>
        <w:t xml:space="preserve">, N. (2006). Workflow control-flow patterns: A revised view. </w:t>
      </w:r>
      <w:r w:rsidRPr="001732C3">
        <w:rPr>
          <w:rFonts w:ascii="Times New Roman" w:eastAsia="Times New Roman" w:hAnsi="Times New Roman" w:cs="Times New Roman"/>
          <w:i/>
          <w:iCs/>
          <w:sz w:val="24"/>
          <w:szCs w:val="24"/>
        </w:rPr>
        <w:t xml:space="preserve">BPM Center Report BPM-06-22, </w:t>
      </w:r>
      <w:proofErr w:type="spellStart"/>
      <w:r w:rsidRPr="001732C3">
        <w:rPr>
          <w:rFonts w:ascii="Times New Roman" w:eastAsia="Times New Roman" w:hAnsi="Times New Roman" w:cs="Times New Roman"/>
          <w:i/>
          <w:iCs/>
          <w:sz w:val="24"/>
          <w:szCs w:val="24"/>
        </w:rPr>
        <w:t>BPMcenter</w:t>
      </w:r>
      <w:proofErr w:type="spellEnd"/>
      <w:r w:rsidRPr="001732C3">
        <w:rPr>
          <w:rFonts w:ascii="Times New Roman" w:eastAsia="Times New Roman" w:hAnsi="Times New Roman" w:cs="Times New Roman"/>
          <w:i/>
          <w:iCs/>
          <w:sz w:val="24"/>
          <w:szCs w:val="24"/>
        </w:rPr>
        <w:t>. org</w:t>
      </w:r>
      <w:r w:rsidRPr="001732C3">
        <w:rPr>
          <w:rFonts w:ascii="Times New Roman" w:eastAsia="Times New Roman" w:hAnsi="Times New Roman" w:cs="Times New Roman"/>
          <w:sz w:val="24"/>
          <w:szCs w:val="24"/>
        </w:rPr>
        <w:t>, 06-22.</w:t>
      </w:r>
    </w:p>
    <w:p w14:paraId="3B8C097A"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5CE6EAA9" w14:textId="77777777" w:rsidR="00916A3D" w:rsidRPr="001732C3" w:rsidRDefault="008D3A6D"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Song, M., Günther, C. W., &amp; Van der Aalst, W. M. (2008, September). Trace clustering in process mining. In </w:t>
      </w:r>
      <w:r w:rsidRPr="001732C3">
        <w:rPr>
          <w:rFonts w:ascii="Times New Roman" w:eastAsia="Times New Roman" w:hAnsi="Times New Roman" w:cs="Times New Roman"/>
          <w:i/>
          <w:iCs/>
          <w:sz w:val="24"/>
          <w:szCs w:val="24"/>
        </w:rPr>
        <w:t>International Conference on Business Process Management</w:t>
      </w:r>
      <w:r w:rsidRPr="001732C3">
        <w:rPr>
          <w:rFonts w:ascii="Times New Roman" w:eastAsia="Times New Roman" w:hAnsi="Times New Roman" w:cs="Times New Roman"/>
          <w:sz w:val="24"/>
          <w:szCs w:val="24"/>
        </w:rPr>
        <w:t xml:space="preserve"> (pp. 109-120). Springer, Berlin, Heidelberg.</w:t>
      </w:r>
    </w:p>
    <w:p w14:paraId="24336829"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0A2BFE73" w14:textId="77777777" w:rsidR="00916A3D" w:rsidRPr="001732C3" w:rsidRDefault="00FE36C3" w:rsidP="00916A3D">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Van der Aalst, W. M.</w:t>
      </w:r>
      <w:r w:rsidR="00B64304" w:rsidRPr="001732C3">
        <w:rPr>
          <w:rFonts w:ascii="Times New Roman" w:eastAsia="Times New Roman" w:hAnsi="Times New Roman" w:cs="Times New Roman"/>
          <w:sz w:val="24"/>
          <w:szCs w:val="24"/>
        </w:rPr>
        <w:t>P.</w:t>
      </w:r>
      <w:r w:rsidRPr="001732C3">
        <w:rPr>
          <w:rFonts w:ascii="Times New Roman" w:eastAsia="Times New Roman" w:hAnsi="Times New Roman" w:cs="Times New Roman"/>
          <w:sz w:val="24"/>
          <w:szCs w:val="24"/>
        </w:rPr>
        <w:t xml:space="preserve"> (1997, June). Verification of workflow nets. In </w:t>
      </w:r>
      <w:r w:rsidRPr="001732C3">
        <w:rPr>
          <w:rFonts w:ascii="Times New Roman" w:eastAsia="Times New Roman" w:hAnsi="Times New Roman" w:cs="Times New Roman"/>
          <w:i/>
          <w:iCs/>
          <w:sz w:val="24"/>
          <w:szCs w:val="24"/>
        </w:rPr>
        <w:t>International Conference on Application and Theory of Petri Nets</w:t>
      </w:r>
      <w:r w:rsidRPr="001732C3">
        <w:rPr>
          <w:rFonts w:ascii="Times New Roman" w:eastAsia="Times New Roman" w:hAnsi="Times New Roman" w:cs="Times New Roman"/>
          <w:sz w:val="24"/>
          <w:szCs w:val="24"/>
        </w:rPr>
        <w:t xml:space="preserve"> (pp. 407-426). Springer, Berlin, Heidelberg.</w:t>
      </w:r>
    </w:p>
    <w:p w14:paraId="61105E4F" w14:textId="77777777" w:rsidR="00916A3D" w:rsidRPr="001732C3" w:rsidRDefault="00916A3D" w:rsidP="00916A3D">
      <w:pPr>
        <w:spacing w:after="0" w:line="240" w:lineRule="auto"/>
        <w:rPr>
          <w:rFonts w:ascii="Times New Roman" w:hAnsi="Times New Roman" w:cs="Times New Roman"/>
          <w:sz w:val="24"/>
          <w:szCs w:val="24"/>
        </w:rPr>
      </w:pPr>
    </w:p>
    <w:p w14:paraId="46179AB6" w14:textId="54CD3FAB" w:rsidR="00916A3D" w:rsidRPr="001732C3" w:rsidRDefault="00FE36C3" w:rsidP="00916A3D">
      <w:pPr>
        <w:spacing w:after="0" w:line="240" w:lineRule="auto"/>
        <w:rPr>
          <w:rFonts w:ascii="Times New Roman" w:eastAsia="Times New Roman" w:hAnsi="Times New Roman" w:cs="Times New Roman"/>
          <w:sz w:val="24"/>
          <w:szCs w:val="24"/>
        </w:rPr>
      </w:pPr>
      <w:r w:rsidRPr="001732C3">
        <w:rPr>
          <w:rFonts w:ascii="Times New Roman" w:hAnsi="Times New Roman" w:cs="Times New Roman"/>
          <w:sz w:val="24"/>
          <w:szCs w:val="24"/>
        </w:rPr>
        <w:t>V</w:t>
      </w:r>
      <w:r w:rsidR="00155B8E" w:rsidRPr="001732C3">
        <w:rPr>
          <w:rFonts w:ascii="Times New Roman" w:eastAsia="Times New Roman" w:hAnsi="Times New Roman" w:cs="Times New Roman"/>
          <w:sz w:val="24"/>
          <w:szCs w:val="24"/>
        </w:rPr>
        <w:t>an der Aalst</w:t>
      </w:r>
      <w:r w:rsidRPr="001732C3">
        <w:rPr>
          <w:rFonts w:ascii="Times New Roman" w:eastAsia="Times New Roman" w:hAnsi="Times New Roman" w:cs="Times New Roman"/>
          <w:sz w:val="24"/>
          <w:szCs w:val="24"/>
        </w:rPr>
        <w:t>, W.M.</w:t>
      </w:r>
      <w:r w:rsidR="00B64304" w:rsidRPr="001732C3">
        <w:rPr>
          <w:rFonts w:ascii="Times New Roman" w:eastAsia="Times New Roman" w:hAnsi="Times New Roman" w:cs="Times New Roman"/>
          <w:sz w:val="24"/>
          <w:szCs w:val="24"/>
        </w:rPr>
        <w:t>P.</w:t>
      </w:r>
      <w:r w:rsidR="00155B8E" w:rsidRPr="001732C3">
        <w:rPr>
          <w:rFonts w:ascii="Times New Roman" w:eastAsia="Times New Roman" w:hAnsi="Times New Roman" w:cs="Times New Roman"/>
          <w:sz w:val="24"/>
          <w:szCs w:val="24"/>
        </w:rPr>
        <w:t xml:space="preserve"> </w:t>
      </w:r>
      <w:r w:rsidR="00155B8E" w:rsidRPr="001732C3">
        <w:rPr>
          <w:rFonts w:ascii="Times New Roman" w:eastAsia="Times New Roman" w:hAnsi="Times New Roman" w:cs="Times New Roman"/>
          <w:i/>
          <w:sz w:val="24"/>
          <w:szCs w:val="24"/>
        </w:rPr>
        <w:t>Process Mining Discovery, Conformance and Enhancement of Business Processes.</w:t>
      </w:r>
      <w:r w:rsidR="00155B8E" w:rsidRPr="001732C3">
        <w:rPr>
          <w:rFonts w:ascii="Times New Roman" w:eastAsia="Times New Roman" w:hAnsi="Times New Roman" w:cs="Times New Roman"/>
          <w:sz w:val="24"/>
          <w:szCs w:val="24"/>
        </w:rPr>
        <w:t xml:space="preserve"> </w:t>
      </w:r>
      <w:proofErr w:type="spellStart"/>
      <w:r w:rsidR="00155B8E" w:rsidRPr="001732C3">
        <w:rPr>
          <w:rFonts w:ascii="Times New Roman" w:eastAsia="Times New Roman" w:hAnsi="Times New Roman" w:cs="Times New Roman"/>
          <w:sz w:val="24"/>
          <w:szCs w:val="24"/>
        </w:rPr>
        <w:t>Heidelburg</w:t>
      </w:r>
      <w:proofErr w:type="spellEnd"/>
      <w:r w:rsidR="00155B8E" w:rsidRPr="001732C3">
        <w:rPr>
          <w:rFonts w:ascii="Times New Roman" w:eastAsia="Times New Roman" w:hAnsi="Times New Roman" w:cs="Times New Roman"/>
          <w:sz w:val="24"/>
          <w:szCs w:val="24"/>
        </w:rPr>
        <w:t>, Germany: Springer, 2011.</w:t>
      </w:r>
    </w:p>
    <w:p w14:paraId="0ACC9A0F" w14:textId="77777777" w:rsidR="00916A3D" w:rsidRPr="001732C3" w:rsidRDefault="00916A3D" w:rsidP="00916A3D">
      <w:pPr>
        <w:spacing w:after="0" w:line="240" w:lineRule="auto"/>
        <w:rPr>
          <w:rFonts w:ascii="Times New Roman" w:eastAsia="Times New Roman" w:hAnsi="Times New Roman" w:cs="Times New Roman"/>
          <w:sz w:val="24"/>
          <w:szCs w:val="24"/>
        </w:rPr>
      </w:pPr>
    </w:p>
    <w:p w14:paraId="3DD7EBFC" w14:textId="71B021C6" w:rsidR="005E5FC1" w:rsidRPr="001732C3" w:rsidRDefault="00175182" w:rsidP="00644859">
      <w:pPr>
        <w:spacing w:after="0" w:line="240" w:lineRule="auto"/>
        <w:rPr>
          <w:rFonts w:ascii="Times New Roman" w:eastAsia="Times New Roman" w:hAnsi="Times New Roman" w:cs="Times New Roman"/>
          <w:sz w:val="24"/>
          <w:szCs w:val="24"/>
        </w:rPr>
      </w:pPr>
      <w:r w:rsidRPr="001732C3">
        <w:rPr>
          <w:rFonts w:ascii="Times New Roman" w:eastAsia="Times New Roman" w:hAnsi="Times New Roman" w:cs="Times New Roman"/>
          <w:sz w:val="24"/>
          <w:szCs w:val="24"/>
        </w:rPr>
        <w:t xml:space="preserve">Yamamoto, M., </w:t>
      </w:r>
      <w:proofErr w:type="spellStart"/>
      <w:r w:rsidRPr="001732C3">
        <w:rPr>
          <w:rFonts w:ascii="Times New Roman" w:eastAsia="Times New Roman" w:hAnsi="Times New Roman" w:cs="Times New Roman"/>
          <w:sz w:val="24"/>
          <w:szCs w:val="24"/>
        </w:rPr>
        <w:t>Sekine</w:t>
      </w:r>
      <w:proofErr w:type="spellEnd"/>
      <w:r w:rsidRPr="001732C3">
        <w:rPr>
          <w:rFonts w:ascii="Times New Roman" w:eastAsia="Times New Roman" w:hAnsi="Times New Roman" w:cs="Times New Roman"/>
          <w:sz w:val="24"/>
          <w:szCs w:val="24"/>
        </w:rPr>
        <w:t xml:space="preserve">, S., &amp; Matsumoto, S. (2017, January). Formalization of Karp-Miller tree construction on </w:t>
      </w:r>
      <w:del w:id="760" w:author="Larry Holder" w:date="2018-03-31T07:35:00Z">
        <w:r w:rsidRPr="001732C3" w:rsidDel="009824DE">
          <w:rPr>
            <w:rFonts w:ascii="Times New Roman" w:eastAsia="Times New Roman" w:hAnsi="Times New Roman" w:cs="Times New Roman"/>
            <w:sz w:val="24"/>
            <w:szCs w:val="24"/>
          </w:rPr>
          <w:delText>petri</w:delText>
        </w:r>
      </w:del>
      <w:ins w:id="761" w:author="Larry Holder" w:date="2018-03-31T07:35:00Z">
        <w:r w:rsidR="009824DE">
          <w:rPr>
            <w:rFonts w:ascii="Times New Roman" w:eastAsia="Times New Roman" w:hAnsi="Times New Roman" w:cs="Times New Roman"/>
            <w:sz w:val="24"/>
            <w:szCs w:val="24"/>
          </w:rPr>
          <w:t>Petri</w:t>
        </w:r>
      </w:ins>
      <w:r w:rsidRPr="001732C3">
        <w:rPr>
          <w:rFonts w:ascii="Times New Roman" w:eastAsia="Times New Roman" w:hAnsi="Times New Roman" w:cs="Times New Roman"/>
          <w:sz w:val="24"/>
          <w:szCs w:val="24"/>
        </w:rPr>
        <w:t xml:space="preserve"> nets. In </w:t>
      </w:r>
      <w:r w:rsidRPr="001732C3">
        <w:rPr>
          <w:rFonts w:ascii="Times New Roman" w:eastAsia="Times New Roman" w:hAnsi="Times New Roman" w:cs="Times New Roman"/>
          <w:i/>
          <w:iCs/>
          <w:sz w:val="24"/>
          <w:szCs w:val="24"/>
        </w:rPr>
        <w:t>Proceedings of the 6th ACM SIGPLAN Conference on Certified Programs and Proofs</w:t>
      </w:r>
      <w:r w:rsidRPr="001732C3">
        <w:rPr>
          <w:rFonts w:ascii="Times New Roman" w:eastAsia="Times New Roman" w:hAnsi="Times New Roman" w:cs="Times New Roman"/>
          <w:sz w:val="24"/>
          <w:szCs w:val="24"/>
        </w:rPr>
        <w:t xml:space="preserve"> (pp. 66-78). ACM.</w:t>
      </w:r>
    </w:p>
    <w:p w14:paraId="067FCBDD" w14:textId="6FBC9F4B" w:rsidR="00B85FB5" w:rsidRPr="001732C3" w:rsidRDefault="00B85FB5" w:rsidP="00607E06">
      <w:pPr>
        <w:rPr>
          <w:rFonts w:ascii="Times New Roman" w:hAnsi="Times New Roman" w:cs="Times New Roman"/>
          <w:sz w:val="24"/>
          <w:szCs w:val="24"/>
        </w:rPr>
      </w:pPr>
    </w:p>
    <w:p w14:paraId="3238016C" w14:textId="299B6BC5" w:rsidR="00B85FB5" w:rsidRPr="001732C3" w:rsidRDefault="00B85FB5" w:rsidP="00607E06">
      <w:pPr>
        <w:rPr>
          <w:rFonts w:ascii="Times New Roman" w:hAnsi="Times New Roman" w:cs="Times New Roman"/>
          <w:sz w:val="24"/>
          <w:szCs w:val="24"/>
        </w:rPr>
      </w:pPr>
    </w:p>
    <w:p w14:paraId="4A822EBF" w14:textId="7F48287B" w:rsidR="00B85FB5" w:rsidRPr="001732C3" w:rsidRDefault="00B85FB5" w:rsidP="00607E06">
      <w:pPr>
        <w:rPr>
          <w:rFonts w:ascii="Times New Roman" w:hAnsi="Times New Roman" w:cs="Times New Roman"/>
          <w:sz w:val="24"/>
          <w:szCs w:val="24"/>
        </w:rPr>
      </w:pPr>
    </w:p>
    <w:p w14:paraId="0E45E163" w14:textId="29E43941" w:rsidR="00B85FB5" w:rsidRPr="001732C3" w:rsidRDefault="00B85FB5" w:rsidP="00607E06">
      <w:pPr>
        <w:rPr>
          <w:rFonts w:ascii="Times New Roman" w:hAnsi="Times New Roman" w:cs="Times New Roman"/>
          <w:sz w:val="24"/>
          <w:szCs w:val="24"/>
        </w:rPr>
      </w:pPr>
    </w:p>
    <w:p w14:paraId="3375457C" w14:textId="4339730E" w:rsidR="00B85FB5" w:rsidRPr="001732C3" w:rsidRDefault="00B85FB5" w:rsidP="00607E06">
      <w:pPr>
        <w:rPr>
          <w:rFonts w:ascii="Times New Roman" w:hAnsi="Times New Roman" w:cs="Times New Roman"/>
          <w:sz w:val="24"/>
          <w:szCs w:val="24"/>
        </w:rPr>
      </w:pPr>
    </w:p>
    <w:p w14:paraId="0DFFBC40" w14:textId="77777777" w:rsidR="00A82C39" w:rsidRPr="001732C3" w:rsidRDefault="00A82C39" w:rsidP="00607E06">
      <w:pPr>
        <w:rPr>
          <w:rFonts w:ascii="Times New Roman" w:hAnsi="Times New Roman" w:cs="Times New Roman"/>
          <w:sz w:val="24"/>
          <w:szCs w:val="24"/>
        </w:rPr>
      </w:pPr>
    </w:p>
    <w:p w14:paraId="0B85C1C3" w14:textId="77777777" w:rsidR="00495084" w:rsidRPr="001732C3" w:rsidRDefault="00495084"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APPENDIX</w:t>
      </w:r>
    </w:p>
    <w:p w14:paraId="256715C1" w14:textId="77777777" w:rsidR="00495084" w:rsidRPr="001732C3" w:rsidRDefault="00495084" w:rsidP="00495084">
      <w:pPr>
        <w:spacing w:line="480" w:lineRule="auto"/>
        <w:contextualSpacing/>
        <w:rPr>
          <w:rFonts w:ascii="Times New Roman" w:hAnsi="Times New Roman" w:cs="Times New Roman"/>
          <w:b/>
          <w:sz w:val="20"/>
          <w:szCs w:val="20"/>
        </w:rPr>
      </w:pPr>
      <w:r w:rsidRPr="001732C3">
        <w:rPr>
          <w:rFonts w:ascii="Times New Roman" w:hAnsi="Times New Roman" w:cs="Times New Roman"/>
          <w:b/>
          <w:sz w:val="20"/>
          <w:szCs w:val="20"/>
        </w:rPr>
        <w:t>1. Additional Experimental Results</w:t>
      </w:r>
    </w:p>
    <w:p w14:paraId="7EBA64A0" w14:textId="77777777" w:rsidR="00495084" w:rsidRPr="001732C3" w:rsidRDefault="00495084" w:rsidP="00495084">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1732C3" w:rsidRDefault="00495084" w:rsidP="00495084">
      <w:pPr>
        <w:pStyle w:val="ListParagraph"/>
        <w:numPr>
          <w:ilvl w:val="0"/>
          <w:numId w:val="8"/>
        </w:numPr>
        <w:spacing w:line="240" w:lineRule="auto"/>
        <w:rPr>
          <w:rFonts w:ascii="Times New Roman" w:hAnsi="Times New Roman" w:cs="Times New Roman"/>
          <w:sz w:val="20"/>
          <w:szCs w:val="20"/>
        </w:rPr>
      </w:pPr>
      <w:r w:rsidRPr="001732C3">
        <w:rPr>
          <w:rFonts w:ascii="Times New Roman" w:hAnsi="Times New Roman" w:cs="Times New Roman"/>
          <w:sz w:val="20"/>
          <w:szCs w:val="20"/>
        </w:rPr>
        <w:t>Curves for accuracy, recall, precision, and f1-measure</w:t>
      </w:r>
    </w:p>
    <w:p w14:paraId="2DB6B3EB" w14:textId="77777777" w:rsidR="00495084" w:rsidRPr="001732C3" w:rsidRDefault="00495084" w:rsidP="00495084">
      <w:pPr>
        <w:pStyle w:val="ListParagraph"/>
        <w:numPr>
          <w:ilvl w:val="0"/>
          <w:numId w:val="8"/>
        </w:numPr>
        <w:spacing w:line="240" w:lineRule="auto"/>
        <w:rPr>
          <w:rFonts w:ascii="Times New Roman" w:hAnsi="Times New Roman" w:cs="Times New Roman"/>
          <w:sz w:val="20"/>
          <w:szCs w:val="20"/>
        </w:rPr>
      </w:pPr>
      <w:r w:rsidRPr="001732C3">
        <w:rPr>
          <w:rFonts w:ascii="Times New Roman" w:hAnsi="Times New Roman" w:cs="Times New Roman"/>
          <w:sz w:val="20"/>
          <w:szCs w:val="20"/>
        </w:rPr>
        <w:t>Curves for raw true positive, true negative, false positive, and false negative counts</w:t>
      </w:r>
    </w:p>
    <w:p w14:paraId="552107F3" w14:textId="77777777" w:rsidR="00495084" w:rsidRPr="001732C3" w:rsidRDefault="00495084" w:rsidP="00495084">
      <w:pPr>
        <w:pStyle w:val="ListParagraph"/>
        <w:numPr>
          <w:ilvl w:val="0"/>
          <w:numId w:val="8"/>
        </w:numPr>
        <w:spacing w:line="240" w:lineRule="auto"/>
        <w:rPr>
          <w:rFonts w:ascii="Times New Roman" w:hAnsi="Times New Roman" w:cs="Times New Roman"/>
          <w:sz w:val="20"/>
          <w:szCs w:val="20"/>
        </w:rPr>
      </w:pPr>
      <w:r w:rsidRPr="001732C3">
        <w:rPr>
          <w:rFonts w:ascii="Times New Roman" w:hAnsi="Times New Roman" w:cs="Times New Roman"/>
          <w:sz w:val="20"/>
          <w:szCs w:val="20"/>
        </w:rPr>
        <w:t>Variance for accuracy, recall, precision, and f1-measures.</w:t>
      </w:r>
    </w:p>
    <w:p w14:paraId="6F3ADD5A"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t>a. Experiment One Full Results</w:t>
      </w:r>
    </w:p>
    <w:tbl>
      <w:tblPr>
        <w:tblStyle w:val="TableGrid"/>
        <w:tblW w:w="0" w:type="auto"/>
        <w:tblLook w:val="04A0" w:firstRow="1" w:lastRow="0" w:firstColumn="1" w:lastColumn="0" w:noHBand="0" w:noVBand="1"/>
      </w:tblPr>
      <w:tblGrid>
        <w:gridCol w:w="4765"/>
        <w:gridCol w:w="4585"/>
      </w:tblGrid>
      <w:tr w:rsidR="008D0808" w:rsidRPr="001732C3" w14:paraId="04803DB7" w14:textId="77777777" w:rsidTr="008D0808">
        <w:tc>
          <w:tcPr>
            <w:tcW w:w="4765" w:type="dxa"/>
            <w:vAlign w:val="bottom"/>
          </w:tcPr>
          <w:p w14:paraId="1BD0609E" w14:textId="77777777" w:rsidR="008D0808" w:rsidRDefault="00495084" w:rsidP="008D0808">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1732C3" w:rsidRDefault="00495084" w:rsidP="008D0808">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4585" w:type="dxa"/>
            <w:vAlign w:val="bottom"/>
          </w:tcPr>
          <w:p w14:paraId="6694EE24" w14:textId="77777777" w:rsidR="00B20BE2" w:rsidRDefault="00495084" w:rsidP="00B20BE2">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1732C3" w:rsidRDefault="00495084" w:rsidP="00B20BE2">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2</w:t>
            </w:r>
          </w:p>
        </w:tc>
      </w:tr>
      <w:tr w:rsidR="008D0808" w:rsidRPr="001732C3" w14:paraId="2CD63F86" w14:textId="77777777" w:rsidTr="008D0808">
        <w:tc>
          <w:tcPr>
            <w:tcW w:w="4765" w:type="dxa"/>
            <w:vAlign w:val="bottom"/>
          </w:tcPr>
          <w:p w14:paraId="05974BFD" w14:textId="77777777" w:rsidR="00B20BE2" w:rsidRDefault="00495084" w:rsidP="008D0808">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1732C3" w:rsidRDefault="00495084" w:rsidP="00B20BE2">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3</w:t>
            </w:r>
          </w:p>
        </w:tc>
        <w:tc>
          <w:tcPr>
            <w:tcW w:w="4585" w:type="dxa"/>
            <w:vAlign w:val="bottom"/>
          </w:tcPr>
          <w:p w14:paraId="452582EE" w14:textId="77777777" w:rsidR="00B20BE2" w:rsidRDefault="00495084" w:rsidP="008D0808">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1732C3" w:rsidRDefault="00495084" w:rsidP="00B20BE2">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4</w:t>
            </w:r>
          </w:p>
        </w:tc>
      </w:tr>
      <w:tr w:rsidR="00495084" w:rsidRPr="001732C3" w14:paraId="70BB08A6" w14:textId="77777777" w:rsidTr="00CE26C7">
        <w:trPr>
          <w:trHeight w:val="233"/>
        </w:trPr>
        <w:tc>
          <w:tcPr>
            <w:tcW w:w="4765" w:type="dxa"/>
          </w:tcPr>
          <w:p w14:paraId="5843518E" w14:textId="77777777" w:rsidR="00B20BE2" w:rsidRDefault="00495084" w:rsidP="00495084">
            <w:pPr>
              <w:jc w:val="center"/>
              <w:rPr>
                <w:rFonts w:ascii="Times New Roman" w:hAnsi="Times New Roman" w:cs="Times New Roman"/>
                <w:noProof/>
                <w:sz w:val="20"/>
                <w:szCs w:val="20"/>
              </w:rPr>
            </w:pPr>
            <w:r w:rsidRPr="001732C3">
              <w:rPr>
                <w:rFonts w:ascii="Times New Roman" w:hAnsi="Times New Roman" w:cs="Times New Roman"/>
                <w:noProof/>
                <w:sz w:val="20"/>
                <w:szCs w:val="20"/>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1732C3" w:rsidRDefault="00495084" w:rsidP="00B20BE2">
            <w:pPr>
              <w:jc w:val="right"/>
              <w:rPr>
                <w:rFonts w:ascii="Times New Roman" w:hAnsi="Times New Roman" w:cs="Times New Roman"/>
                <w:noProof/>
                <w:sz w:val="20"/>
                <w:szCs w:val="20"/>
              </w:rPr>
            </w:pPr>
            <w:r w:rsidRPr="001732C3">
              <w:rPr>
                <w:rFonts w:ascii="Times New Roman" w:hAnsi="Times New Roman" w:cs="Times New Roman"/>
                <w:noProof/>
                <w:sz w:val="20"/>
                <w:szCs w:val="20"/>
              </w:rPr>
              <w:t>5</w:t>
            </w:r>
          </w:p>
        </w:tc>
        <w:tc>
          <w:tcPr>
            <w:tcW w:w="4585" w:type="dxa"/>
          </w:tcPr>
          <w:p w14:paraId="3928E3E1" w14:textId="24566F17" w:rsidR="00495084" w:rsidRPr="001732C3" w:rsidRDefault="00495084" w:rsidP="00495084">
            <w:pPr>
              <w:rPr>
                <w:rFonts w:ascii="Times New Roman" w:hAnsi="Times New Roman" w:cs="Times New Roman"/>
                <w:noProof/>
                <w:sz w:val="20"/>
                <w:szCs w:val="20"/>
              </w:rPr>
            </w:pPr>
            <w:r w:rsidRPr="001732C3">
              <w:rPr>
                <w:rFonts w:ascii="Times New Roman" w:hAnsi="Times New Roman" w:cs="Times New Roman"/>
                <w:noProof/>
                <w:sz w:val="20"/>
                <w:szCs w:val="20"/>
              </w:rPr>
              <w:t xml:space="preserve">Figure </w:t>
            </w:r>
            <w:r w:rsidR="006B4C9B">
              <w:rPr>
                <w:rFonts w:ascii="Times New Roman" w:hAnsi="Times New Roman" w:cs="Times New Roman"/>
                <w:noProof/>
                <w:sz w:val="20"/>
                <w:szCs w:val="20"/>
              </w:rPr>
              <w:t>A1</w:t>
            </w:r>
            <w:r w:rsidRPr="001732C3">
              <w:rPr>
                <w:rFonts w:ascii="Times New Roman" w:hAnsi="Times New Roman" w:cs="Times New Roman"/>
                <w:noProof/>
                <w:sz w:val="20"/>
                <w:szCs w:val="20"/>
              </w:rPr>
              <w:t xml:space="preserve">. Dataset D1, experiment 1 result plots for accuracy (1), f1-measure (2), recall (3), and precision (4). </w:t>
            </w:r>
            <w:r w:rsidRPr="001732C3">
              <w:rPr>
                <w:rFonts w:ascii="Times New Roman" w:hAnsi="Times New Roman" w:cs="Times New Roman"/>
                <w:sz w:val="20"/>
                <w:szCs w:val="20"/>
              </w:rPr>
              <w:t>The x/y axes of all curves were oriented for best visualization, so note their orientation carefully</w:t>
            </w:r>
            <w:r w:rsidRPr="001732C3">
              <w:rPr>
                <w:rFonts w:ascii="Times New Roman" w:eastAsiaTheme="minorEastAsia" w:hAnsi="Times New Roman" w:cs="Times New Roman"/>
                <w:sz w:val="20"/>
                <w:szCs w:val="20"/>
              </w:rPr>
              <w:t>. ROC curve (5) is shown at left.</w:t>
            </w:r>
          </w:p>
        </w:tc>
      </w:tr>
    </w:tbl>
    <w:p w14:paraId="5247C74F" w14:textId="77777777" w:rsidR="00495084" w:rsidRPr="001732C3" w:rsidRDefault="00495084" w:rsidP="00495084">
      <w:pPr>
        <w:spacing w:line="240" w:lineRule="auto"/>
        <w:rPr>
          <w:rFonts w:ascii="Times New Roman" w:hAnsi="Times New Roman" w:cs="Times New Roman"/>
          <w:sz w:val="20"/>
          <w:szCs w:val="20"/>
        </w:rPr>
      </w:pPr>
    </w:p>
    <w:p w14:paraId="26B5F70B" w14:textId="4F7BAEEE"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Performance metrics for accuracy, recall, precision, and f1-measure are shown </w:t>
      </w:r>
      <w:del w:id="762" w:author="Larry Holder" w:date="2018-03-31T12:29:00Z">
        <w:r w:rsidRPr="001732C3" w:rsidDel="003468D7">
          <w:rPr>
            <w:rFonts w:ascii="Times New Roman" w:hAnsi="Times New Roman" w:cs="Times New Roman"/>
            <w:sz w:val="20"/>
            <w:szCs w:val="20"/>
          </w:rPr>
          <w:delText>above</w:delText>
        </w:r>
      </w:del>
      <w:ins w:id="763" w:author="Larry Holder" w:date="2018-03-31T12:29:00Z">
        <w:r w:rsidR="003468D7">
          <w:rPr>
            <w:rFonts w:ascii="Times New Roman" w:hAnsi="Times New Roman" w:cs="Times New Roman"/>
            <w:sz w:val="20"/>
            <w:szCs w:val="20"/>
          </w:rPr>
          <w:t>in figure A1</w:t>
        </w:r>
      </w:ins>
      <w:r w:rsidRPr="001732C3">
        <w:rPr>
          <w:rFonts w:ascii="Times New Roman" w:hAnsi="Times New Roman" w:cs="Times New Roman"/>
          <w:sz w:val="20"/>
          <w:szCs w:val="20"/>
        </w:rPr>
        <w:t xml:space="preserve">. </w:t>
      </w:r>
      <w:del w:id="764" w:author="Larry Holder" w:date="2018-03-31T12:29:00Z">
        <w:r w:rsidRPr="001732C3" w:rsidDel="003468D7">
          <w:rPr>
            <w:rFonts w:ascii="Times New Roman" w:hAnsi="Times New Roman" w:cs="Times New Roman"/>
            <w:sz w:val="20"/>
            <w:szCs w:val="20"/>
          </w:rPr>
          <w:delText>Additionally, true positive, true negative, false positive, and false negative counts are shown below.</w:delText>
        </w:r>
      </w:del>
    </w:p>
    <w:tbl>
      <w:tblPr>
        <w:tblStyle w:val="TableGrid"/>
        <w:tblW w:w="0" w:type="auto"/>
        <w:tblLook w:val="04A0" w:firstRow="1" w:lastRow="0" w:firstColumn="1" w:lastColumn="0" w:noHBand="0" w:noVBand="1"/>
      </w:tblPr>
      <w:tblGrid>
        <w:gridCol w:w="4680"/>
        <w:gridCol w:w="4670"/>
      </w:tblGrid>
      <w:tr w:rsidR="00495084" w:rsidRPr="001732C3" w14:paraId="491A2921" w14:textId="77777777" w:rsidTr="00CE26C7">
        <w:tc>
          <w:tcPr>
            <w:tcW w:w="4675" w:type="dxa"/>
          </w:tcPr>
          <w:p w14:paraId="2DD33691"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1732C3" w14:paraId="1DCDAF75" w14:textId="77777777" w:rsidTr="00CE26C7">
        <w:tc>
          <w:tcPr>
            <w:tcW w:w="4675" w:type="dxa"/>
          </w:tcPr>
          <w:p w14:paraId="0BA8B63A"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16689B25"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6B4C9B">
        <w:rPr>
          <w:rFonts w:ascii="Times New Roman" w:hAnsi="Times New Roman" w:cs="Times New Roman"/>
          <w:color w:val="auto"/>
          <w:sz w:val="20"/>
          <w:szCs w:val="20"/>
        </w:rPr>
        <w:t>A2</w:t>
      </w:r>
      <w:r w:rsidRPr="001732C3">
        <w:rPr>
          <w:rFonts w:ascii="Times New Roman" w:hAnsi="Times New Roman" w:cs="Times New Roman"/>
          <w:color w:val="auto"/>
          <w:sz w:val="20"/>
          <w:szCs w:val="20"/>
        </w:rPr>
        <w:t>: Clockwise from top left, true positive, true negative, false positive, and false negative count</w:t>
      </w:r>
    </w:p>
    <w:p w14:paraId="45EE8A58" w14:textId="4277BA27"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raw true positive, true negative, false positive, and false negative counts are shown </w:t>
      </w:r>
      <w:del w:id="765" w:author="Larry Holder" w:date="2018-03-31T09:40:00Z">
        <w:r w:rsidRPr="001732C3" w:rsidDel="00FB6D67">
          <w:rPr>
            <w:rFonts w:ascii="Times New Roman" w:hAnsi="Times New Roman" w:cs="Times New Roman"/>
            <w:sz w:val="20"/>
            <w:szCs w:val="20"/>
          </w:rPr>
          <w:delText xml:space="preserve">above </w:delText>
        </w:r>
      </w:del>
      <w:r w:rsidRPr="001732C3">
        <w:rPr>
          <w:rFonts w:ascii="Times New Roman" w:hAnsi="Times New Roman" w:cs="Times New Roman"/>
          <w:sz w:val="20"/>
          <w:szCs w:val="20"/>
        </w:rPr>
        <w:t xml:space="preserve">in figure </w:t>
      </w:r>
      <w:r w:rsidR="00270B3D">
        <w:rPr>
          <w:rFonts w:ascii="Times New Roman" w:hAnsi="Times New Roman" w:cs="Times New Roman"/>
          <w:sz w:val="20"/>
          <w:szCs w:val="20"/>
        </w:rPr>
        <w:t>A2</w:t>
      </w:r>
      <w:r w:rsidRPr="001732C3">
        <w:rPr>
          <w:rFonts w:ascii="Times New Roman" w:hAnsi="Times New Roman" w:cs="Times New Roman"/>
          <w:sz w:val="20"/>
          <w:szCs w:val="20"/>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[0.0,~0.1]</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m:rPr>
            <m:sty m:val="bi"/>
          </m:rPr>
          <w:rPr>
            <w:rFonts w:ascii="Cambria Math" w:hAnsi="Cambria Math" w:cs="Times New Roman"/>
            <w:sz w:val="20"/>
            <w:szCs w:val="20"/>
          </w:rPr>
          <m:t>∈[</m:t>
        </m:r>
        <m:r>
          <w:rPr>
            <w:rFonts w:ascii="Cambria Math" w:hAnsi="Cambria Math" w:cs="Times New Roman"/>
            <w:sz w:val="20"/>
            <w:szCs w:val="20"/>
          </w:rPr>
          <m:t>0.5,0.6</m:t>
        </m:r>
        <m:r>
          <m:rPr>
            <m:sty m:val="bi"/>
          </m:rPr>
          <w:rPr>
            <w:rFonts w:ascii="Cambria Math" w:hAnsi="Cambria Math" w:cs="Times New Roman"/>
            <w:sz w:val="20"/>
            <w:szCs w:val="20"/>
          </w:rPr>
          <m:t>]</m:t>
        </m:r>
      </m:oMath>
      <w:r w:rsidRPr="001732C3">
        <w:rPr>
          <w:rFonts w:ascii="Times New Roman" w:eastAsiaTheme="minorEastAsia" w:hAnsi="Times New Roman" w:cs="Times New Roman"/>
          <w:sz w:val="20"/>
          <w:szCs w:val="20"/>
        </w:rPr>
        <w:t xml:space="preserve"> and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0.0,0.4</m:t>
            </m:r>
          </m:e>
        </m:d>
        <m:r>
          <w:rPr>
            <w:rFonts w:ascii="Cambria Math" w:eastAsiaTheme="minorEastAsia" w:hAnsi="Cambria Math" w:cs="Times New Roman"/>
            <w:sz w:val="20"/>
            <w:szCs w:val="20"/>
          </w:rPr>
          <m:t xml:space="preserve"> </m:t>
        </m:r>
      </m:oMath>
      <w:r w:rsidRPr="001732C3">
        <w:rPr>
          <w:rFonts w:ascii="Times New Roman" w:eastAsiaTheme="minorEastAsia" w:hAnsi="Times New Roman" w:cs="Times New Roman"/>
          <w:sz w:val="20"/>
          <w:szCs w:val="20"/>
        </w:rPr>
        <w:t>demonstrates the algorithm suffering slightly due to greater trace diversity at these values.</w:t>
      </w:r>
    </w:p>
    <w:p w14:paraId="6B3E2A9B" w14:textId="4585A7D0" w:rsidR="00495084" w:rsidRPr="001732C3" w:rsidRDefault="00495084" w:rsidP="00495084">
      <w:pPr>
        <w:spacing w:line="240" w:lineRule="auto"/>
        <w:rPr>
          <w:rFonts w:ascii="Times New Roman" w:eastAsiaTheme="minorEastAsia" w:hAnsi="Times New Roman" w:cs="Times New Roman"/>
          <w:sz w:val="20"/>
          <w:szCs w:val="20"/>
        </w:rPr>
      </w:pPr>
      <w:del w:id="766" w:author="Larry Holder" w:date="2018-03-31T12:30:00Z">
        <w:r w:rsidRPr="001732C3" w:rsidDel="003468D7">
          <w:rPr>
            <w:rFonts w:ascii="Times New Roman" w:eastAsiaTheme="minorEastAsia" w:hAnsi="Times New Roman" w:cs="Times New Roman"/>
            <w:sz w:val="20"/>
            <w:szCs w:val="20"/>
          </w:rPr>
          <w:delText xml:space="preserve">The variances of the performance metrics are also shown below for </w:delTex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sidDel="003468D7">
          <w:rPr>
            <w:rFonts w:ascii="Times New Roman" w:eastAsiaTheme="minorEastAsia" w:hAnsi="Times New Roman" w:cs="Times New Roman"/>
            <w:b/>
            <w:sz w:val="20"/>
            <w:szCs w:val="20"/>
          </w:rPr>
          <w:delText xml:space="preserve"> </w:delText>
        </w:r>
        <w:r w:rsidRPr="001732C3" w:rsidDel="003468D7">
          <w:rPr>
            <w:rFonts w:ascii="Times New Roman" w:eastAsiaTheme="minorEastAsia" w:hAnsi="Times New Roman" w:cs="Times New Roman"/>
            <w:sz w:val="20"/>
            <w:szCs w:val="20"/>
          </w:rPr>
          <w:delText>experimental</w:delText>
        </w:r>
        <w:r w:rsidRPr="001732C3" w:rsidDel="003468D7">
          <w:rPr>
            <w:rFonts w:ascii="Times New Roman" w:eastAsiaTheme="minorEastAsia" w:hAnsi="Times New Roman" w:cs="Times New Roman"/>
            <w:b/>
            <w:sz w:val="20"/>
            <w:szCs w:val="20"/>
          </w:rPr>
          <w:delText xml:space="preserve"> </w:delText>
        </w:r>
        <w:r w:rsidRPr="001732C3" w:rsidDel="003468D7">
          <w:rPr>
            <w:rFonts w:ascii="Times New Roman" w:eastAsiaTheme="minorEastAsia" w:hAnsi="Times New Roman" w:cs="Times New Roman"/>
            <w:sz w:val="20"/>
            <w:szCs w:val="20"/>
          </w:rPr>
          <w:delText>endpoint values of 0.5 and 0.9.</w:delText>
        </w:r>
      </w:del>
    </w:p>
    <w:tbl>
      <w:tblPr>
        <w:tblStyle w:val="TableGrid"/>
        <w:tblW w:w="0" w:type="auto"/>
        <w:tblLook w:val="04A0" w:firstRow="1" w:lastRow="0" w:firstColumn="1" w:lastColumn="0" w:noHBand="0" w:noVBand="1"/>
      </w:tblPr>
      <w:tblGrid>
        <w:gridCol w:w="4719"/>
        <w:gridCol w:w="4631"/>
      </w:tblGrid>
      <w:tr w:rsidR="00495084" w:rsidRPr="001732C3" w14:paraId="1B7B8B25" w14:textId="77777777" w:rsidTr="00CE26C7">
        <w:tc>
          <w:tcPr>
            <w:tcW w:w="4675" w:type="dxa"/>
          </w:tcPr>
          <w:p w14:paraId="4AF577F1" w14:textId="77777777" w:rsidR="00495084" w:rsidRPr="001732C3" w:rsidRDefault="00495084" w:rsidP="00B20BE2">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1732C3" w:rsidRDefault="00495084" w:rsidP="00B20BE2">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1732C3" w14:paraId="3AFE2BBA" w14:textId="77777777" w:rsidTr="00CE26C7">
        <w:tc>
          <w:tcPr>
            <w:tcW w:w="4675" w:type="dxa"/>
          </w:tcPr>
          <w:p w14:paraId="6D95B992" w14:textId="77777777" w:rsidR="00495084" w:rsidRPr="001732C3" w:rsidRDefault="00495084" w:rsidP="00B20BE2">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1732C3" w:rsidRDefault="00495084" w:rsidP="00B20BE2">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7607161B"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5F0FA3">
        <w:rPr>
          <w:rFonts w:ascii="Times New Roman" w:hAnsi="Times New Roman" w:cs="Times New Roman"/>
          <w:color w:val="auto"/>
          <w:sz w:val="20"/>
          <w:szCs w:val="20"/>
        </w:rPr>
        <w:t>A3</w:t>
      </w:r>
      <w:r w:rsidRPr="001732C3">
        <w:rPr>
          <w:rFonts w:ascii="Times New Roman" w:hAnsi="Times New Roman" w:cs="Times New Roman"/>
          <w:color w:val="auto"/>
          <w:sz w:val="20"/>
          <w:szCs w:val="20"/>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0"/>
                <w:szCs w:val="20"/>
              </w:rPr>
            </m:ctrlPr>
          </m:sSubPr>
          <m:e>
            <m:r>
              <m:rPr>
                <m:sty m:val="bi"/>
              </m:rPr>
              <w:rPr>
                <w:rFonts w:ascii="Cambria Math" w:hAnsi="Cambria Math" w:cs="Times New Roman"/>
                <w:color w:val="auto"/>
                <w:sz w:val="20"/>
                <w:szCs w:val="20"/>
              </w:rPr>
              <m:t>α</m:t>
            </m:r>
          </m:e>
          <m:sub>
            <m:r>
              <m:rPr>
                <m:sty m:val="bi"/>
              </m:rPr>
              <w:rPr>
                <w:rFonts w:ascii="Cambria Math" w:hAnsi="Cambria Math" w:cs="Times New Roman"/>
                <w:color w:val="auto"/>
                <w:sz w:val="20"/>
                <w:szCs w:val="20"/>
              </w:rPr>
              <m:t>bayes</m:t>
            </m:r>
          </m:sub>
        </m:sSub>
      </m:oMath>
      <w:r w:rsidRPr="001732C3">
        <w:rPr>
          <w:rFonts w:ascii="Times New Roman" w:eastAsiaTheme="minorEastAsia" w:hAnsi="Times New Roman" w:cs="Times New Roman"/>
          <w:b/>
          <w:color w:val="auto"/>
          <w:sz w:val="20"/>
          <w:szCs w:val="20"/>
        </w:rPr>
        <w:t xml:space="preserve"> </w:t>
      </w:r>
      <w:r w:rsidRPr="001732C3">
        <w:rPr>
          <w:rFonts w:ascii="Times New Roman" w:eastAsiaTheme="minorEastAsia" w:hAnsi="Times New Roman" w:cs="Times New Roman"/>
          <w:color w:val="auto"/>
          <w:sz w:val="20"/>
          <w:szCs w:val="20"/>
        </w:rPr>
        <w:t xml:space="preserve">under test, for </w:t>
      </w:r>
      <m:oMath>
        <m:sSub>
          <m:sSubPr>
            <m:ctrlPr>
              <w:rPr>
                <w:rFonts w:ascii="Cambria Math" w:hAnsi="Cambria Math" w:cs="Times New Roman"/>
                <w:b/>
                <w:i w:val="0"/>
                <w:color w:val="auto"/>
                <w:sz w:val="20"/>
                <w:szCs w:val="20"/>
              </w:rPr>
            </m:ctrlPr>
          </m:sSubPr>
          <m:e>
            <m:r>
              <m:rPr>
                <m:sty m:val="bi"/>
              </m:rPr>
              <w:rPr>
                <w:rFonts w:ascii="Cambria Math" w:hAnsi="Cambria Math" w:cs="Times New Roman"/>
                <w:color w:val="auto"/>
                <w:sz w:val="20"/>
                <w:szCs w:val="20"/>
              </w:rPr>
              <m:t>θ</m:t>
            </m:r>
          </m:e>
          <m:sub>
            <m:r>
              <m:rPr>
                <m:sty m:val="bi"/>
              </m:rPr>
              <w:rPr>
                <w:rFonts w:ascii="Cambria Math" w:hAnsi="Cambria Math" w:cs="Times New Roman"/>
                <w:color w:val="auto"/>
                <w:sz w:val="20"/>
                <w:szCs w:val="20"/>
              </w:rPr>
              <m:t>trace</m:t>
            </m:r>
          </m:sub>
        </m:sSub>
        <m:r>
          <m:rPr>
            <m:sty m:val="bi"/>
          </m:rPr>
          <w:rPr>
            <w:rFonts w:ascii="Cambria Math" w:hAnsi="Cambria Math" w:cs="Times New Roman"/>
            <w:color w:val="auto"/>
            <w:sz w:val="20"/>
            <w:szCs w:val="20"/>
          </w:rPr>
          <m:t>∈</m:t>
        </m:r>
        <m:r>
          <w:rPr>
            <w:rFonts w:ascii="Cambria Math" w:hAnsi="Cambria Math" w:cs="Times New Roman"/>
            <w:color w:val="auto"/>
            <w:sz w:val="20"/>
            <w:szCs w:val="20"/>
          </w:rPr>
          <m:t>{0.5, 0.9}</m:t>
        </m:r>
      </m:oMath>
      <w:r w:rsidRPr="001732C3">
        <w:rPr>
          <w:rFonts w:ascii="Times New Roman" w:eastAsiaTheme="minorEastAsia" w:hAnsi="Times New Roman" w:cs="Times New Roman"/>
          <w:color w:val="auto"/>
          <w:sz w:val="20"/>
          <w:szCs w:val="20"/>
        </w:rPr>
        <w:t>.</w:t>
      </w:r>
      <w:r w:rsidRPr="001732C3">
        <w:rPr>
          <w:rFonts w:ascii="Times New Roman" w:eastAsiaTheme="minorEastAsia" w:hAnsi="Times New Roman" w:cs="Times New Roman"/>
          <w:b/>
          <w:color w:val="auto"/>
          <w:sz w:val="20"/>
          <w:szCs w:val="20"/>
        </w:rPr>
        <w:t xml:space="preserve"> </w:t>
      </w:r>
    </w:p>
    <w:p w14:paraId="116D1D28" w14:textId="062D547F"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variances for different performance metrics are shown </w:t>
      </w:r>
      <w:del w:id="767" w:author="Larry Holder" w:date="2018-03-31T09:40:00Z">
        <w:r w:rsidRPr="001732C3" w:rsidDel="00FB6D67">
          <w:rPr>
            <w:rFonts w:ascii="Times New Roman" w:hAnsi="Times New Roman" w:cs="Times New Roman"/>
            <w:sz w:val="20"/>
            <w:szCs w:val="20"/>
          </w:rPr>
          <w:delText xml:space="preserve">above </w:delText>
        </w:r>
      </w:del>
      <w:r w:rsidRPr="001732C3">
        <w:rPr>
          <w:rFonts w:ascii="Times New Roman" w:hAnsi="Times New Roman" w:cs="Times New Roman"/>
          <w:sz w:val="20"/>
          <w:szCs w:val="20"/>
        </w:rPr>
        <w:t xml:space="preserve">in figure </w:t>
      </w:r>
      <w:r w:rsidR="00E4515A">
        <w:rPr>
          <w:rFonts w:ascii="Times New Roman" w:hAnsi="Times New Roman" w:cs="Times New Roman"/>
          <w:sz w:val="20"/>
          <w:szCs w:val="20"/>
        </w:rPr>
        <w:t>A3</w:t>
      </w:r>
      <w:r w:rsidRPr="001732C3">
        <w:rPr>
          <w:rFonts w:ascii="Times New Roman" w:hAnsi="Times New Roman" w:cs="Times New Roman"/>
          <w:sz w:val="20"/>
          <w:szCs w:val="20"/>
        </w:rPr>
        <w:t xml:space="preserve">. As shown, accuracy variance is quite low for reasonable values in the approximate range [0.05,0.15], when averaged over the 60 models tested for each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hAnsi="Cambria Math" w:cs="Times New Roman"/>
            <w:sz w:val="20"/>
            <w:szCs w:val="20"/>
          </w:rPr>
          <m:t>∈</m:t>
        </m:r>
        <m:d>
          <m:dPr>
            <m:begChr m:val="["/>
            <m:endChr m:val="]"/>
            <m:ctrlPr>
              <w:rPr>
                <w:rFonts w:ascii="Cambria Math" w:hAnsi="Cambria Math" w:cs="Times New Roman"/>
                <w:i/>
                <w:sz w:val="20"/>
                <w:szCs w:val="20"/>
              </w:rPr>
            </m:ctrlPr>
          </m:dPr>
          <m:e>
            <m:r>
              <w:rPr>
                <w:rFonts w:ascii="Cambria Math" w:hAnsi="Cambria Math" w:cs="Times New Roman"/>
                <w:sz w:val="20"/>
                <w:szCs w:val="20"/>
              </w:rPr>
              <m:t>0.0,0.20</m:t>
            </m:r>
            <m:ctrlPr>
              <w:rPr>
                <w:rFonts w:ascii="Cambria Math" w:hAnsi="Cambria Math" w:cs="Times New Roman"/>
                <w:b/>
                <w:i/>
                <w:sz w:val="20"/>
                <w:szCs w:val="20"/>
              </w:rPr>
            </m:ctrlPr>
          </m:e>
        </m:d>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The cause of this variance is the nature of the data: if the algorithm fails to find a certain </w:t>
      </w:r>
      <w:r w:rsidRPr="001732C3">
        <w:rPr>
          <w:rFonts w:ascii="Times New Roman" w:eastAsiaTheme="minorEastAsia" w:hAnsi="Times New Roman" w:cs="Times New Roman"/>
          <w:i/>
          <w:sz w:val="20"/>
          <w:szCs w:val="20"/>
        </w:rPr>
        <w:t>type</w:t>
      </w:r>
      <w:r w:rsidRPr="001732C3">
        <w:rPr>
          <w:rFonts w:ascii="Times New Roman" w:eastAsiaTheme="minorEastAsia" w:hAnsi="Times New Roman" w:cs="Times New Roman"/>
          <w:sz w:val="20"/>
          <w:szCs w:val="20"/>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t>b. Experiment Two Full Results</w:t>
      </w:r>
    </w:p>
    <w:tbl>
      <w:tblPr>
        <w:tblStyle w:val="TableGrid"/>
        <w:tblW w:w="0" w:type="auto"/>
        <w:tblLook w:val="04A0" w:firstRow="1" w:lastRow="0" w:firstColumn="1" w:lastColumn="0" w:noHBand="0" w:noVBand="1"/>
      </w:tblPr>
      <w:tblGrid>
        <w:gridCol w:w="4675"/>
        <w:gridCol w:w="4675"/>
      </w:tblGrid>
      <w:tr w:rsidR="00495084" w:rsidRPr="001732C3" w14:paraId="281C6CF2" w14:textId="77777777" w:rsidTr="00CE26C7">
        <w:tc>
          <w:tcPr>
            <w:tcW w:w="4675" w:type="dxa"/>
          </w:tcPr>
          <w:p w14:paraId="056B24C8"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4675" w:type="dxa"/>
          </w:tcPr>
          <w:p w14:paraId="5DC34E50"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2</w:t>
            </w:r>
          </w:p>
        </w:tc>
      </w:tr>
      <w:tr w:rsidR="00495084" w:rsidRPr="001732C3" w14:paraId="3C8C1AEA" w14:textId="77777777" w:rsidTr="00CE26C7">
        <w:tc>
          <w:tcPr>
            <w:tcW w:w="4675" w:type="dxa"/>
          </w:tcPr>
          <w:p w14:paraId="7AFC5278"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3</w:t>
            </w:r>
          </w:p>
        </w:tc>
        <w:tc>
          <w:tcPr>
            <w:tcW w:w="4675" w:type="dxa"/>
          </w:tcPr>
          <w:p w14:paraId="3C87AA9B"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4</w:t>
            </w:r>
          </w:p>
        </w:tc>
      </w:tr>
      <w:tr w:rsidR="00495084" w:rsidRPr="001732C3" w14:paraId="0CEFDDC9" w14:textId="77777777" w:rsidTr="00CE26C7">
        <w:tc>
          <w:tcPr>
            <w:tcW w:w="4675" w:type="dxa"/>
          </w:tcPr>
          <w:p w14:paraId="3E86286D" w14:textId="77777777" w:rsidR="003230D4" w:rsidRDefault="00495084" w:rsidP="00495084">
            <w:pPr>
              <w:jc w:val="center"/>
              <w:rPr>
                <w:rFonts w:ascii="Times New Roman" w:hAnsi="Times New Roman" w:cs="Times New Roman"/>
                <w:noProof/>
                <w:sz w:val="20"/>
                <w:szCs w:val="20"/>
              </w:rPr>
            </w:pPr>
            <w:r w:rsidRPr="001732C3">
              <w:rPr>
                <w:rFonts w:ascii="Times New Roman" w:hAnsi="Times New Roman" w:cs="Times New Roman"/>
                <w:noProof/>
                <w:sz w:val="20"/>
                <w:szCs w:val="20"/>
              </w:rPr>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1732C3" w:rsidRDefault="00495084" w:rsidP="003230D4">
            <w:pPr>
              <w:jc w:val="right"/>
              <w:rPr>
                <w:rFonts w:ascii="Times New Roman" w:hAnsi="Times New Roman" w:cs="Times New Roman"/>
                <w:noProof/>
                <w:sz w:val="20"/>
                <w:szCs w:val="20"/>
              </w:rPr>
            </w:pPr>
            <w:r w:rsidRPr="001732C3">
              <w:rPr>
                <w:rFonts w:ascii="Times New Roman" w:hAnsi="Times New Roman" w:cs="Times New Roman"/>
                <w:noProof/>
                <w:sz w:val="20"/>
                <w:szCs w:val="20"/>
              </w:rPr>
              <w:t>5</w:t>
            </w:r>
          </w:p>
        </w:tc>
        <w:tc>
          <w:tcPr>
            <w:tcW w:w="4675" w:type="dxa"/>
          </w:tcPr>
          <w:p w14:paraId="775B8450" w14:textId="63194E56" w:rsidR="00495084" w:rsidRPr="001732C3" w:rsidRDefault="00495084" w:rsidP="00495084">
            <w:pPr>
              <w:rPr>
                <w:rFonts w:ascii="Times New Roman" w:hAnsi="Times New Roman" w:cs="Times New Roman"/>
                <w:noProof/>
                <w:sz w:val="20"/>
                <w:szCs w:val="20"/>
              </w:rPr>
            </w:pPr>
            <w:r w:rsidRPr="001732C3">
              <w:rPr>
                <w:rFonts w:ascii="Times New Roman" w:hAnsi="Times New Roman" w:cs="Times New Roman"/>
                <w:noProof/>
                <w:sz w:val="20"/>
                <w:szCs w:val="20"/>
              </w:rPr>
              <w:t xml:space="preserve">Figure </w:t>
            </w:r>
            <w:r w:rsidR="005F0FA3">
              <w:rPr>
                <w:rFonts w:ascii="Times New Roman" w:hAnsi="Times New Roman" w:cs="Times New Roman"/>
                <w:noProof/>
                <w:sz w:val="20"/>
                <w:szCs w:val="20"/>
              </w:rPr>
              <w:t>A4:</w:t>
            </w:r>
            <w:r w:rsidRPr="001732C3">
              <w:rPr>
                <w:rFonts w:ascii="Times New Roman" w:hAnsi="Times New Roman" w:cs="Times New Roman"/>
                <w:noProof/>
                <w:sz w:val="20"/>
                <w:szCs w:val="20"/>
              </w:rPr>
              <w:t xml:space="preserve"> Dataset D1, experiment 2 results for (from top-left) accuracy (1), f1-measure (2), recall (3), and precision (4). </w:t>
            </w:r>
            <w:r w:rsidRPr="001732C3">
              <w:rPr>
                <w:rFonts w:ascii="Times New Roman" w:hAnsi="Times New Roman" w:cs="Times New Roman"/>
                <w:sz w:val="20"/>
                <w:szCs w:val="20"/>
              </w:rPr>
              <w:t>The x/y axes of all curves were oriented for best visualization, so note their orientation carefully</w:t>
            </w:r>
            <w:r w:rsidRPr="001732C3">
              <w:rPr>
                <w:rFonts w:ascii="Times New Roman" w:hAnsi="Times New Roman" w:cs="Times New Roman"/>
                <w:noProof/>
                <w:sz w:val="20"/>
                <w:szCs w:val="20"/>
              </w:rPr>
              <w:t>. ROC curve is shown at left (5).</w:t>
            </w:r>
          </w:p>
        </w:tc>
      </w:tr>
    </w:tbl>
    <w:p w14:paraId="691C3113" w14:textId="77777777" w:rsidR="00495084" w:rsidRPr="001732C3" w:rsidRDefault="00495084" w:rsidP="00495084">
      <w:pPr>
        <w:spacing w:line="240" w:lineRule="auto"/>
        <w:rPr>
          <w:rFonts w:ascii="Times New Roman" w:hAnsi="Times New Roman" w:cs="Times New Roman"/>
          <w:sz w:val="20"/>
          <w:szCs w:val="20"/>
        </w:rPr>
      </w:pPr>
    </w:p>
    <w:p w14:paraId="7993838F" w14:textId="474B8F1E"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Performance metrics for accuracy, recall, precision, and f1-measure are shown </w:t>
      </w:r>
      <w:del w:id="768" w:author="Larry Holder" w:date="2018-03-31T12:42:00Z">
        <w:r w:rsidRPr="001732C3" w:rsidDel="005C1172">
          <w:rPr>
            <w:rFonts w:ascii="Times New Roman" w:hAnsi="Times New Roman" w:cs="Times New Roman"/>
            <w:sz w:val="20"/>
            <w:szCs w:val="20"/>
          </w:rPr>
          <w:delText>above. Additionally, true positive, true negative, false positive, and false negative counts are shown below</w:delText>
        </w:r>
      </w:del>
      <w:ins w:id="769" w:author="Larry Holder" w:date="2018-03-31T12:42:00Z">
        <w:r w:rsidR="005C1172">
          <w:rPr>
            <w:rFonts w:ascii="Times New Roman" w:hAnsi="Times New Roman" w:cs="Times New Roman"/>
            <w:sz w:val="20"/>
            <w:szCs w:val="20"/>
          </w:rPr>
          <w:t>in figure A4</w:t>
        </w:r>
      </w:ins>
      <w:r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719"/>
        <w:gridCol w:w="4631"/>
      </w:tblGrid>
      <w:tr w:rsidR="00495084" w:rsidRPr="001732C3" w14:paraId="4BAC0486" w14:textId="77777777" w:rsidTr="00CE26C7">
        <w:tc>
          <w:tcPr>
            <w:tcW w:w="4675" w:type="dxa"/>
          </w:tcPr>
          <w:p w14:paraId="2B2B071A"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1732C3" w14:paraId="347E010C" w14:textId="77777777" w:rsidTr="00CE26C7">
        <w:tc>
          <w:tcPr>
            <w:tcW w:w="4675" w:type="dxa"/>
          </w:tcPr>
          <w:p w14:paraId="21365C87"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1732C3" w:rsidRDefault="00495084" w:rsidP="00495084">
      <w:pPr>
        <w:pStyle w:val="Caption"/>
        <w:rPr>
          <w:rFonts w:ascii="Times New Roman" w:hAnsi="Times New Roman" w:cs="Times New Roman"/>
          <w:i w:val="0"/>
          <w:color w:val="auto"/>
          <w:sz w:val="20"/>
          <w:szCs w:val="20"/>
        </w:rPr>
      </w:pPr>
      <w:r w:rsidRPr="001732C3">
        <w:rPr>
          <w:rFonts w:ascii="Times New Roman" w:hAnsi="Times New Roman" w:cs="Times New Roman"/>
          <w:color w:val="auto"/>
          <w:sz w:val="20"/>
          <w:szCs w:val="20"/>
        </w:rPr>
        <w:t xml:space="preserve">Figure </w:t>
      </w:r>
      <w:r w:rsidR="005F0FA3">
        <w:rPr>
          <w:rFonts w:ascii="Times New Roman" w:hAnsi="Times New Roman" w:cs="Times New Roman"/>
          <w:color w:val="auto"/>
          <w:sz w:val="20"/>
          <w:szCs w:val="20"/>
        </w:rPr>
        <w:t>A5</w:t>
      </w:r>
      <w:r w:rsidRPr="001732C3">
        <w:rPr>
          <w:rFonts w:ascii="Times New Roman" w:hAnsi="Times New Roman" w:cs="Times New Roman"/>
          <w:color w:val="auto"/>
          <w:sz w:val="20"/>
          <w:szCs w:val="20"/>
        </w:rPr>
        <w:t xml:space="preserve">: Clockwise from top left, true positive, true negative, false positive, and false negative counts plotted over a range of </w:t>
      </w:r>
      <m:oMath>
        <m:sSub>
          <m:sSubPr>
            <m:ctrlPr>
              <w:rPr>
                <w:rFonts w:ascii="Cambria Math" w:hAnsi="Cambria Math" w:cs="Times New Roman"/>
                <w:color w:val="auto"/>
                <w:sz w:val="20"/>
                <w:szCs w:val="20"/>
              </w:rPr>
            </m:ctrlPr>
          </m:sSubPr>
          <m:e>
            <m:r>
              <w:rPr>
                <w:rFonts w:ascii="Cambria Math" w:hAnsi="Cambria Math" w:cs="Times New Roman"/>
                <w:color w:val="auto"/>
                <w:sz w:val="20"/>
                <w:szCs w:val="20"/>
              </w:rPr>
              <m:t>θ</m:t>
            </m:r>
          </m:e>
          <m:sub>
            <m:r>
              <w:rPr>
                <w:rFonts w:ascii="Cambria Math" w:hAnsi="Cambria Math" w:cs="Times New Roman"/>
                <w:color w:val="auto"/>
                <w:sz w:val="20"/>
                <w:szCs w:val="20"/>
              </w:rPr>
              <m:t>trace</m:t>
            </m:r>
          </m:sub>
        </m:sSub>
        <m:r>
          <w:rPr>
            <w:rFonts w:ascii="Cambria Math" w:hAnsi="Cambria Math" w:cs="Times New Roman"/>
            <w:color w:val="auto"/>
            <w:sz w:val="20"/>
            <w:szCs w:val="20"/>
          </w:rPr>
          <m:t>,</m:t>
        </m:r>
        <m:sSub>
          <m:sSubPr>
            <m:ctrlPr>
              <w:rPr>
                <w:rFonts w:ascii="Cambria Math" w:hAnsi="Cambria Math" w:cs="Times New Roman"/>
                <w:color w:val="auto"/>
                <w:sz w:val="20"/>
                <w:szCs w:val="20"/>
              </w:rPr>
            </m:ctrlPr>
          </m:sSubPr>
          <m:e>
            <m:r>
              <w:rPr>
                <w:rFonts w:ascii="Cambria Math" w:hAnsi="Cambria Math" w:cs="Times New Roman"/>
                <w:color w:val="auto"/>
                <w:sz w:val="20"/>
                <w:szCs w:val="20"/>
              </w:rPr>
              <m:t>α</m:t>
            </m:r>
          </m:e>
          <m:sub>
            <m:r>
              <w:rPr>
                <w:rFonts w:ascii="Cambria Math" w:hAnsi="Cambria Math" w:cs="Times New Roman"/>
                <w:color w:val="auto"/>
                <w:sz w:val="20"/>
                <w:szCs w:val="20"/>
              </w:rPr>
              <m:t>bayes</m:t>
            </m:r>
          </m:sub>
        </m:sSub>
      </m:oMath>
      <w:r w:rsidRPr="001732C3">
        <w:rPr>
          <w:rFonts w:ascii="Times New Roman" w:eastAsiaTheme="minorEastAsia" w:hAnsi="Times New Roman" w:cs="Times New Roman"/>
          <w:i w:val="0"/>
          <w:color w:val="auto"/>
          <w:sz w:val="20"/>
          <w:szCs w:val="20"/>
        </w:rPr>
        <w:t xml:space="preserve"> values.</w:t>
      </w:r>
    </w:p>
    <w:p w14:paraId="183AF2C3" w14:textId="30414572"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raw true positive, true negative, false positive, and false negative counts are shown </w:t>
      </w:r>
      <w:del w:id="770" w:author="Larry Holder" w:date="2018-03-31T09:41:00Z">
        <w:r w:rsidRPr="001732C3" w:rsidDel="00FB6D67">
          <w:rPr>
            <w:rFonts w:ascii="Times New Roman" w:hAnsi="Times New Roman" w:cs="Times New Roman"/>
            <w:sz w:val="20"/>
            <w:szCs w:val="20"/>
          </w:rPr>
          <w:delText xml:space="preserve">above </w:delText>
        </w:r>
      </w:del>
      <w:r w:rsidRPr="001732C3">
        <w:rPr>
          <w:rFonts w:ascii="Times New Roman" w:hAnsi="Times New Roman" w:cs="Times New Roman"/>
          <w:sz w:val="20"/>
          <w:szCs w:val="20"/>
        </w:rPr>
        <w:t xml:space="preserve">in figure </w:t>
      </w:r>
      <w:r w:rsidR="00FE3DEF">
        <w:rPr>
          <w:rFonts w:ascii="Times New Roman" w:hAnsi="Times New Roman" w:cs="Times New Roman"/>
          <w:sz w:val="20"/>
          <w:szCs w:val="20"/>
        </w:rPr>
        <w:t>A5</w:t>
      </w:r>
      <w:r w:rsidRPr="001732C3">
        <w:rPr>
          <w:rFonts w:ascii="Times New Roman" w:hAnsi="Times New Roman" w:cs="Times New Roman"/>
          <w:sz w:val="20"/>
          <w:szCs w:val="20"/>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[0.0,~0.1]</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xml:space="preserve">, indicating the method continued to find anomalies even when they became very dense in the data. Perhaps the most important curve here is the false-negative count (bottom right, </w:t>
      </w:r>
      <w:del w:id="771" w:author="Larry Holder" w:date="2018-03-31T12:43:00Z">
        <w:r w:rsidRPr="001732C3" w:rsidDel="005C1172">
          <w:rPr>
            <w:rFonts w:ascii="Times New Roman" w:eastAsiaTheme="minorEastAsia" w:hAnsi="Times New Roman" w:cs="Times New Roman"/>
            <w:sz w:val="20"/>
            <w:szCs w:val="20"/>
          </w:rPr>
          <w:delText>above</w:delText>
        </w:r>
      </w:del>
      <w:ins w:id="772" w:author="Larry Holder" w:date="2018-03-31T12:43:00Z">
        <w:r w:rsidR="005C1172">
          <w:rPr>
            <w:rFonts w:ascii="Times New Roman" w:eastAsiaTheme="minorEastAsia" w:hAnsi="Times New Roman" w:cs="Times New Roman"/>
            <w:sz w:val="20"/>
            <w:szCs w:val="20"/>
          </w:rPr>
          <w:t>figure A5</w:t>
        </w:r>
      </w:ins>
      <w:r w:rsidRPr="001732C3">
        <w:rPr>
          <w:rFonts w:ascii="Times New Roman" w:eastAsiaTheme="minorEastAsia" w:hAnsi="Times New Roman" w:cs="Times New Roman"/>
          <w:sz w:val="20"/>
          <w:szCs w:val="20"/>
        </w:rPr>
        <w:t xml:space="preserve">), showing a linear increase along the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value to defend against false-negatives.</w:t>
      </w:r>
    </w:p>
    <w:p w14:paraId="287FED9F" w14:textId="77777777" w:rsidR="00495084" w:rsidRPr="001732C3" w:rsidRDefault="00495084" w:rsidP="00495084">
      <w:pPr>
        <w:spacing w:line="240" w:lineRule="auto"/>
        <w:rPr>
          <w:rFonts w:ascii="Times New Roman" w:eastAsiaTheme="minorEastAsia" w:hAnsi="Times New Roman" w:cs="Times New Roman"/>
          <w:b/>
          <w:sz w:val="20"/>
          <w:szCs w:val="20"/>
        </w:rPr>
      </w:pPr>
      <w:r w:rsidRPr="001732C3">
        <w:rPr>
          <w:rFonts w:ascii="Times New Roman" w:eastAsiaTheme="minorEastAsia" w:hAnsi="Times New Roman" w:cs="Times New Roman"/>
          <w:b/>
          <w:sz w:val="20"/>
          <w:szCs w:val="20"/>
        </w:rPr>
        <w:t>c. Experiment 3 Full Results</w:t>
      </w:r>
    </w:p>
    <w:p w14:paraId="4ECBAAE0" w14:textId="75DE2B8F"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xml:space="preserve">, but for models with the modification of reusing existing activities for anomalies. The results are presented </w:t>
      </w:r>
      <w:del w:id="773" w:author="Larry Holder" w:date="2018-03-31T12:44:00Z">
        <w:r w:rsidRPr="001732C3" w:rsidDel="005C1172">
          <w:rPr>
            <w:rFonts w:ascii="Times New Roman" w:eastAsiaTheme="minorEastAsia" w:hAnsi="Times New Roman" w:cs="Times New Roman"/>
            <w:sz w:val="20"/>
            <w:szCs w:val="20"/>
          </w:rPr>
          <w:delText xml:space="preserve">below </w:delText>
        </w:r>
      </w:del>
      <w:ins w:id="774" w:author="Larry Holder" w:date="2018-03-31T12:44:00Z">
        <w:r w:rsidR="005C1172">
          <w:rPr>
            <w:rFonts w:ascii="Times New Roman" w:eastAsiaTheme="minorEastAsia" w:hAnsi="Times New Roman" w:cs="Times New Roman"/>
            <w:sz w:val="20"/>
            <w:szCs w:val="20"/>
          </w:rPr>
          <w:t>in figure A6</w:t>
        </w:r>
        <w:r w:rsidR="005C1172" w:rsidRPr="001732C3">
          <w:rPr>
            <w:rFonts w:ascii="Times New Roman" w:eastAsiaTheme="minorEastAsia" w:hAnsi="Times New Roman" w:cs="Times New Roman"/>
            <w:sz w:val="20"/>
            <w:szCs w:val="20"/>
          </w:rPr>
          <w:t xml:space="preserve"> </w:t>
        </w:r>
      </w:ins>
      <w:r w:rsidRPr="001732C3">
        <w:rPr>
          <w:rFonts w:ascii="Times New Roman" w:eastAsiaTheme="minorEastAsia" w:hAnsi="Times New Roman" w:cs="Times New Roman"/>
          <w:sz w:val="20"/>
          <w:szCs w:val="20"/>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1732C3" w14:paraId="37F281A9" w14:textId="77777777" w:rsidTr="00CE26C7">
        <w:tc>
          <w:tcPr>
            <w:tcW w:w="4675" w:type="dxa"/>
          </w:tcPr>
          <w:p w14:paraId="0AD70769"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1</w:t>
            </w:r>
          </w:p>
        </w:tc>
        <w:tc>
          <w:tcPr>
            <w:tcW w:w="4675" w:type="dxa"/>
          </w:tcPr>
          <w:p w14:paraId="6EF413DE"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2</w:t>
            </w:r>
          </w:p>
        </w:tc>
      </w:tr>
      <w:tr w:rsidR="00495084" w:rsidRPr="001732C3" w14:paraId="62AD8E61" w14:textId="77777777" w:rsidTr="00CE26C7">
        <w:tc>
          <w:tcPr>
            <w:tcW w:w="4675" w:type="dxa"/>
          </w:tcPr>
          <w:p w14:paraId="2D8CCB65"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3</w:t>
            </w:r>
          </w:p>
        </w:tc>
        <w:tc>
          <w:tcPr>
            <w:tcW w:w="4675" w:type="dxa"/>
          </w:tcPr>
          <w:p w14:paraId="718A4025"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4</w:t>
            </w:r>
          </w:p>
        </w:tc>
      </w:tr>
      <w:tr w:rsidR="00495084" w:rsidRPr="001732C3" w14:paraId="620DD96F" w14:textId="77777777" w:rsidTr="00CE26C7">
        <w:tc>
          <w:tcPr>
            <w:tcW w:w="4675" w:type="dxa"/>
          </w:tcPr>
          <w:p w14:paraId="7B5199EA" w14:textId="77777777" w:rsidR="002A11A5" w:rsidRDefault="00495084" w:rsidP="0049508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5</w:t>
            </w:r>
          </w:p>
        </w:tc>
        <w:tc>
          <w:tcPr>
            <w:tcW w:w="4675" w:type="dxa"/>
          </w:tcPr>
          <w:p w14:paraId="129E6824" w14:textId="71B2104B"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sz w:val="20"/>
                <w:szCs w:val="20"/>
              </w:rPr>
              <w:t>Figure</w:t>
            </w:r>
            <w:r w:rsidR="005F0FA3">
              <w:rPr>
                <w:rFonts w:ascii="Times New Roman" w:hAnsi="Times New Roman" w:cs="Times New Roman"/>
                <w:sz w:val="20"/>
                <w:szCs w:val="20"/>
              </w:rPr>
              <w:t xml:space="preserve"> A6:</w:t>
            </w:r>
            <w:r w:rsidRPr="001732C3">
              <w:rPr>
                <w:rFonts w:ascii="Times New Roman" w:hAnsi="Times New Roman" w:cs="Times New Roman"/>
                <w:sz w:val="20"/>
                <w:szCs w:val="20"/>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485B658B" w14:textId="77777777" w:rsidR="00495084" w:rsidRPr="001732C3" w:rsidRDefault="00495084" w:rsidP="00495084">
      <w:pPr>
        <w:pStyle w:val="Caption"/>
        <w:rPr>
          <w:rFonts w:ascii="Times New Roman" w:hAnsi="Times New Roman" w:cs="Times New Roman"/>
          <w:color w:val="auto"/>
          <w:sz w:val="20"/>
          <w:szCs w:val="20"/>
        </w:rPr>
      </w:pPr>
    </w:p>
    <w:p w14:paraId="755366C0" w14:textId="1612C0E9" w:rsidR="00495084" w:rsidRPr="001732C3" w:rsidRDefault="00495084" w:rsidP="00495084">
      <w:pPr>
        <w:spacing w:line="240" w:lineRule="auto"/>
        <w:rPr>
          <w:rFonts w:ascii="Times New Roman" w:hAnsi="Times New Roman" w:cs="Times New Roman"/>
          <w:sz w:val="20"/>
          <w:szCs w:val="20"/>
        </w:rPr>
      </w:pPr>
      <w:del w:id="775" w:author="Larry Holder" w:date="2018-03-31T12:45:00Z">
        <w:r w:rsidRPr="001732C3" w:rsidDel="005C1172">
          <w:rPr>
            <w:rFonts w:ascii="Times New Roman" w:hAnsi="Times New Roman" w:cs="Times New Roman"/>
            <w:sz w:val="20"/>
            <w:szCs w:val="20"/>
          </w:rPr>
          <w:delText>Experiment 3 performance curves are shown above and reflect the same results as in Appendix 1.a. above.</w:delText>
        </w:r>
      </w:del>
    </w:p>
    <w:tbl>
      <w:tblPr>
        <w:tblStyle w:val="TableGrid"/>
        <w:tblW w:w="0" w:type="auto"/>
        <w:tblLook w:val="04A0" w:firstRow="1" w:lastRow="0" w:firstColumn="1" w:lastColumn="0" w:noHBand="0" w:noVBand="1"/>
      </w:tblPr>
      <w:tblGrid>
        <w:gridCol w:w="4649"/>
        <w:gridCol w:w="4701"/>
      </w:tblGrid>
      <w:tr w:rsidR="00495084" w:rsidRPr="001732C3" w14:paraId="25B12C3A" w14:textId="77777777" w:rsidTr="00CE26C7">
        <w:tc>
          <w:tcPr>
            <w:tcW w:w="4675" w:type="dxa"/>
          </w:tcPr>
          <w:p w14:paraId="1B99CB1D" w14:textId="77777777" w:rsidR="00495084" w:rsidRPr="001732C3"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1732C3"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1732C3" w14:paraId="0DC25E4F" w14:textId="77777777" w:rsidTr="00CE26C7">
        <w:tc>
          <w:tcPr>
            <w:tcW w:w="4675" w:type="dxa"/>
          </w:tcPr>
          <w:p w14:paraId="18FA7155" w14:textId="77777777" w:rsidR="00495084" w:rsidRPr="001732C3"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1732C3" w:rsidRDefault="00495084" w:rsidP="00C50FC9">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885021">
        <w:rPr>
          <w:rFonts w:ascii="Times New Roman" w:hAnsi="Times New Roman" w:cs="Times New Roman"/>
          <w:color w:val="auto"/>
          <w:sz w:val="20"/>
          <w:szCs w:val="20"/>
        </w:rPr>
        <w:t>A7</w:t>
      </w:r>
      <w:r w:rsidRPr="001732C3">
        <w:rPr>
          <w:rFonts w:ascii="Times New Roman" w:hAnsi="Times New Roman" w:cs="Times New Roman"/>
          <w:color w:val="auto"/>
          <w:sz w:val="20"/>
          <w:szCs w:val="20"/>
        </w:rPr>
        <w:t>: Clockwise from true positive, true negative, false positive, and false negative counts for experiment 3.</w:t>
      </w:r>
    </w:p>
    <w:p w14:paraId="05D1E7A7" w14:textId="53C7EE54"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True positive, true negative, false positive, and false negative curves are shown </w:t>
      </w:r>
      <w:del w:id="776" w:author="Larry Holder" w:date="2018-03-31T12:45:00Z">
        <w:r w:rsidRPr="001732C3" w:rsidDel="005C1172">
          <w:rPr>
            <w:rFonts w:ascii="Times New Roman" w:hAnsi="Times New Roman" w:cs="Times New Roman"/>
            <w:sz w:val="20"/>
            <w:szCs w:val="20"/>
          </w:rPr>
          <w:delText>above</w:delText>
        </w:r>
      </w:del>
      <w:ins w:id="777" w:author="Larry Holder" w:date="2018-03-31T12:45:00Z">
        <w:r w:rsidR="005C1172">
          <w:rPr>
            <w:rFonts w:ascii="Times New Roman" w:hAnsi="Times New Roman" w:cs="Times New Roman"/>
            <w:sz w:val="20"/>
            <w:szCs w:val="20"/>
          </w:rPr>
          <w:t>in figure A7</w:t>
        </w:r>
      </w:ins>
      <w:r w:rsidRPr="001732C3">
        <w:rPr>
          <w:rFonts w:ascii="Times New Roman" w:hAnsi="Times New Roman" w:cs="Times New Roman"/>
          <w:sz w:val="20"/>
          <w:szCs w:val="20"/>
        </w:rPr>
        <w:t xml:space="preserve">, averaged over the 60 logs tested each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1732C3" w14:paraId="7843058E" w14:textId="77777777" w:rsidTr="00CE26C7">
        <w:tc>
          <w:tcPr>
            <w:tcW w:w="4675" w:type="dxa"/>
          </w:tcPr>
          <w:p w14:paraId="60B0B1BB" w14:textId="77777777" w:rsidR="00495084" w:rsidRPr="001732C3" w:rsidRDefault="00495084" w:rsidP="00C50FC9">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1732C3" w:rsidRDefault="00495084" w:rsidP="00C50FC9">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1732C3" w14:paraId="2FB7364E" w14:textId="77777777" w:rsidTr="00CE26C7">
        <w:tc>
          <w:tcPr>
            <w:tcW w:w="4675" w:type="dxa"/>
          </w:tcPr>
          <w:p w14:paraId="3E38FF77" w14:textId="77777777" w:rsidR="00495084" w:rsidRPr="001732C3" w:rsidRDefault="00495084" w:rsidP="00C50FC9">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1732C3" w:rsidRDefault="00495084" w:rsidP="00C50FC9">
            <w:pPr>
              <w:keepNext/>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1732C3" w:rsidRDefault="00495084" w:rsidP="00495084">
      <w:pPr>
        <w:pStyle w:val="Caption"/>
        <w:rPr>
          <w:rFonts w:ascii="Times New Roman" w:eastAsiaTheme="minorEastAsia" w:hAnsi="Times New Roman" w:cs="Times New Roman"/>
          <w:color w:val="auto"/>
          <w:sz w:val="20"/>
          <w:szCs w:val="20"/>
        </w:rPr>
      </w:pPr>
      <w:r w:rsidRPr="001732C3">
        <w:rPr>
          <w:rFonts w:ascii="Times New Roman" w:hAnsi="Times New Roman" w:cs="Times New Roman"/>
          <w:color w:val="auto"/>
          <w:sz w:val="20"/>
          <w:szCs w:val="20"/>
        </w:rPr>
        <w:t xml:space="preserve">Figure </w:t>
      </w:r>
      <w:r w:rsidR="00F06AAE">
        <w:rPr>
          <w:rFonts w:ascii="Times New Roman" w:hAnsi="Times New Roman" w:cs="Times New Roman"/>
          <w:color w:val="auto"/>
          <w:sz w:val="20"/>
          <w:szCs w:val="20"/>
        </w:rPr>
        <w:t>A8</w:t>
      </w:r>
      <w:r w:rsidRPr="001732C3">
        <w:rPr>
          <w:rFonts w:ascii="Times New Roman" w:hAnsi="Times New Roman" w:cs="Times New Roman"/>
          <w:color w:val="auto"/>
          <w:sz w:val="20"/>
          <w:szCs w:val="20"/>
        </w:rPr>
        <w:t>: Accuracy, f1-measure, recall, and precision variance for experiment 3.</w:t>
      </w:r>
    </w:p>
    <w:p w14:paraId="171AC719" w14:textId="45A60A5A"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Test variance for accuracy, f1-measure, recall, and precision are shown </w:t>
      </w:r>
      <w:del w:id="778" w:author="Larry Holder" w:date="2018-03-31T12:45:00Z">
        <w:r w:rsidRPr="001732C3" w:rsidDel="005C1172">
          <w:rPr>
            <w:rFonts w:ascii="Times New Roman" w:hAnsi="Times New Roman" w:cs="Times New Roman"/>
            <w:sz w:val="20"/>
            <w:szCs w:val="20"/>
          </w:rPr>
          <w:delText>above</w:delText>
        </w:r>
      </w:del>
      <w:ins w:id="779" w:author="Larry Holder" w:date="2018-03-31T12:45:00Z">
        <w:r w:rsidR="005C1172">
          <w:rPr>
            <w:rFonts w:ascii="Times New Roman" w:hAnsi="Times New Roman" w:cs="Times New Roman"/>
            <w:sz w:val="20"/>
            <w:szCs w:val="20"/>
          </w:rPr>
          <w:t>in figure A8</w:t>
        </w:r>
      </w:ins>
      <w:r w:rsidRPr="001732C3">
        <w:rPr>
          <w:rFonts w:ascii="Times New Roman" w:hAnsi="Times New Roman" w:cs="Times New Roman"/>
          <w:sz w:val="20"/>
          <w:szCs w:val="20"/>
        </w:rPr>
        <w:t>, and again differ little from experiment 1 results listed in Appendix 1.a.</w:t>
      </w:r>
    </w:p>
    <w:p w14:paraId="7954C100"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t>d. Experiment Four Full Results</w:t>
      </w:r>
    </w:p>
    <w:p w14:paraId="437D22AC" w14:textId="1AA198BB"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The results for experiment 4 differ very little from those of experiment 1 listed in section 1.b., and </w:t>
      </w:r>
      <w:del w:id="780" w:author="Larry Holder" w:date="2018-03-31T12:46:00Z">
        <w:r w:rsidRPr="001732C3" w:rsidDel="005C1172">
          <w:rPr>
            <w:rFonts w:ascii="Times New Roman" w:hAnsi="Times New Roman" w:cs="Times New Roman"/>
            <w:sz w:val="20"/>
            <w:szCs w:val="20"/>
          </w:rPr>
          <w:delText xml:space="preserve">don’t </w:delText>
        </w:r>
      </w:del>
      <w:ins w:id="781" w:author="Larry Holder" w:date="2018-03-31T12:46:00Z">
        <w:r w:rsidR="005C1172">
          <w:rPr>
            <w:rFonts w:ascii="Times New Roman" w:hAnsi="Times New Roman" w:cs="Times New Roman"/>
            <w:sz w:val="20"/>
            <w:szCs w:val="20"/>
          </w:rPr>
          <w:t xml:space="preserve">do not </w:t>
        </w:r>
      </w:ins>
      <w:r w:rsidRPr="001732C3">
        <w:rPr>
          <w:rFonts w:ascii="Times New Roman" w:hAnsi="Times New Roman" w:cs="Times New Roman"/>
          <w:sz w:val="20"/>
          <w:szCs w:val="20"/>
        </w:rPr>
        <w:t xml:space="preserve">require additional comment. See section </w:t>
      </w:r>
      <w:proofErr w:type="gramStart"/>
      <w:r w:rsidRPr="001732C3">
        <w:rPr>
          <w:rFonts w:ascii="Times New Roman" w:hAnsi="Times New Roman" w:cs="Times New Roman"/>
          <w:sz w:val="20"/>
          <w:szCs w:val="20"/>
        </w:rPr>
        <w:t>1.</w:t>
      </w:r>
      <w:ins w:id="782" w:author="Larry Holder" w:date="2018-03-31T12:46:00Z">
        <w:r w:rsidR="005C1172">
          <w:rPr>
            <w:rFonts w:ascii="Times New Roman" w:hAnsi="Times New Roman" w:cs="Times New Roman"/>
            <w:sz w:val="20"/>
            <w:szCs w:val="20"/>
          </w:rPr>
          <w:t>b</w:t>
        </w:r>
      </w:ins>
      <w:proofErr w:type="gramEnd"/>
      <w:del w:id="783" w:author="Larry Holder" w:date="2018-03-31T12:46:00Z">
        <w:r w:rsidRPr="001732C3" w:rsidDel="005C1172">
          <w:rPr>
            <w:rFonts w:ascii="Times New Roman" w:hAnsi="Times New Roman" w:cs="Times New Roman"/>
            <w:sz w:val="20"/>
            <w:szCs w:val="20"/>
          </w:rPr>
          <w:delText>c</w:delText>
        </w:r>
      </w:del>
      <w:r w:rsidRPr="001732C3">
        <w:rPr>
          <w:rFonts w:ascii="Times New Roman" w:hAnsi="Times New Roman" w:cs="Times New Roman"/>
          <w:sz w:val="20"/>
          <w:szCs w:val="20"/>
        </w:rPr>
        <w:t xml:space="preserve">. for </w:t>
      </w:r>
      <w:del w:id="784" w:author="Larry Holder" w:date="2018-03-31T12:46:00Z">
        <w:r w:rsidRPr="001732C3" w:rsidDel="005C1172">
          <w:rPr>
            <w:rFonts w:ascii="Times New Roman" w:hAnsi="Times New Roman" w:cs="Times New Roman"/>
            <w:sz w:val="20"/>
            <w:szCs w:val="20"/>
          </w:rPr>
          <w:delText>lengthier comment</w:delText>
        </w:r>
      </w:del>
      <w:ins w:id="785" w:author="Larry Holder" w:date="2018-03-31T12:46:00Z">
        <w:r w:rsidR="005C1172">
          <w:rPr>
            <w:rFonts w:ascii="Times New Roman" w:hAnsi="Times New Roman" w:cs="Times New Roman"/>
            <w:sz w:val="20"/>
            <w:szCs w:val="20"/>
          </w:rPr>
          <w:t>details</w:t>
        </w:r>
      </w:ins>
      <w:r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75"/>
        <w:gridCol w:w="4675"/>
      </w:tblGrid>
      <w:tr w:rsidR="00495084" w:rsidRPr="001732C3" w14:paraId="590E4C6B" w14:textId="77777777" w:rsidTr="00CE26C7">
        <w:tc>
          <w:tcPr>
            <w:tcW w:w="4675" w:type="dxa"/>
          </w:tcPr>
          <w:p w14:paraId="7855D4E3"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1</w:t>
            </w:r>
          </w:p>
        </w:tc>
        <w:tc>
          <w:tcPr>
            <w:tcW w:w="4675" w:type="dxa"/>
          </w:tcPr>
          <w:p w14:paraId="6E146365"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2</w:t>
            </w:r>
          </w:p>
        </w:tc>
      </w:tr>
      <w:tr w:rsidR="00495084" w:rsidRPr="001732C3" w14:paraId="0DFA577E" w14:textId="77777777" w:rsidTr="00CE26C7">
        <w:tc>
          <w:tcPr>
            <w:tcW w:w="4675" w:type="dxa"/>
          </w:tcPr>
          <w:p w14:paraId="49FA8B36"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3</w:t>
            </w:r>
          </w:p>
        </w:tc>
        <w:tc>
          <w:tcPr>
            <w:tcW w:w="4675" w:type="dxa"/>
          </w:tcPr>
          <w:p w14:paraId="190F2183"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4</w:t>
            </w:r>
          </w:p>
        </w:tc>
      </w:tr>
      <w:tr w:rsidR="00495084" w:rsidRPr="001732C3" w14:paraId="18227292" w14:textId="77777777" w:rsidTr="00CE26C7">
        <w:tc>
          <w:tcPr>
            <w:tcW w:w="4675" w:type="dxa"/>
          </w:tcPr>
          <w:p w14:paraId="0588BBE4" w14:textId="77777777" w:rsidR="00C50FC9" w:rsidRDefault="00495084" w:rsidP="00495084">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1732C3">
              <w:rPr>
                <w:rFonts w:ascii="Times New Roman" w:hAnsi="Times New Roman" w:cs="Times New Roman"/>
                <w:sz w:val="20"/>
                <w:szCs w:val="20"/>
              </w:rPr>
              <w:t xml:space="preserve"> </w:t>
            </w:r>
          </w:p>
          <w:p w14:paraId="57FB3E56" w14:textId="13ECFBE8"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5</w:t>
            </w:r>
          </w:p>
        </w:tc>
        <w:tc>
          <w:tcPr>
            <w:tcW w:w="4675" w:type="dxa"/>
          </w:tcPr>
          <w:p w14:paraId="5C93409B" w14:textId="2AA2AE2B"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sz w:val="20"/>
                <w:szCs w:val="20"/>
              </w:rPr>
              <w:t>Figure</w:t>
            </w:r>
            <w:r w:rsidR="00F06AAE">
              <w:rPr>
                <w:rFonts w:ascii="Times New Roman" w:hAnsi="Times New Roman" w:cs="Times New Roman"/>
                <w:sz w:val="20"/>
                <w:szCs w:val="20"/>
              </w:rPr>
              <w:t xml:space="preserve"> A9</w:t>
            </w:r>
            <w:r w:rsidRPr="001732C3">
              <w:rPr>
                <w:rFonts w:ascii="Times New Roman" w:hAnsi="Times New Roman" w:cs="Times New Roman"/>
                <w:sz w:val="20"/>
                <w:szCs w:val="20"/>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1FBD65FF" w14:textId="77777777" w:rsidR="00892EC1" w:rsidRPr="001732C3" w:rsidRDefault="00892EC1" w:rsidP="00495084">
      <w:pPr>
        <w:spacing w:line="240" w:lineRule="auto"/>
        <w:rPr>
          <w:rFonts w:ascii="Times New Roman" w:hAnsi="Times New Roman" w:cs="Times New Roman"/>
          <w:sz w:val="20"/>
          <w:szCs w:val="20"/>
        </w:rPr>
      </w:pPr>
    </w:p>
    <w:p w14:paraId="0AEE9C53" w14:textId="25F401F8"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The raw true positive, true negative, false positive, and false negative curves differ very little from those found in section 1.c., as shown </w:t>
      </w:r>
      <w:del w:id="786" w:author="Larry Holder" w:date="2018-03-31T12:47:00Z">
        <w:r w:rsidRPr="001732C3" w:rsidDel="005C1172">
          <w:rPr>
            <w:rFonts w:ascii="Times New Roman" w:hAnsi="Times New Roman" w:cs="Times New Roman"/>
            <w:sz w:val="20"/>
            <w:szCs w:val="20"/>
          </w:rPr>
          <w:delText>below</w:delText>
        </w:r>
      </w:del>
      <w:ins w:id="787" w:author="Larry Holder" w:date="2018-03-31T12:47:00Z">
        <w:r w:rsidR="005C1172">
          <w:rPr>
            <w:rFonts w:ascii="Times New Roman" w:hAnsi="Times New Roman" w:cs="Times New Roman"/>
            <w:sz w:val="20"/>
            <w:szCs w:val="20"/>
          </w:rPr>
          <w:t>in figure A10</w:t>
        </w:r>
      </w:ins>
      <w:r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75"/>
        <w:gridCol w:w="4675"/>
      </w:tblGrid>
      <w:tr w:rsidR="00495084" w:rsidRPr="001732C3" w14:paraId="03384A3E" w14:textId="77777777" w:rsidTr="00CE26C7">
        <w:tc>
          <w:tcPr>
            <w:tcW w:w="4675" w:type="dxa"/>
          </w:tcPr>
          <w:p w14:paraId="7EEFC2BD" w14:textId="77777777" w:rsidR="00495084" w:rsidRPr="001732C3"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1732C3"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495084" w:rsidRPr="001732C3" w14:paraId="602B2C8E" w14:textId="77777777" w:rsidTr="00CE26C7">
        <w:tc>
          <w:tcPr>
            <w:tcW w:w="4675" w:type="dxa"/>
          </w:tcPr>
          <w:p w14:paraId="2184EE9D" w14:textId="77777777" w:rsidR="00495084" w:rsidRPr="001732C3"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1732C3" w:rsidRDefault="00495084" w:rsidP="00B81224">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73592B6F" w14:textId="26441747"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614A46">
        <w:rPr>
          <w:rFonts w:ascii="Times New Roman" w:hAnsi="Times New Roman" w:cs="Times New Roman"/>
          <w:color w:val="auto"/>
          <w:sz w:val="20"/>
          <w:szCs w:val="20"/>
        </w:rPr>
        <w:t>A10</w:t>
      </w:r>
      <w:r w:rsidRPr="001732C3">
        <w:rPr>
          <w:rFonts w:ascii="Times New Roman" w:hAnsi="Times New Roman" w:cs="Times New Roman"/>
          <w:color w:val="auto"/>
          <w:sz w:val="20"/>
          <w:szCs w:val="20"/>
        </w:rPr>
        <w:t>: Clockwise from top left, true positive, true negative, false positive, and false negative curves for experiment 4.</w:t>
      </w:r>
    </w:p>
    <w:p w14:paraId="3EE43816" w14:textId="77777777" w:rsidR="00495084" w:rsidRPr="001732C3" w:rsidRDefault="00495084" w:rsidP="00495084">
      <w:pPr>
        <w:spacing w:line="240" w:lineRule="auto"/>
        <w:rPr>
          <w:rFonts w:ascii="Times New Roman" w:hAnsi="Times New Roman" w:cs="Times New Roman"/>
          <w:sz w:val="20"/>
          <w:szCs w:val="20"/>
        </w:rPr>
      </w:pPr>
    </w:p>
    <w:p w14:paraId="54487A15" w14:textId="77777777" w:rsidR="00495084" w:rsidRPr="001732C3" w:rsidRDefault="00495084" w:rsidP="00495084">
      <w:pPr>
        <w:spacing w:line="240" w:lineRule="auto"/>
        <w:rPr>
          <w:rFonts w:ascii="Times New Roman" w:hAnsi="Times New Roman" w:cs="Times New Roman"/>
          <w:sz w:val="20"/>
          <w:szCs w:val="20"/>
        </w:rPr>
      </w:pPr>
    </w:p>
    <w:p w14:paraId="7B806C84"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lastRenderedPageBreak/>
        <w:t>e. Experiment Five Full Results</w:t>
      </w:r>
    </w:p>
    <w:p w14:paraId="08CFEB95" w14:textId="046BD0F7"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Performance curves for accuracy, recall, precision, and f1-measure are displayed </w:t>
      </w:r>
      <w:del w:id="788" w:author="jesse" w:date="2018-04-02T13:32:00Z">
        <w:r w:rsidRPr="001732C3" w:rsidDel="00192B2B">
          <w:rPr>
            <w:rFonts w:ascii="Times New Roman" w:hAnsi="Times New Roman" w:cs="Times New Roman"/>
            <w:sz w:val="20"/>
            <w:szCs w:val="20"/>
          </w:rPr>
          <w:delText>below</w:delText>
        </w:r>
      </w:del>
      <w:ins w:id="789" w:author="jesse" w:date="2018-04-02T13:32:00Z">
        <w:r w:rsidR="00192B2B">
          <w:rPr>
            <w:rFonts w:ascii="Times New Roman" w:hAnsi="Times New Roman" w:cs="Times New Roman"/>
            <w:sz w:val="20"/>
            <w:szCs w:val="20"/>
          </w:rPr>
          <w:t>in figure A11</w:t>
        </w:r>
      </w:ins>
      <w:r w:rsidRPr="001732C3">
        <w:rPr>
          <w:rFonts w:ascii="Times New Roman" w:hAnsi="Times New Roman" w:cs="Times New Roman"/>
          <w:sz w:val="20"/>
          <w:szCs w:val="20"/>
        </w:rPr>
        <w:t xml:space="preserve"> for experiment five over a range of model anomaly quantities and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The results were averaged over the 30 models generated and tested for each number of anomaly structures in </w:t>
      </w:r>
      <m:oMath>
        <m:r>
          <w:rPr>
            <w:rFonts w:ascii="Cambria Math" w:eastAsiaTheme="minorEastAsia" w:hAnsi="Cambria Math" w:cs="Times New Roman"/>
            <w:sz w:val="20"/>
            <w:szCs w:val="20"/>
          </w:rPr>
          <m:t>{0, 1, 2, 4, 8, 16, 32}</m:t>
        </m:r>
      </m:oMath>
      <w:r w:rsidRPr="001732C3">
        <w:rPr>
          <w:rFonts w:ascii="Times New Roman" w:eastAsiaTheme="minorEastAsia" w:hAnsi="Times New Roman" w:cs="Times New Roman"/>
          <w:sz w:val="20"/>
          <w:szCs w:val="20"/>
        </w:rPr>
        <w:t>.</w:t>
      </w:r>
    </w:p>
    <w:tbl>
      <w:tblPr>
        <w:tblStyle w:val="TableGrid"/>
        <w:tblW w:w="0" w:type="auto"/>
        <w:tblLook w:val="04A0" w:firstRow="1" w:lastRow="0" w:firstColumn="1" w:lastColumn="0" w:noHBand="0" w:noVBand="1"/>
      </w:tblPr>
      <w:tblGrid>
        <w:gridCol w:w="4719"/>
        <w:gridCol w:w="4631"/>
      </w:tblGrid>
      <w:tr w:rsidR="00495084" w:rsidRPr="001732C3" w14:paraId="06F437C5" w14:textId="77777777" w:rsidTr="00CE26C7">
        <w:tc>
          <w:tcPr>
            <w:tcW w:w="4675" w:type="dxa"/>
          </w:tcPr>
          <w:p w14:paraId="5833136E" w14:textId="77777777" w:rsidR="00B81224" w:rsidRDefault="00B8122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1</w:t>
            </w:r>
          </w:p>
        </w:tc>
        <w:tc>
          <w:tcPr>
            <w:tcW w:w="4675" w:type="dxa"/>
          </w:tcPr>
          <w:p w14:paraId="4C3457CA" w14:textId="77777777" w:rsidR="00B81224"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2</w:t>
            </w:r>
          </w:p>
        </w:tc>
      </w:tr>
      <w:tr w:rsidR="00495084" w:rsidRPr="001732C3" w14:paraId="18626A4A" w14:textId="77777777" w:rsidTr="00CE26C7">
        <w:tc>
          <w:tcPr>
            <w:tcW w:w="4675" w:type="dxa"/>
          </w:tcPr>
          <w:p w14:paraId="144DF55B" w14:textId="77777777" w:rsidR="00B81224" w:rsidRDefault="00B8122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3</w:t>
            </w:r>
          </w:p>
        </w:tc>
        <w:tc>
          <w:tcPr>
            <w:tcW w:w="4675" w:type="dxa"/>
          </w:tcPr>
          <w:p w14:paraId="761EDD3D" w14:textId="77777777" w:rsidR="00B81224"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4</w:t>
            </w:r>
          </w:p>
        </w:tc>
      </w:tr>
      <w:tr w:rsidR="00495084" w:rsidRPr="001732C3" w14:paraId="210548FB" w14:textId="77777777" w:rsidTr="00CE26C7">
        <w:tc>
          <w:tcPr>
            <w:tcW w:w="4675" w:type="dxa"/>
          </w:tcPr>
          <w:p w14:paraId="73ABF16B" w14:textId="77777777" w:rsidR="00B81224"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5</w:t>
            </w:r>
          </w:p>
        </w:tc>
        <w:tc>
          <w:tcPr>
            <w:tcW w:w="4675" w:type="dxa"/>
          </w:tcPr>
          <w:p w14:paraId="60F1382F" w14:textId="564B0F66"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sz w:val="20"/>
                <w:szCs w:val="20"/>
              </w:rPr>
              <w:t>Figure</w:t>
            </w:r>
            <w:r w:rsidR="0094132C">
              <w:rPr>
                <w:rFonts w:ascii="Times New Roman" w:hAnsi="Times New Roman" w:cs="Times New Roman"/>
                <w:sz w:val="20"/>
                <w:szCs w:val="20"/>
              </w:rPr>
              <w:t xml:space="preserve"> A11</w:t>
            </w:r>
            <w:r w:rsidRPr="001732C3">
              <w:rPr>
                <w:rFonts w:ascii="Times New Roman" w:hAnsi="Times New Roman" w:cs="Times New Roman"/>
                <w:sz w:val="20"/>
                <w:szCs w:val="20"/>
              </w:rPr>
              <w:t xml:space="preserve">. Performance results for D3, experiment 3 over a range of k-anomaly values for (from top-left) accuracy (1), f1-measure (2), recall (3), and precision (4). These visuals were oriented to convey the curvature of each metric, so attention must be paid to the orientation of the x/y axes. The </w:t>
            </w:r>
            <w:r w:rsidRPr="001732C3">
              <w:rPr>
                <w:rFonts w:ascii="Times New Roman" w:hAnsi="Times New Roman" w:cs="Times New Roman"/>
                <w:i/>
                <w:sz w:val="20"/>
                <w:szCs w:val="20"/>
              </w:rPr>
              <w:t xml:space="preserve">k </w:t>
            </w:r>
            <w:r w:rsidRPr="001732C3">
              <w:rPr>
                <w:rFonts w:ascii="Times New Roman" w:hAnsi="Times New Roman" w:cs="Times New Roman"/>
                <w:sz w:val="20"/>
                <w:szCs w:val="20"/>
              </w:rPr>
              <w:t>parameter is given by the axes labeled “Anomalous Structures.” ROC curve is shown at left (5).</w:t>
            </w:r>
          </w:p>
        </w:tc>
      </w:tr>
    </w:tbl>
    <w:p w14:paraId="62CD79DB" w14:textId="77777777" w:rsidR="00495084" w:rsidRPr="001732C3" w:rsidRDefault="00495084" w:rsidP="00495084">
      <w:pPr>
        <w:spacing w:line="240" w:lineRule="auto"/>
        <w:rPr>
          <w:rFonts w:ascii="Times New Roman" w:hAnsi="Times New Roman" w:cs="Times New Roman"/>
          <w:sz w:val="20"/>
          <w:szCs w:val="20"/>
        </w:rPr>
      </w:pPr>
    </w:p>
    <w:p w14:paraId="7FC8BAFE" w14:textId="050B3B08" w:rsidR="00495084" w:rsidRPr="001732C3" w:rsidRDefault="00495084" w:rsidP="00495084">
      <w:pPr>
        <w:spacing w:line="240" w:lineRule="auto"/>
        <w:rPr>
          <w:rFonts w:ascii="Times New Roman" w:hAnsi="Times New Roman" w:cs="Times New Roman"/>
          <w:sz w:val="20"/>
          <w:szCs w:val="20"/>
        </w:rPr>
      </w:pPr>
      <w:del w:id="790" w:author="Larry Holder" w:date="2018-03-31T12:47:00Z">
        <w:r w:rsidRPr="001732C3" w:rsidDel="005C1172">
          <w:rPr>
            <w:rFonts w:ascii="Times New Roman" w:hAnsi="Times New Roman" w:cs="Times New Roman"/>
            <w:sz w:val="20"/>
            <w:szCs w:val="20"/>
          </w:rPr>
          <w:lastRenderedPageBreak/>
          <w:delText>Below are</w:delText>
        </w:r>
      </w:del>
      <w:ins w:id="791" w:author="Larry Holder" w:date="2018-03-31T12:47:00Z">
        <w:r w:rsidR="005C1172">
          <w:rPr>
            <w:rFonts w:ascii="Times New Roman" w:hAnsi="Times New Roman" w:cs="Times New Roman"/>
            <w:sz w:val="20"/>
            <w:szCs w:val="20"/>
          </w:rPr>
          <w:t>Figure A12 shows</w:t>
        </w:r>
      </w:ins>
      <w:r w:rsidRPr="001732C3">
        <w:rPr>
          <w:rFonts w:ascii="Times New Roman" w:hAnsi="Times New Roman" w:cs="Times New Roman"/>
          <w:sz w:val="20"/>
          <w:szCs w:val="20"/>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1732C3" w14:paraId="21502573" w14:textId="77777777" w:rsidTr="00CE26C7">
        <w:tc>
          <w:tcPr>
            <w:tcW w:w="4675" w:type="dxa"/>
          </w:tcPr>
          <w:p w14:paraId="52BAACD1"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1732C3" w14:paraId="7A22E068" w14:textId="77777777" w:rsidTr="00CE26C7">
        <w:tc>
          <w:tcPr>
            <w:tcW w:w="4675" w:type="dxa"/>
          </w:tcPr>
          <w:p w14:paraId="1AB95DDC"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1732C3" w:rsidRDefault="00495084" w:rsidP="00092939">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1732C3" w:rsidRDefault="0094132C" w:rsidP="00495084">
      <w:pPr>
        <w:pStyle w:val="Caption"/>
        <w:rPr>
          <w:rFonts w:ascii="Times New Roman" w:hAnsi="Times New Roman" w:cs="Times New Roman"/>
          <w:color w:val="auto"/>
          <w:sz w:val="20"/>
          <w:szCs w:val="20"/>
        </w:rPr>
      </w:pPr>
      <w:r>
        <w:rPr>
          <w:rFonts w:ascii="Times New Roman" w:hAnsi="Times New Roman" w:cs="Times New Roman"/>
          <w:color w:val="auto"/>
          <w:sz w:val="20"/>
          <w:szCs w:val="20"/>
        </w:rPr>
        <w:t>Figure A12:</w:t>
      </w:r>
      <w:r w:rsidR="00495084" w:rsidRPr="001732C3">
        <w:rPr>
          <w:rFonts w:ascii="Times New Roman" w:hAnsi="Times New Roman" w:cs="Times New Roman"/>
          <w:color w:val="auto"/>
          <w:sz w:val="20"/>
          <w:szCs w:val="20"/>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0"/>
                <w:szCs w:val="20"/>
              </w:rPr>
            </m:ctrlPr>
          </m:sSubPr>
          <m:e>
            <m:r>
              <w:rPr>
                <w:rFonts w:ascii="Cambria Math" w:hAnsi="Cambria Math" w:cs="Times New Roman"/>
                <w:color w:val="auto"/>
                <w:sz w:val="20"/>
                <w:szCs w:val="20"/>
              </w:rPr>
              <m:t>α</m:t>
            </m:r>
          </m:e>
          <m:sub>
            <m:r>
              <w:rPr>
                <w:rFonts w:ascii="Cambria Math" w:hAnsi="Cambria Math" w:cs="Times New Roman"/>
                <w:color w:val="auto"/>
                <w:sz w:val="20"/>
                <w:szCs w:val="20"/>
              </w:rPr>
              <m:t>bayes</m:t>
            </m:r>
          </m:sub>
        </m:sSub>
      </m:oMath>
      <w:r w:rsidR="00495084" w:rsidRPr="001732C3">
        <w:rPr>
          <w:rFonts w:ascii="Times New Roman" w:hAnsi="Times New Roman" w:cs="Times New Roman"/>
          <w:color w:val="auto"/>
          <w:sz w:val="20"/>
          <w:szCs w:val="20"/>
        </w:rPr>
        <w:t>.</w:t>
      </w:r>
    </w:p>
    <w:p w14:paraId="73EB1EF4" w14:textId="6D19EFBD"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true positive, true negative, false positive, and false negative rates </w:t>
      </w:r>
      <w:del w:id="792" w:author="Larry Holder" w:date="2018-03-31T12:47:00Z">
        <w:r w:rsidRPr="001732C3" w:rsidDel="000E1A27">
          <w:rPr>
            <w:rFonts w:ascii="Times New Roman" w:hAnsi="Times New Roman" w:cs="Times New Roman"/>
            <w:sz w:val="20"/>
            <w:szCs w:val="20"/>
          </w:rPr>
          <w:delText xml:space="preserve">shown above </w:delText>
        </w:r>
      </w:del>
      <w:r w:rsidRPr="001732C3">
        <w:rPr>
          <w:rFonts w:ascii="Times New Roman" w:hAnsi="Times New Roman" w:cs="Times New Roman"/>
          <w:sz w:val="20"/>
          <w:szCs w:val="20"/>
        </w:rPr>
        <w:t xml:space="preserve">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w:rPr>
            <w:rFonts w:ascii="Cambria Math" w:hAnsi="Cambria Math" w:cs="Times New Roman"/>
            <w:sz w:val="20"/>
            <w:szCs w:val="20"/>
          </w:rPr>
          <m:t>∈[0,0.1]</m:t>
        </m:r>
      </m:oMath>
      <w:r w:rsidRPr="001732C3">
        <w:rPr>
          <w:rFonts w:ascii="Times New Roman" w:eastAsiaTheme="minorEastAsia" w:hAnsi="Times New Roman" w:cs="Times New Roman"/>
          <w:sz w:val="20"/>
          <w:szCs w:val="20"/>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del w:id="793" w:author="Larry Holder" w:date="2018-03-31T12:48:00Z">
        <w:r w:rsidRPr="001732C3" w:rsidDel="000E1A27">
          <w:rPr>
            <w:rFonts w:ascii="Times New Roman" w:eastAsiaTheme="minorEastAsia" w:hAnsi="Times New Roman" w:cs="Times New Roman"/>
            <w:sz w:val="20"/>
            <w:szCs w:val="20"/>
          </w:rPr>
          <w:delText xml:space="preserve">above </w:delText>
        </w:r>
      </w:del>
      <w:ins w:id="794" w:author="Larry Holder" w:date="2018-03-31T12:48:00Z">
        <w:r w:rsidR="000E1A27">
          <w:rPr>
            <w:rFonts w:ascii="Times New Roman" w:eastAsiaTheme="minorEastAsia" w:hAnsi="Times New Roman" w:cs="Times New Roman"/>
            <w:sz w:val="20"/>
            <w:szCs w:val="20"/>
          </w:rPr>
          <w:t>here</w:t>
        </w:r>
        <w:r w:rsidR="000E1A27" w:rsidRPr="001732C3">
          <w:rPr>
            <w:rFonts w:ascii="Times New Roman" w:eastAsiaTheme="minorEastAsia" w:hAnsi="Times New Roman" w:cs="Times New Roman"/>
            <w:sz w:val="20"/>
            <w:szCs w:val="20"/>
          </w:rPr>
          <w:t xml:space="preserve"> </w:t>
        </w:r>
      </w:ins>
      <w:r w:rsidRPr="001732C3">
        <w:rPr>
          <w:rFonts w:ascii="Times New Roman" w:eastAsiaTheme="minorEastAsia" w:hAnsi="Times New Roman" w:cs="Times New Roman"/>
          <w:sz w:val="20"/>
          <w:szCs w:val="20"/>
        </w:rPr>
        <w:t xml:space="preserve">is shown in powers of two. In linear space, the curves are linear, as shown </w:t>
      </w:r>
      <w:del w:id="795" w:author="Larry Holder" w:date="2018-03-31T12:48:00Z">
        <w:r w:rsidRPr="001732C3" w:rsidDel="000E1A27">
          <w:rPr>
            <w:rFonts w:ascii="Times New Roman" w:eastAsiaTheme="minorEastAsia" w:hAnsi="Times New Roman" w:cs="Times New Roman"/>
            <w:sz w:val="20"/>
            <w:szCs w:val="20"/>
          </w:rPr>
          <w:delText xml:space="preserve">below </w:delText>
        </w:r>
      </w:del>
      <w:ins w:id="796" w:author="Larry Holder" w:date="2018-03-31T12:48:00Z">
        <w:r w:rsidR="000E1A27">
          <w:rPr>
            <w:rFonts w:ascii="Times New Roman" w:eastAsiaTheme="minorEastAsia" w:hAnsi="Times New Roman" w:cs="Times New Roman"/>
            <w:sz w:val="20"/>
            <w:szCs w:val="20"/>
          </w:rPr>
          <w:t>i</w:t>
        </w:r>
      </w:ins>
      <w:ins w:id="797" w:author="Larry Holder" w:date="2018-03-31T12:49:00Z">
        <w:r w:rsidR="000E1A27">
          <w:rPr>
            <w:rFonts w:ascii="Times New Roman" w:eastAsiaTheme="minorEastAsia" w:hAnsi="Times New Roman" w:cs="Times New Roman"/>
            <w:sz w:val="20"/>
            <w:szCs w:val="20"/>
          </w:rPr>
          <w:t>n figure A13</w:t>
        </w:r>
      </w:ins>
      <w:ins w:id="798" w:author="Larry Holder" w:date="2018-03-31T12:48:00Z">
        <w:r w:rsidR="000E1A27" w:rsidRPr="001732C3">
          <w:rPr>
            <w:rFonts w:ascii="Times New Roman" w:eastAsiaTheme="minorEastAsia" w:hAnsi="Times New Roman" w:cs="Times New Roman"/>
            <w:sz w:val="20"/>
            <w:szCs w:val="20"/>
          </w:rPr>
          <w:t xml:space="preserve"> </w:t>
        </w:r>
      </w:ins>
      <w:r w:rsidRPr="001732C3">
        <w:rPr>
          <w:rFonts w:ascii="Times New Roman" w:eastAsiaTheme="minorEastAsia" w:hAnsi="Times New Roman" w:cs="Times New Roman"/>
          <w:sz w:val="20"/>
          <w:szCs w:val="20"/>
        </w:rPr>
        <w:t xml:space="preserve">for a slice across the anomalous structure axis at a reasonable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value of 0.06.</w:t>
      </w:r>
    </w:p>
    <w:tbl>
      <w:tblPr>
        <w:tblStyle w:val="TableGrid"/>
        <w:tblW w:w="0" w:type="auto"/>
        <w:tblLook w:val="04A0" w:firstRow="1" w:lastRow="0" w:firstColumn="1" w:lastColumn="0" w:noHBand="0" w:noVBand="1"/>
      </w:tblPr>
      <w:tblGrid>
        <w:gridCol w:w="4701"/>
        <w:gridCol w:w="4649"/>
      </w:tblGrid>
      <w:tr w:rsidR="00495084" w:rsidRPr="001732C3" w14:paraId="676943F0" w14:textId="77777777" w:rsidTr="00CE26C7">
        <w:tc>
          <w:tcPr>
            <w:tcW w:w="4675" w:type="dxa"/>
          </w:tcPr>
          <w:p w14:paraId="1E0F702D"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1732C3" w14:paraId="0D78070B" w14:textId="77777777" w:rsidTr="00CE26C7">
        <w:tc>
          <w:tcPr>
            <w:tcW w:w="4675" w:type="dxa"/>
          </w:tcPr>
          <w:p w14:paraId="4C603F8E"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1732C3" w:rsidRDefault="00495084" w:rsidP="00092939">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380C3A54" w:rsidR="00495084" w:rsidRPr="001732C3" w:rsidRDefault="00495084" w:rsidP="00495084">
      <w:pPr>
        <w:pStyle w:val="Caption"/>
        <w:rPr>
          <w:rFonts w:ascii="Times New Roman" w:eastAsiaTheme="minorEastAsia" w:hAnsi="Times New Roman" w:cs="Times New Roman"/>
          <w:i w:val="0"/>
          <w:noProof/>
          <w:color w:val="auto"/>
          <w:sz w:val="20"/>
          <w:szCs w:val="20"/>
        </w:rPr>
      </w:pPr>
      <w:r w:rsidRPr="001732C3">
        <w:rPr>
          <w:rFonts w:ascii="Times New Roman" w:hAnsi="Times New Roman" w:cs="Times New Roman"/>
          <w:color w:val="auto"/>
          <w:sz w:val="20"/>
          <w:szCs w:val="20"/>
        </w:rPr>
        <w:t xml:space="preserve">Figure </w:t>
      </w:r>
      <w:r w:rsidR="00DE1001">
        <w:rPr>
          <w:rFonts w:ascii="Times New Roman" w:hAnsi="Times New Roman" w:cs="Times New Roman"/>
          <w:color w:val="auto"/>
          <w:sz w:val="20"/>
          <w:szCs w:val="20"/>
        </w:rPr>
        <w:t>A13</w:t>
      </w:r>
      <w:r w:rsidRPr="001732C3">
        <w:rPr>
          <w:rFonts w:ascii="Times New Roman" w:hAnsi="Times New Roman" w:cs="Times New Roman"/>
          <w:color w:val="auto"/>
          <w:sz w:val="20"/>
          <w:szCs w:val="20"/>
        </w:rPr>
        <w:t>: Performance curves in linear space</w:t>
      </w:r>
      <w:r w:rsidRPr="001732C3">
        <w:rPr>
          <w:rFonts w:ascii="Times New Roman" w:hAnsi="Times New Roman" w:cs="Times New Roman"/>
          <w:noProof/>
          <w:color w:val="auto"/>
          <w:sz w:val="20"/>
          <w:szCs w:val="20"/>
        </w:rPr>
        <w:t xml:space="preserve"> for a selected </w:t>
      </w:r>
      <m:oMath>
        <m:sSub>
          <m:sSubPr>
            <m:ctrlPr>
              <w:rPr>
                <w:rFonts w:ascii="Cambria Math" w:hAnsi="Cambria Math" w:cs="Times New Roman"/>
                <w:noProof/>
                <w:color w:val="auto"/>
                <w:sz w:val="20"/>
                <w:szCs w:val="20"/>
              </w:rPr>
            </m:ctrlPr>
          </m:sSubPr>
          <m:e>
            <m:r>
              <w:rPr>
                <w:rFonts w:ascii="Cambria Math" w:hAnsi="Cambria Math" w:cs="Times New Roman"/>
                <w:noProof/>
                <w:color w:val="auto"/>
                <w:sz w:val="20"/>
                <w:szCs w:val="20"/>
              </w:rPr>
              <m:t>α</m:t>
            </m:r>
          </m:e>
          <m:sub>
            <m:r>
              <w:rPr>
                <w:rFonts w:ascii="Cambria Math" w:hAnsi="Cambria Math" w:cs="Times New Roman"/>
                <w:noProof/>
                <w:color w:val="auto"/>
                <w:sz w:val="20"/>
                <w:szCs w:val="20"/>
              </w:rPr>
              <m:t>bayes</m:t>
            </m:r>
          </m:sub>
        </m:sSub>
      </m:oMath>
      <w:r w:rsidRPr="001732C3">
        <w:rPr>
          <w:rFonts w:ascii="Times New Roman" w:eastAsiaTheme="minorEastAsia" w:hAnsi="Times New Roman" w:cs="Times New Roman"/>
          <w:noProof/>
          <w:color w:val="auto"/>
          <w:sz w:val="20"/>
          <w:szCs w:val="20"/>
        </w:rPr>
        <w:t xml:space="preserve"> </w:t>
      </w:r>
      <w:r w:rsidRPr="001732C3">
        <w:rPr>
          <w:rFonts w:ascii="Times New Roman" w:hAnsi="Times New Roman" w:cs="Times New Roman"/>
          <w:noProof/>
          <w:color w:val="auto"/>
          <w:sz w:val="20"/>
          <w:szCs w:val="20"/>
        </w:rPr>
        <w:t xml:space="preserve">value of 0.06. Clockwise from top-left, accuracy, f1-measure, precision, and recall.The plots are merely a slice of the performance curves from prior for a fixed  </w:t>
      </w:r>
      <m:oMath>
        <m:sSub>
          <m:sSubPr>
            <m:ctrlPr>
              <w:rPr>
                <w:rFonts w:ascii="Cambria Math" w:hAnsi="Cambria Math" w:cs="Times New Roman"/>
                <w:noProof/>
                <w:color w:val="auto"/>
                <w:sz w:val="20"/>
                <w:szCs w:val="20"/>
              </w:rPr>
            </m:ctrlPr>
          </m:sSubPr>
          <m:e>
            <m:r>
              <w:rPr>
                <w:rFonts w:ascii="Cambria Math" w:hAnsi="Cambria Math" w:cs="Times New Roman"/>
                <w:noProof/>
                <w:color w:val="auto"/>
                <w:sz w:val="20"/>
                <w:szCs w:val="20"/>
              </w:rPr>
              <m:t>α</m:t>
            </m:r>
          </m:e>
          <m:sub>
            <m:r>
              <w:rPr>
                <w:rFonts w:ascii="Cambria Math" w:hAnsi="Cambria Math" w:cs="Times New Roman"/>
                <w:noProof/>
                <w:color w:val="auto"/>
                <w:sz w:val="20"/>
                <w:szCs w:val="20"/>
              </w:rPr>
              <m:t>bayes</m:t>
            </m:r>
          </m:sub>
        </m:sSub>
      </m:oMath>
      <w:r w:rsidRPr="001732C3">
        <w:rPr>
          <w:rFonts w:ascii="Times New Roman" w:eastAsiaTheme="minorEastAsia" w:hAnsi="Times New Roman" w:cs="Times New Roman"/>
          <w:noProof/>
          <w:color w:val="auto"/>
          <w:sz w:val="20"/>
          <w:szCs w:val="20"/>
        </w:rPr>
        <w:t xml:space="preserve"> </w:t>
      </w:r>
      <w:r w:rsidRPr="001732C3">
        <w:rPr>
          <w:rFonts w:ascii="Times New Roman" w:eastAsiaTheme="minorEastAsia" w:hAnsi="Times New Roman" w:cs="Times New Roman"/>
          <w:i w:val="0"/>
          <w:noProof/>
          <w:color w:val="auto"/>
          <w:sz w:val="20"/>
          <w:szCs w:val="20"/>
        </w:rPr>
        <w:t>value.</w:t>
      </w:r>
    </w:p>
    <w:p w14:paraId="14EC2816" w14:textId="67A371A2" w:rsidR="00B85FB5"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As shown </w:t>
      </w:r>
      <w:del w:id="799" w:author="Larry Holder" w:date="2018-03-31T12:49:00Z">
        <w:r w:rsidRPr="001732C3" w:rsidDel="000E1A27">
          <w:rPr>
            <w:rFonts w:ascii="Times New Roman" w:hAnsi="Times New Roman" w:cs="Times New Roman"/>
            <w:sz w:val="20"/>
            <w:szCs w:val="20"/>
          </w:rPr>
          <w:delText>above</w:delText>
        </w:r>
      </w:del>
      <w:ins w:id="800" w:author="Larry Holder" w:date="2018-03-31T12:49:00Z">
        <w:r w:rsidR="000E1A27">
          <w:rPr>
            <w:rFonts w:ascii="Times New Roman" w:hAnsi="Times New Roman" w:cs="Times New Roman"/>
            <w:sz w:val="20"/>
            <w:szCs w:val="20"/>
          </w:rPr>
          <w:t>in figure A14</w:t>
        </w:r>
      </w:ins>
      <w:r w:rsidRPr="001732C3">
        <w:rPr>
          <w:rFonts w:ascii="Times New Roman" w:hAnsi="Times New Roman" w:cs="Times New Roman"/>
          <w:sz w:val="20"/>
          <w:szCs w:val="20"/>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72F1389D" w14:textId="3EC417AB" w:rsidR="00322B1D" w:rsidRPr="001732C3" w:rsidRDefault="001560E4" w:rsidP="009824DE">
      <w:pPr>
        <w:spacing w:line="240" w:lineRule="auto"/>
        <w:outlineLvl w:val="0"/>
        <w:rPr>
          <w:rFonts w:ascii="Times New Roman" w:hAnsi="Times New Roman" w:cs="Times New Roman"/>
          <w:b/>
          <w:sz w:val="20"/>
          <w:szCs w:val="20"/>
        </w:rPr>
      </w:pPr>
      <w:r w:rsidRPr="001732C3">
        <w:rPr>
          <w:rFonts w:ascii="Times New Roman" w:hAnsi="Times New Roman" w:cs="Times New Roman"/>
          <w:b/>
          <w:sz w:val="20"/>
          <w:szCs w:val="20"/>
        </w:rPr>
        <w:t>A</w:t>
      </w:r>
      <w:r w:rsidR="005B1986" w:rsidRPr="001732C3">
        <w:rPr>
          <w:rFonts w:ascii="Times New Roman" w:hAnsi="Times New Roman" w:cs="Times New Roman"/>
          <w:b/>
          <w:sz w:val="20"/>
          <w:szCs w:val="20"/>
        </w:rPr>
        <w:t>3. NASA CEV Software Test Log Full Results and Visuals</w:t>
      </w:r>
    </w:p>
    <w:p w14:paraId="5E68C409" w14:textId="6EC2BAC7" w:rsidR="00DC3DBB" w:rsidRPr="001732C3" w:rsidRDefault="00C233C0" w:rsidP="00495084">
      <w:pPr>
        <w:spacing w:line="240" w:lineRule="auto"/>
        <w:rPr>
          <w:rFonts w:ascii="Times New Roman" w:hAnsi="Times New Roman" w:cs="Times New Roman"/>
          <w:b/>
          <w:sz w:val="20"/>
          <w:szCs w:val="20"/>
        </w:rPr>
      </w:pPr>
      <w:del w:id="801" w:author="Larry Holder" w:date="2018-03-31T12:50:00Z">
        <w:r w:rsidRPr="001732C3" w:rsidDel="000E1A27">
          <w:rPr>
            <w:rFonts w:ascii="Times New Roman" w:hAnsi="Times New Roman" w:cs="Times New Roman"/>
            <w:sz w:val="20"/>
            <w:szCs w:val="20"/>
          </w:rPr>
          <w:delText xml:space="preserve">a. </w:delText>
        </w:r>
      </w:del>
      <w:r w:rsidR="00837A9C" w:rsidRPr="001732C3">
        <w:rPr>
          <w:rFonts w:ascii="Times New Roman" w:hAnsi="Times New Roman" w:cs="Times New Roman"/>
          <w:sz w:val="20"/>
          <w:szCs w:val="20"/>
        </w:rPr>
        <w:t>Since anomalies were not known in the NASA CEV software log dataset (</w:t>
      </w:r>
      <w:proofErr w:type="spellStart"/>
      <w:r w:rsidR="00837A9C" w:rsidRPr="001732C3">
        <w:rPr>
          <w:rFonts w:ascii="Times New Roman" w:hAnsi="Times New Roman" w:cs="Times New Roman"/>
          <w:sz w:val="20"/>
          <w:szCs w:val="20"/>
        </w:rPr>
        <w:t>Leemans</w:t>
      </w:r>
      <w:proofErr w:type="spellEnd"/>
      <w:r w:rsidR="00837A9C" w:rsidRPr="001732C3">
        <w:rPr>
          <w:rFonts w:ascii="Times New Roman" w:hAnsi="Times New Roman" w:cs="Times New Roman"/>
          <w:sz w:val="20"/>
          <w:szCs w:val="20"/>
        </w:rPr>
        <w:t>, 2017), t</w:t>
      </w:r>
      <w:r w:rsidR="005B1986" w:rsidRPr="001732C3">
        <w:rPr>
          <w:rFonts w:ascii="Times New Roman" w:hAnsi="Times New Roman" w:cs="Times New Roman"/>
          <w:sz w:val="20"/>
          <w:szCs w:val="20"/>
        </w:rPr>
        <w:t xml:space="preserve">he output </w:t>
      </w:r>
      <w:r w:rsidR="008C38D8">
        <w:rPr>
          <w:rFonts w:ascii="Times New Roman" w:hAnsi="Times New Roman" w:cs="Times New Roman"/>
          <w:sz w:val="20"/>
          <w:szCs w:val="20"/>
        </w:rPr>
        <w:t>consisted of</w:t>
      </w:r>
      <w:r w:rsidR="00837A9C" w:rsidRPr="001732C3">
        <w:rPr>
          <w:rFonts w:ascii="Times New Roman" w:hAnsi="Times New Roman" w:cs="Times New Roman"/>
          <w:sz w:val="20"/>
          <w:szCs w:val="20"/>
        </w:rPr>
        <w:t xml:space="preserve"> </w:t>
      </w:r>
      <w:r w:rsidR="00812303">
        <w:rPr>
          <w:rFonts w:ascii="Times New Roman" w:hAnsi="Times New Roman" w:cs="Times New Roman"/>
          <w:sz w:val="20"/>
          <w:szCs w:val="20"/>
        </w:rPr>
        <w:t>multiple</w:t>
      </w:r>
      <w:r w:rsidR="00837A9C" w:rsidRPr="001732C3">
        <w:rPr>
          <w:rFonts w:ascii="Times New Roman" w:hAnsi="Times New Roman" w:cs="Times New Roman"/>
          <w:sz w:val="20"/>
          <w:szCs w:val="20"/>
        </w:rPr>
        <w:t xml:space="preserve"> visuals and graphs.</w:t>
      </w:r>
      <w:r w:rsidR="00DC3DBB" w:rsidRPr="001732C3">
        <w:rPr>
          <w:rFonts w:ascii="Times New Roman" w:hAnsi="Times New Roman" w:cs="Times New Roman"/>
          <w:sz w:val="20"/>
          <w:szCs w:val="20"/>
        </w:rPr>
        <w:t xml:space="preserve"> A </w:t>
      </w:r>
      <w:r w:rsidR="00DA65D7" w:rsidRPr="001732C3">
        <w:rPr>
          <w:rFonts w:ascii="Times New Roman" w:hAnsi="Times New Roman" w:cs="Times New Roman"/>
          <w:sz w:val="20"/>
          <w:szCs w:val="20"/>
        </w:rPr>
        <w:t xml:space="preserve">visual of the dendrogram, larger than the one used in a previous chapter, is shown </w:t>
      </w:r>
      <w:del w:id="802" w:author="Larry Holder" w:date="2018-03-31T12:51:00Z">
        <w:r w:rsidR="00DA65D7" w:rsidRPr="001732C3" w:rsidDel="000E1A27">
          <w:rPr>
            <w:rFonts w:ascii="Times New Roman" w:hAnsi="Times New Roman" w:cs="Times New Roman"/>
            <w:sz w:val="20"/>
            <w:szCs w:val="20"/>
          </w:rPr>
          <w:delText>below</w:delText>
        </w:r>
      </w:del>
      <w:ins w:id="803" w:author="Larry Holder" w:date="2018-03-31T12:51:00Z">
        <w:r w:rsidR="000E1A27">
          <w:rPr>
            <w:rFonts w:ascii="Times New Roman" w:hAnsi="Times New Roman" w:cs="Times New Roman"/>
            <w:sz w:val="20"/>
            <w:szCs w:val="20"/>
          </w:rPr>
          <w:t>in figure A14</w:t>
        </w:r>
      </w:ins>
      <w:r w:rsidR="00DA65D7" w:rsidRPr="001732C3">
        <w:rPr>
          <w:rFonts w:ascii="Times New Roman" w:hAnsi="Times New Roman" w:cs="Times New Roman"/>
          <w:sz w:val="20"/>
          <w:szCs w:val="20"/>
        </w:rPr>
        <w:t xml:space="preserve">. As depicted by the graph layout method, the higher up components are more compressing, based </w:t>
      </w:r>
      <w:del w:id="804" w:author="Larry Holder" w:date="2018-03-31T12:51:00Z">
        <w:r w:rsidR="00DA65D7" w:rsidRPr="001732C3" w:rsidDel="000E1A27">
          <w:rPr>
            <w:rFonts w:ascii="Times New Roman" w:hAnsi="Times New Roman" w:cs="Times New Roman"/>
            <w:sz w:val="20"/>
            <w:szCs w:val="20"/>
          </w:rPr>
          <w:delText xml:space="preserve">in </w:delText>
        </w:r>
      </w:del>
      <w:ins w:id="805" w:author="Larry Holder" w:date="2018-03-31T12:51:00Z">
        <w:r w:rsidR="000E1A27">
          <w:rPr>
            <w:rFonts w:ascii="Times New Roman" w:hAnsi="Times New Roman" w:cs="Times New Roman"/>
            <w:sz w:val="20"/>
            <w:szCs w:val="20"/>
          </w:rPr>
          <w:t>on</w:t>
        </w:r>
        <w:r w:rsidR="000E1A27" w:rsidRPr="001732C3">
          <w:rPr>
            <w:rFonts w:ascii="Times New Roman" w:hAnsi="Times New Roman" w:cs="Times New Roman"/>
            <w:sz w:val="20"/>
            <w:szCs w:val="20"/>
          </w:rPr>
          <w:t xml:space="preserve"> </w:t>
        </w:r>
      </w:ins>
      <w:r w:rsidR="00DA65D7" w:rsidRPr="001732C3">
        <w:rPr>
          <w:rFonts w:ascii="Times New Roman" w:hAnsi="Times New Roman" w:cs="Times New Roman"/>
          <w:sz w:val="20"/>
          <w:szCs w:val="20"/>
        </w:rPr>
        <w:t xml:space="preserve">the order in which they were compressed. The directed edges indicate parent-child relationships between substructures, where the direction also indicates that the “child” was </w:t>
      </w:r>
      <w:r w:rsidR="000A35F2" w:rsidRPr="001732C3">
        <w:rPr>
          <w:rFonts w:ascii="Times New Roman" w:hAnsi="Times New Roman" w:cs="Times New Roman"/>
          <w:sz w:val="20"/>
          <w:szCs w:val="20"/>
        </w:rPr>
        <w:t>compressed later.</w:t>
      </w:r>
    </w:p>
    <w:p w14:paraId="12ECC354" w14:textId="77777777" w:rsidR="006C0202" w:rsidRPr="001732C3" w:rsidRDefault="00DA65D7" w:rsidP="006C0202">
      <w:pPr>
        <w:keepNext/>
        <w:spacing w:line="240" w:lineRule="auto"/>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D7CEB" w:rsidR="00DC3DBB" w:rsidRPr="001732C3" w:rsidRDefault="006C0202"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sz w:val="20"/>
          <w:szCs w:val="20"/>
        </w:rPr>
        <w:t>Figure</w:t>
      </w:r>
      <w:r w:rsidR="00C93A94">
        <w:rPr>
          <w:rFonts w:ascii="Times New Roman" w:hAnsi="Times New Roman" w:cs="Times New Roman"/>
          <w:color w:val="auto"/>
          <w:sz w:val="20"/>
          <w:szCs w:val="20"/>
        </w:rPr>
        <w:t xml:space="preserve"> A14</w:t>
      </w:r>
      <w:r w:rsidRPr="001732C3">
        <w:rPr>
          <w:rFonts w:ascii="Times New Roman" w:hAnsi="Times New Roman" w:cs="Times New Roman"/>
          <w:color w:val="auto"/>
          <w:sz w:val="20"/>
          <w:szCs w:val="20"/>
        </w:rPr>
        <w:t xml:space="preserve">: The dendrogram of substructures for the NASA CEV Software Test Log dataset </w:t>
      </w:r>
      <w:commentRangeStart w:id="806"/>
      <w:r w:rsidRPr="001732C3">
        <w:rPr>
          <w:rFonts w:ascii="Times New Roman" w:hAnsi="Times New Roman" w:cs="Times New Roman"/>
          <w:color w:val="auto"/>
          <w:sz w:val="20"/>
          <w:szCs w:val="20"/>
        </w:rPr>
        <w:t>(</w:t>
      </w:r>
      <w:proofErr w:type="spellStart"/>
      <w:r w:rsidRPr="001732C3">
        <w:rPr>
          <w:rFonts w:ascii="Times New Roman" w:hAnsi="Times New Roman" w:cs="Times New Roman"/>
          <w:color w:val="auto"/>
          <w:sz w:val="20"/>
          <w:szCs w:val="20"/>
        </w:rPr>
        <w:t>Leemans</w:t>
      </w:r>
      <w:proofErr w:type="spellEnd"/>
      <w:r w:rsidRPr="001732C3">
        <w:rPr>
          <w:rFonts w:ascii="Times New Roman" w:hAnsi="Times New Roman" w:cs="Times New Roman"/>
          <w:color w:val="auto"/>
          <w:sz w:val="20"/>
          <w:szCs w:val="20"/>
        </w:rPr>
        <w:t>, 2017)</w:t>
      </w:r>
      <w:commentRangeEnd w:id="806"/>
      <w:r w:rsidR="000E1A27">
        <w:rPr>
          <w:rStyle w:val="CommentReference"/>
          <w:i w:val="0"/>
          <w:iCs w:val="0"/>
          <w:color w:val="auto"/>
        </w:rPr>
        <w:commentReference w:id="806"/>
      </w:r>
      <w:r w:rsidRPr="001732C3">
        <w:rPr>
          <w:rFonts w:ascii="Times New Roman" w:hAnsi="Times New Roman" w:cs="Times New Roman"/>
          <w:color w:val="auto"/>
          <w:sz w:val="20"/>
          <w:szCs w:val="20"/>
        </w:rPr>
        <w:t>.</w:t>
      </w:r>
    </w:p>
    <w:p w14:paraId="5C918041" w14:textId="62E6DE97" w:rsidR="000B435F" w:rsidRPr="001732C3" w:rsidRDefault="006C0202" w:rsidP="006C0202">
      <w:pPr>
        <w:rPr>
          <w:rFonts w:ascii="Times New Roman" w:hAnsi="Times New Roman" w:cs="Times New Roman"/>
          <w:sz w:val="20"/>
          <w:szCs w:val="20"/>
        </w:rPr>
      </w:pPr>
      <w:r w:rsidRPr="001732C3">
        <w:rPr>
          <w:rFonts w:ascii="Times New Roman" w:hAnsi="Times New Roman" w:cs="Times New Roman"/>
          <w:sz w:val="20"/>
          <w:szCs w:val="20"/>
        </w:rPr>
        <w:t xml:space="preserve">The model, mined from the input log, is also shown </w:t>
      </w:r>
      <w:del w:id="807" w:author="Larry Holder" w:date="2018-03-31T12:54:00Z">
        <w:r w:rsidRPr="001732C3" w:rsidDel="000E1A27">
          <w:rPr>
            <w:rFonts w:ascii="Times New Roman" w:hAnsi="Times New Roman" w:cs="Times New Roman"/>
            <w:sz w:val="20"/>
            <w:szCs w:val="20"/>
          </w:rPr>
          <w:delText>below</w:delText>
        </w:r>
      </w:del>
      <w:ins w:id="808" w:author="Larry Holder" w:date="2018-03-31T12:54:00Z">
        <w:r w:rsidR="000E1A27">
          <w:rPr>
            <w:rFonts w:ascii="Times New Roman" w:hAnsi="Times New Roman" w:cs="Times New Roman"/>
            <w:sz w:val="20"/>
            <w:szCs w:val="20"/>
          </w:rPr>
          <w:t>in figure A15</w:t>
        </w:r>
      </w:ins>
      <w:r w:rsidRPr="001732C3">
        <w:rPr>
          <w:rFonts w:ascii="Times New Roman" w:hAnsi="Times New Roman" w:cs="Times New Roman"/>
          <w:sz w:val="20"/>
          <w:szCs w:val="20"/>
        </w:rPr>
        <w:t xml:space="preserve">. The </w:t>
      </w:r>
      <w:r w:rsidR="000B435F" w:rsidRPr="001732C3">
        <w:rPr>
          <w:rFonts w:ascii="Times New Roman" w:hAnsi="Times New Roman" w:cs="Times New Roman"/>
          <w:sz w:val="20"/>
          <w:szCs w:val="20"/>
        </w:rPr>
        <w:t>larger view and graphical layout of the model is to help demonstrate the internal structure of the software log, where each vertex</w:t>
      </w:r>
      <w:del w:id="809" w:author="Larry Holder" w:date="2018-03-31T12:52:00Z">
        <w:r w:rsidR="000B435F" w:rsidRPr="001732C3" w:rsidDel="000E1A27">
          <w:rPr>
            <w:rFonts w:ascii="Times New Roman" w:hAnsi="Times New Roman" w:cs="Times New Roman"/>
            <w:sz w:val="20"/>
            <w:szCs w:val="20"/>
          </w:rPr>
          <w:delText xml:space="preserve"> is</w:delText>
        </w:r>
      </w:del>
      <w:r w:rsidR="000B435F" w:rsidRPr="001732C3">
        <w:rPr>
          <w:rFonts w:ascii="Times New Roman" w:hAnsi="Times New Roman" w:cs="Times New Roman"/>
          <w:sz w:val="20"/>
          <w:szCs w:val="20"/>
        </w:rPr>
        <w:t xml:space="preserve"> represents a function, and is labeled as such.</w:t>
      </w:r>
    </w:p>
    <w:p w14:paraId="4F81BCAF" w14:textId="77777777" w:rsidR="000B435F" w:rsidRPr="001732C3" w:rsidRDefault="000B435F" w:rsidP="000B435F">
      <w:pPr>
        <w:keepNext/>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6D6C08EF" w:rsidR="006C0202" w:rsidRPr="001732C3" w:rsidRDefault="000B435F"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sz w:val="20"/>
          <w:szCs w:val="20"/>
        </w:rPr>
        <w:t>Figure</w:t>
      </w:r>
      <w:r w:rsidR="00C93A94">
        <w:rPr>
          <w:rFonts w:ascii="Times New Roman" w:hAnsi="Times New Roman" w:cs="Times New Roman"/>
          <w:color w:val="auto"/>
          <w:sz w:val="20"/>
          <w:szCs w:val="20"/>
        </w:rPr>
        <w:t xml:space="preserve"> A15</w:t>
      </w:r>
      <w:r w:rsidRPr="001732C3">
        <w:rPr>
          <w:rFonts w:ascii="Times New Roman" w:hAnsi="Times New Roman" w:cs="Times New Roman"/>
          <w:color w:val="auto"/>
          <w:sz w:val="20"/>
          <w:szCs w:val="20"/>
        </w:rPr>
        <w:t>: A larger view of the model mined from the NASA CEV software test log (</w:t>
      </w:r>
      <w:proofErr w:type="spellStart"/>
      <w:r w:rsidRPr="001732C3">
        <w:rPr>
          <w:rFonts w:ascii="Times New Roman" w:hAnsi="Times New Roman" w:cs="Times New Roman"/>
          <w:color w:val="auto"/>
          <w:sz w:val="20"/>
          <w:szCs w:val="20"/>
        </w:rPr>
        <w:t>Leemans</w:t>
      </w:r>
      <w:proofErr w:type="spellEnd"/>
      <w:r w:rsidRPr="001732C3">
        <w:rPr>
          <w:rFonts w:ascii="Times New Roman" w:hAnsi="Times New Roman" w:cs="Times New Roman"/>
          <w:color w:val="auto"/>
          <w:sz w:val="20"/>
          <w:szCs w:val="20"/>
        </w:rPr>
        <w:t>, 2017).</w:t>
      </w:r>
    </w:p>
    <w:p w14:paraId="5A839B08" w14:textId="341A080C" w:rsidR="000B435F" w:rsidRPr="001732C3" w:rsidRDefault="000B435F" w:rsidP="000B435F">
      <w:pPr>
        <w:rPr>
          <w:rFonts w:ascii="Times New Roman" w:hAnsi="Times New Roman" w:cs="Times New Roman"/>
          <w:sz w:val="20"/>
          <w:szCs w:val="20"/>
        </w:rPr>
      </w:pPr>
      <w:r w:rsidRPr="001732C3">
        <w:rPr>
          <w:rFonts w:ascii="Times New Roman" w:hAnsi="Times New Roman" w:cs="Times New Roman"/>
          <w:sz w:val="20"/>
          <w:szCs w:val="20"/>
        </w:rPr>
        <w:t xml:space="preserve">Each red vertex of the dendrogram represented a substructure, where each substructure is a component of the mined model above. An example compressing substructure is shown </w:t>
      </w:r>
      <w:del w:id="810" w:author="Larry Holder" w:date="2018-03-31T12:54:00Z">
        <w:r w:rsidRPr="001732C3" w:rsidDel="000E1A27">
          <w:rPr>
            <w:rFonts w:ascii="Times New Roman" w:hAnsi="Times New Roman" w:cs="Times New Roman"/>
            <w:sz w:val="20"/>
            <w:szCs w:val="20"/>
          </w:rPr>
          <w:delText>below</w:delText>
        </w:r>
      </w:del>
      <w:ins w:id="811" w:author="Larry Holder" w:date="2018-03-31T12:54:00Z">
        <w:r w:rsidR="000E1A27">
          <w:rPr>
            <w:rFonts w:ascii="Times New Roman" w:hAnsi="Times New Roman" w:cs="Times New Roman"/>
            <w:sz w:val="20"/>
            <w:szCs w:val="20"/>
          </w:rPr>
          <w:t>in figure A16</w:t>
        </w:r>
      </w:ins>
      <w:r w:rsidRPr="001732C3">
        <w:rPr>
          <w:rFonts w:ascii="Times New Roman" w:hAnsi="Times New Roman" w:cs="Times New Roman"/>
          <w:sz w:val="20"/>
          <w:szCs w:val="20"/>
        </w:rPr>
        <w:t>, and represents an anomalous component</w:t>
      </w:r>
      <w:r w:rsidR="00584BFB" w:rsidRPr="001732C3">
        <w:rPr>
          <w:rFonts w:ascii="Times New Roman" w:hAnsi="Times New Roman" w:cs="Times New Roman"/>
          <w:sz w:val="20"/>
          <w:szCs w:val="20"/>
        </w:rPr>
        <w:t xml:space="preserve">, which the call to an error function implies was due to </w:t>
      </w:r>
      <w:r w:rsidR="00E676CC" w:rsidRPr="001732C3">
        <w:rPr>
          <w:rFonts w:ascii="Times New Roman" w:hAnsi="Times New Roman" w:cs="Times New Roman"/>
          <w:sz w:val="20"/>
          <w:szCs w:val="20"/>
        </w:rPr>
        <w:t xml:space="preserve">the satisfaction of </w:t>
      </w:r>
      <w:r w:rsidR="00584BFB" w:rsidRPr="001732C3">
        <w:rPr>
          <w:rFonts w:ascii="Times New Roman" w:hAnsi="Times New Roman" w:cs="Times New Roman"/>
          <w:sz w:val="20"/>
          <w:szCs w:val="20"/>
        </w:rPr>
        <w:t>some error</w:t>
      </w:r>
      <w:r w:rsidR="0089201D" w:rsidRPr="001732C3">
        <w:rPr>
          <w:rFonts w:ascii="Times New Roman" w:hAnsi="Times New Roman" w:cs="Times New Roman"/>
          <w:sz w:val="20"/>
          <w:szCs w:val="20"/>
        </w:rPr>
        <w:t xml:space="preserve"> </w:t>
      </w:r>
      <w:r w:rsidR="00102D69" w:rsidRPr="001732C3">
        <w:rPr>
          <w:rFonts w:ascii="Times New Roman" w:hAnsi="Times New Roman" w:cs="Times New Roman"/>
          <w:sz w:val="20"/>
          <w:szCs w:val="20"/>
        </w:rPr>
        <w:t>condition</w:t>
      </w:r>
      <w:r w:rsidR="00584BFB" w:rsidRPr="001732C3">
        <w:rPr>
          <w:rFonts w:ascii="Times New Roman" w:hAnsi="Times New Roman" w:cs="Times New Roman"/>
          <w:sz w:val="20"/>
          <w:szCs w:val="20"/>
        </w:rPr>
        <w:t>.</w:t>
      </w:r>
    </w:p>
    <w:p w14:paraId="275B1DD1" w14:textId="77777777" w:rsidR="000B435F" w:rsidRPr="001732C3" w:rsidRDefault="000B435F" w:rsidP="00907BCE">
      <w:pPr>
        <w:keepNext/>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1732C3" w:rsidRDefault="000B435F" w:rsidP="000B435F">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Figure</w:t>
      </w:r>
      <w:r w:rsidR="00465C8A">
        <w:rPr>
          <w:rFonts w:ascii="Times New Roman" w:hAnsi="Times New Roman" w:cs="Times New Roman"/>
          <w:color w:val="auto"/>
          <w:sz w:val="20"/>
          <w:szCs w:val="20"/>
        </w:rPr>
        <w:t xml:space="preserve"> A16</w:t>
      </w:r>
      <w:r w:rsidRPr="001732C3">
        <w:rPr>
          <w:rFonts w:ascii="Times New Roman" w:hAnsi="Times New Roman" w:cs="Times New Roman"/>
          <w:color w:val="auto"/>
          <w:sz w:val="20"/>
          <w:szCs w:val="20"/>
        </w:rPr>
        <w:t>: A compressing substructure of the previous dendrogram, representing a common code component.</w:t>
      </w:r>
    </w:p>
    <w:sectPr w:rsidR="000B435F" w:rsidRPr="001732C3" w:rsidSect="00377310">
      <w:headerReference w:type="default" r:id="rId94"/>
      <w:footerReference w:type="default" r:id="rId95"/>
      <w:pgSz w:w="12240" w:h="15840"/>
      <w:pgMar w:top="1440" w:right="1440" w:bottom="1728" w:left="1440" w:header="720" w:footer="720" w:gutter="0"/>
      <w:pgNumType w:start="9"/>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Larry Holder" w:date="2018-03-31T07:00:00Z" w:initials="LH">
    <w:p w14:paraId="3CF4269A" w14:textId="4000D865" w:rsidR="0092562F" w:rsidRDefault="0092562F">
      <w:pPr>
        <w:pStyle w:val="CommentText"/>
      </w:pPr>
      <w:r>
        <w:rPr>
          <w:rStyle w:val="CommentReference"/>
        </w:rPr>
        <w:annotationRef/>
      </w:r>
      <w:r>
        <w:t>Need to fill these in.</w:t>
      </w:r>
    </w:p>
  </w:comment>
  <w:comment w:id="4" w:author="Larry Holder" w:date="2018-03-31T07:05:00Z" w:initials="LH">
    <w:p w14:paraId="3D2A375C" w14:textId="03FA4DC0" w:rsidR="0092562F" w:rsidRDefault="0092562F">
      <w:pPr>
        <w:pStyle w:val="CommentText"/>
      </w:pPr>
      <w:r>
        <w:rPr>
          <w:rStyle w:val="CommentReference"/>
        </w:rPr>
        <w:annotationRef/>
      </w:r>
      <w:r>
        <w:t>Need to have sections numbered and page numbers in. The TOC is usually auto-generated.</w:t>
      </w:r>
    </w:p>
  </w:comment>
  <w:comment w:id="5" w:author="Larry Holder" w:date="2018-03-31T07:06:00Z" w:initials="LH">
    <w:p w14:paraId="08F37158" w14:textId="43872BDC" w:rsidR="0092562F" w:rsidRDefault="0092562F">
      <w:pPr>
        <w:pStyle w:val="CommentText"/>
      </w:pPr>
      <w:r>
        <w:rPr>
          <w:rStyle w:val="CommentReference"/>
        </w:rPr>
        <w:annotationRef/>
      </w:r>
      <w:r>
        <w:t xml:space="preserve">Not crucial at this </w:t>
      </w:r>
      <w:proofErr w:type="gramStart"/>
      <w:r>
        <w:t>point, but</w:t>
      </w:r>
      <w:proofErr w:type="gramEnd"/>
      <w:r>
        <w:t xml:space="preserve"> should be able to auto-generate.</w:t>
      </w:r>
    </w:p>
  </w:comment>
  <w:comment w:id="6" w:author="Larry Holder" w:date="2018-03-31T07:07:00Z" w:initials="LH">
    <w:p w14:paraId="49FE39E6" w14:textId="19D237D1" w:rsidR="0092562F" w:rsidRDefault="0092562F">
      <w:pPr>
        <w:pStyle w:val="CommentText"/>
      </w:pPr>
      <w:r>
        <w:rPr>
          <w:rStyle w:val="CommentReference"/>
        </w:rPr>
        <w:annotationRef/>
      </w:r>
      <w:r>
        <w:t xml:space="preserve">Not crucial at this </w:t>
      </w:r>
      <w:proofErr w:type="gramStart"/>
      <w:r>
        <w:t>point, but</w:t>
      </w:r>
      <w:proofErr w:type="gramEnd"/>
      <w:r>
        <w:t xml:space="preserve"> should be able to auto-generate.</w:t>
      </w:r>
    </w:p>
  </w:comment>
  <w:comment w:id="8" w:author="Larry Holder" w:date="2018-03-31T08:38:00Z" w:initials="LH">
    <w:p w14:paraId="51C0F61D" w14:textId="2F107719" w:rsidR="0092562F" w:rsidRDefault="0092562F">
      <w:pPr>
        <w:pStyle w:val="CommentText"/>
      </w:pPr>
      <w:r>
        <w:rPr>
          <w:rStyle w:val="CommentReference"/>
        </w:rPr>
        <w:annotationRef/>
      </w:r>
      <w:r>
        <w:t>Each section and subsection should be numbered.</w:t>
      </w:r>
    </w:p>
  </w:comment>
  <w:comment w:id="21" w:author="Larry Holder" w:date="2018-03-31T07:19:00Z" w:initials="LH">
    <w:p w14:paraId="022A8536" w14:textId="59C99C99" w:rsidR="0092562F" w:rsidRDefault="0092562F">
      <w:pPr>
        <w:pStyle w:val="CommentText"/>
      </w:pPr>
      <w:r>
        <w:rPr>
          <w:rStyle w:val="CommentReference"/>
        </w:rPr>
        <w:annotationRef/>
      </w:r>
      <w:r>
        <w:t xml:space="preserve">Should put all this online. Would be nice to be able to put a link here in the thesis, maybe on </w:t>
      </w:r>
      <w:proofErr w:type="spellStart"/>
      <w:r>
        <w:t>github</w:t>
      </w:r>
      <w:proofErr w:type="spellEnd"/>
      <w:r>
        <w:t>.</w:t>
      </w:r>
    </w:p>
  </w:comment>
  <w:comment w:id="38" w:author="Larry Holder" w:date="2018-03-31T07:30:00Z" w:initials="LH">
    <w:p w14:paraId="24BDA2D1" w14:textId="63F668BD" w:rsidR="0092562F" w:rsidRDefault="0092562F">
      <w:pPr>
        <w:pStyle w:val="CommentText"/>
      </w:pPr>
      <w:r>
        <w:rPr>
          <w:rStyle w:val="CommentReference"/>
        </w:rPr>
        <w:annotationRef/>
      </w:r>
      <w:r>
        <w:t xml:space="preserve">If </w:t>
      </w:r>
      <w:proofErr w:type="spellStart"/>
      <w:r>
        <w:t>i</w:t>
      </w:r>
      <w:proofErr w:type="spellEnd"/>
      <w:r>
        <w:t xml:space="preserve"> = |P| and j = |T|, then these sets should start at p_1 and t_1, or end at p_i-1 and t_j-1.</w:t>
      </w:r>
    </w:p>
  </w:comment>
  <w:comment w:id="72" w:author="Larry Holder" w:date="2018-03-31T07:37:00Z" w:initials="LH">
    <w:p w14:paraId="70FE3F3B" w14:textId="76C9A312" w:rsidR="0092562F" w:rsidRDefault="0092562F">
      <w:pPr>
        <w:pStyle w:val="CommentText"/>
      </w:pPr>
      <w:r>
        <w:rPr>
          <w:rStyle w:val="CommentReference"/>
        </w:rPr>
        <w:annotationRef/>
      </w:r>
      <w:r>
        <w:t>Figures should all be referenced by number, not by phrases like “below” or “above”.</w:t>
      </w:r>
    </w:p>
  </w:comment>
  <w:comment w:id="118" w:author="Larry Holder" w:date="2018-03-31T07:39:00Z" w:initials="LH">
    <w:p w14:paraId="3B31DB22" w14:textId="16E88762" w:rsidR="0092562F" w:rsidRDefault="0092562F">
      <w:pPr>
        <w:pStyle w:val="CommentText"/>
      </w:pPr>
      <w:r>
        <w:rPr>
          <w:rStyle w:val="CommentReference"/>
        </w:rPr>
        <w:annotationRef/>
      </w:r>
      <w:r>
        <w:t>So, how are you representing processes? Some discussion, or pointer to an upcoming section, is needed here.</w:t>
      </w:r>
    </w:p>
  </w:comment>
  <w:comment w:id="168" w:author="Larry Holder" w:date="2018-03-31T08:45:00Z" w:initials="LH">
    <w:p w14:paraId="7953D0D7" w14:textId="00CD5790" w:rsidR="0092562F" w:rsidRDefault="0092562F">
      <w:pPr>
        <w:pStyle w:val="CommentText"/>
      </w:pPr>
      <w:r>
        <w:rPr>
          <w:rStyle w:val="CommentReference"/>
        </w:rPr>
        <w:annotationRef/>
      </w:r>
      <w:r>
        <w:t>This statement needs a reference.</w:t>
      </w:r>
    </w:p>
  </w:comment>
  <w:comment w:id="224" w:author="Larry Holder" w:date="2018-03-31T09:20:00Z" w:initials="LH">
    <w:p w14:paraId="2ECCAF23" w14:textId="0D3B979D" w:rsidR="0092562F" w:rsidRDefault="0092562F">
      <w:pPr>
        <w:pStyle w:val="CommentText"/>
      </w:pPr>
      <w:r>
        <w:rPr>
          <w:rStyle w:val="CommentReference"/>
        </w:rPr>
        <w:annotationRef/>
      </w:r>
      <w:r>
        <w:t>Again, you are defining a set of size k, but showing elements from 0 to k (i.e.., k+1 elements). I would recommend you start at s_1 instead of s_0.</w:t>
      </w:r>
    </w:p>
  </w:comment>
  <w:comment w:id="228" w:author="Larry Holder" w:date="2018-03-31T09:23:00Z" w:initials="LH">
    <w:p w14:paraId="1D8E1450" w14:textId="2764EBF0" w:rsidR="0092562F" w:rsidRDefault="0092562F">
      <w:pPr>
        <w:pStyle w:val="CommentText"/>
      </w:pPr>
      <w:r>
        <w:rPr>
          <w:rStyle w:val="CommentReference"/>
        </w:rPr>
        <w:annotationRef/>
      </w:r>
      <w:r>
        <w:t xml:space="preserve">You need to define what </w:t>
      </w:r>
      <w:proofErr w:type="spellStart"/>
      <w:r>
        <w:t>min_k</w:t>
      </w:r>
      <w:proofErr w:type="spellEnd"/>
      <w:r>
        <w:t>(S|T) means. I assume it is some description length of the representation of T using S, along with the representation of S.</w:t>
      </w:r>
    </w:p>
  </w:comment>
  <w:comment w:id="233" w:author="Larry Holder" w:date="2018-03-31T09:29:00Z" w:initials="LH">
    <w:p w14:paraId="18F09166" w14:textId="7D9C55CE" w:rsidR="0092562F" w:rsidRDefault="0092562F">
      <w:pPr>
        <w:pStyle w:val="CommentText"/>
      </w:pPr>
      <w:r>
        <w:rPr>
          <w:rStyle w:val="CommentReference"/>
        </w:rPr>
        <w:annotationRef/>
      </w:r>
      <w:r>
        <w:t xml:space="preserve">Additional information is needed for this to be lossless. Specifically, how are the </w:t>
      </w:r>
      <w:proofErr w:type="spellStart"/>
      <w:r>
        <w:t>S_i</w:t>
      </w:r>
      <w:proofErr w:type="spellEnd"/>
      <w:r>
        <w:t xml:space="preserve"> connected to form the trace?</w:t>
      </w:r>
    </w:p>
  </w:comment>
  <w:comment w:id="238" w:author="Larry Holder" w:date="2018-03-31T09:32:00Z" w:initials="LH">
    <w:p w14:paraId="7194ADAE" w14:textId="06DB7705" w:rsidR="0092562F" w:rsidRDefault="0092562F">
      <w:pPr>
        <w:pStyle w:val="CommentText"/>
      </w:pPr>
      <w:r>
        <w:rPr>
          <w:rStyle w:val="CommentReference"/>
        </w:rPr>
        <w:annotationRef/>
      </w:r>
      <w:r>
        <w:t>Need to label S_0 and S_1 (or S_1 and S_2 per previous comment) in the figure. One would naturally think the first structure in the S* table is S_0, but that’s not what the Encoded Traces table shows.</w:t>
      </w:r>
    </w:p>
  </w:comment>
  <w:comment w:id="243" w:author="Larry Holder" w:date="2018-03-31T09:41:00Z" w:initials="LH">
    <w:p w14:paraId="17341E11" w14:textId="60F2D459" w:rsidR="0092562F" w:rsidRDefault="0092562F">
      <w:pPr>
        <w:pStyle w:val="CommentText"/>
      </w:pPr>
      <w:r>
        <w:rPr>
          <w:rStyle w:val="CommentReference"/>
        </w:rPr>
        <w:annotationRef/>
      </w:r>
      <w:r>
        <w:t>Explain the meaning of “unfolded”.</w:t>
      </w:r>
    </w:p>
  </w:comment>
  <w:comment w:id="270" w:author="Larry Holder" w:date="2018-03-31T09:58:00Z" w:initials="LH">
    <w:p w14:paraId="0CB16019" w14:textId="3B2C8BC6" w:rsidR="0092562F" w:rsidRDefault="0092562F">
      <w:pPr>
        <w:pStyle w:val="CommentText"/>
      </w:pPr>
      <w:r>
        <w:rPr>
          <w:rStyle w:val="CommentReference"/>
        </w:rPr>
        <w:annotationRef/>
      </w:r>
      <w:r>
        <w:t>This next paragraph is redundant given an earlier similar paragraph.</w:t>
      </w:r>
    </w:p>
  </w:comment>
  <w:comment w:id="275" w:author="Larry Holder" w:date="2018-03-31T10:02:00Z" w:initials="LH">
    <w:p w14:paraId="039D09EB" w14:textId="68829E54" w:rsidR="0092562F" w:rsidRDefault="0092562F">
      <w:pPr>
        <w:pStyle w:val="CommentText"/>
      </w:pPr>
      <w:r>
        <w:rPr>
          <w:rStyle w:val="CommentReference"/>
        </w:rPr>
        <w:annotationRef/>
      </w:r>
      <w:r>
        <w:t>Might want to use a different letter since k is used earlier for something else. Maybe ‘b’ or ‘w’.</w:t>
      </w:r>
    </w:p>
  </w:comment>
  <w:comment w:id="282" w:author="jesse" w:date="2018-04-02T16:33:00Z" w:initials="j">
    <w:p w14:paraId="3641ECA6" w14:textId="6B0DB35A" w:rsidR="0092562F" w:rsidRDefault="0092562F">
      <w:pPr>
        <w:pStyle w:val="CommentText"/>
      </w:pPr>
      <w:r>
        <w:rPr>
          <w:rStyle w:val="CommentReference"/>
        </w:rPr>
        <w:annotationRef/>
      </w:r>
      <w:r>
        <w:t>I could add an explicit SUBDUE algorithm definition here, if needed, like “algorithm 1” in section 4.</w:t>
      </w:r>
    </w:p>
  </w:comment>
  <w:comment w:id="280" w:author="Larry Holder" w:date="2018-03-31T10:04:00Z" w:initials="LH">
    <w:p w14:paraId="4884B40A" w14:textId="4F86063F" w:rsidR="0092562F" w:rsidRDefault="0092562F">
      <w:pPr>
        <w:pStyle w:val="CommentText"/>
      </w:pPr>
      <w:r>
        <w:rPr>
          <w:rStyle w:val="CommentReference"/>
        </w:rPr>
        <w:annotationRef/>
      </w:r>
      <w:r>
        <w:t>I don’t think this is true. Traces can use the same symbol multiple times. While the vertices are unique, their symbol (i.e., activity) can be reused in the same trace.</w:t>
      </w:r>
    </w:p>
  </w:comment>
  <w:comment w:id="281" w:author="jesse" w:date="2018-04-02T16:30:00Z" w:initials="j">
    <w:p w14:paraId="1226B285" w14:textId="2BB5AB6E" w:rsidR="0092562F" w:rsidRDefault="0092562F">
      <w:pPr>
        <w:pStyle w:val="CommentText"/>
      </w:pPr>
      <w:r>
        <w:rPr>
          <w:rStyle w:val="CommentReference"/>
        </w:rPr>
        <w:annotationRef/>
      </w:r>
      <w:r>
        <w:t>Can you elaborate? I thought SUBDUE could incorporate node labels into the encoding of substructures, and thus into the measure of their encoded length.</w:t>
      </w:r>
    </w:p>
  </w:comment>
  <w:comment w:id="286" w:author="Larry Holder" w:date="2018-03-31T10:08:00Z" w:initials="LH">
    <w:p w14:paraId="278FF83C" w14:textId="15FDB0E1" w:rsidR="0092562F" w:rsidRDefault="0092562F">
      <w:pPr>
        <w:pStyle w:val="CommentText"/>
      </w:pPr>
      <w:r>
        <w:rPr>
          <w:rStyle w:val="CommentReference"/>
        </w:rPr>
        <w:annotationRef/>
      </w:r>
      <w:r>
        <w:t>Give a general GBAD reference here.</w:t>
      </w:r>
    </w:p>
  </w:comment>
  <w:comment w:id="321" w:author="Larry Holder" w:date="2018-03-31T10:27:00Z" w:initials="LH">
    <w:p w14:paraId="66157ED3" w14:textId="4A3A9DF9" w:rsidR="0092562F" w:rsidRDefault="0092562F">
      <w:pPr>
        <w:pStyle w:val="CommentText"/>
      </w:pPr>
      <w:r>
        <w:rPr>
          <w:rStyle w:val="CommentReference"/>
        </w:rPr>
        <w:annotationRef/>
      </w:r>
      <w:r>
        <w:t>Or, you could evaluate how close the normative patterns are to a known model used to generate the traces.</w:t>
      </w:r>
    </w:p>
  </w:comment>
  <w:comment w:id="358" w:author="Larry Holder" w:date="2018-03-31T10:30:00Z" w:initials="LH">
    <w:p w14:paraId="31A36EBF" w14:textId="28288B67" w:rsidR="0092562F" w:rsidRDefault="0092562F">
      <w:pPr>
        <w:pStyle w:val="CommentText"/>
      </w:pPr>
      <w:r>
        <w:rPr>
          <w:rStyle w:val="CommentReference"/>
        </w:rPr>
        <w:annotationRef/>
      </w:r>
      <w:r>
        <w:t>This would be easier to understand if you used true positive (TP), etc., instead of (C1|C1), etc.</w:t>
      </w:r>
    </w:p>
  </w:comment>
  <w:comment w:id="359" w:author="jesse" w:date="2018-04-02T17:23:00Z" w:initials="j">
    <w:p w14:paraId="2A3A35EB" w14:textId="16335390" w:rsidR="0092562F" w:rsidRDefault="0092562F">
      <w:pPr>
        <w:pStyle w:val="CommentText"/>
      </w:pPr>
      <w:r>
        <w:rPr>
          <w:rStyle w:val="CommentReference"/>
        </w:rPr>
        <w:annotationRef/>
      </w:r>
      <w:r>
        <w:t>I agree</w:t>
      </w:r>
    </w:p>
  </w:comment>
  <w:comment w:id="381" w:author="Larry Holder" w:date="2018-03-31T10:30:00Z" w:initials="LH">
    <w:p w14:paraId="06F10478" w14:textId="77777777" w:rsidR="0092562F" w:rsidRDefault="0092562F" w:rsidP="008153BC">
      <w:pPr>
        <w:pStyle w:val="CommentText"/>
      </w:pPr>
      <w:r>
        <w:rPr>
          <w:rStyle w:val="CommentReference"/>
        </w:rPr>
        <w:annotationRef/>
      </w:r>
      <w:r>
        <w:t>This would be easier to understand if you used true positive (TP), etc., instead of (C1|C1), etc.</w:t>
      </w:r>
    </w:p>
  </w:comment>
  <w:comment w:id="383" w:author="jesse" w:date="2018-04-02T17:23:00Z" w:initials="j">
    <w:p w14:paraId="674513A2" w14:textId="77777777" w:rsidR="0092562F" w:rsidRDefault="0092562F" w:rsidP="008153BC">
      <w:pPr>
        <w:pStyle w:val="CommentText"/>
      </w:pPr>
      <w:r>
        <w:rPr>
          <w:rStyle w:val="CommentReference"/>
        </w:rPr>
        <w:annotationRef/>
      </w:r>
      <w:r>
        <w:t>I agree</w:t>
      </w:r>
    </w:p>
  </w:comment>
  <w:comment w:id="393" w:author="Larry Holder" w:date="2018-03-31T10:37:00Z" w:initials="LH">
    <w:p w14:paraId="7B2CAC1D" w14:textId="4DA691E8" w:rsidR="0092562F" w:rsidRDefault="0092562F">
      <w:pPr>
        <w:pStyle w:val="CommentText"/>
      </w:pPr>
      <w:r>
        <w:rPr>
          <w:rStyle w:val="CommentReference"/>
        </w:rPr>
        <w:annotationRef/>
      </w:r>
      <w:r>
        <w:t>Need an introductory paragraph here outlining the chapter.</w:t>
      </w:r>
    </w:p>
  </w:comment>
  <w:comment w:id="413" w:author="Larry Holder" w:date="2018-03-31T10:39:00Z" w:initials="LH">
    <w:p w14:paraId="540709A9" w14:textId="03D2C670" w:rsidR="0092562F" w:rsidRDefault="0092562F">
      <w:pPr>
        <w:pStyle w:val="CommentText"/>
      </w:pPr>
      <w:r>
        <w:rPr>
          <w:rStyle w:val="CommentReference"/>
        </w:rPr>
        <w:annotationRef/>
      </w:r>
      <w:r>
        <w:t>Might want to show the output of the “Anomaly Detection” box, i.e., process patterns and anomalies.</w:t>
      </w:r>
    </w:p>
  </w:comment>
  <w:comment w:id="414" w:author="Larry Holder" w:date="2018-03-31T10:40:00Z" w:initials="LH">
    <w:p w14:paraId="0829A6C3" w14:textId="7CF94F6A" w:rsidR="0092562F" w:rsidRDefault="0092562F">
      <w:pPr>
        <w:pStyle w:val="CommentText"/>
      </w:pPr>
      <w:r>
        <w:rPr>
          <w:rStyle w:val="CommentReference"/>
        </w:rPr>
        <w:annotationRef/>
      </w:r>
      <w:r>
        <w:t>Give the reference again here.</w:t>
      </w:r>
    </w:p>
  </w:comment>
  <w:comment w:id="415" w:author="Larry Holder" w:date="2018-03-31T10:40:00Z" w:initials="LH">
    <w:p w14:paraId="64D910C5" w14:textId="6C137FA5" w:rsidR="0092562F" w:rsidRDefault="0092562F">
      <w:pPr>
        <w:pStyle w:val="CommentText"/>
      </w:pPr>
      <w:r>
        <w:rPr>
          <w:rStyle w:val="CommentReference"/>
        </w:rPr>
        <w:annotationRef/>
      </w:r>
      <w:r>
        <w:t>Give the reference again here.</w:t>
      </w:r>
    </w:p>
  </w:comment>
  <w:comment w:id="418" w:author="Larry Holder" w:date="2018-03-31T10:43:00Z" w:initials="LH">
    <w:p w14:paraId="144063D3" w14:textId="6C4F3690" w:rsidR="0092562F" w:rsidRDefault="0092562F">
      <w:pPr>
        <w:pStyle w:val="CommentText"/>
      </w:pPr>
      <w:r>
        <w:rPr>
          <w:rStyle w:val="CommentReference"/>
        </w:rPr>
        <w:annotationRef/>
      </w:r>
      <w:r>
        <w:t>Give the reference again here.</w:t>
      </w:r>
    </w:p>
  </w:comment>
  <w:comment w:id="422" w:author="Larry Holder" w:date="2018-03-31T10:57:00Z" w:initials="LH">
    <w:p w14:paraId="01A3EC20" w14:textId="1DFBE99E" w:rsidR="0092562F" w:rsidRDefault="0092562F">
      <w:pPr>
        <w:pStyle w:val="CommentText"/>
      </w:pPr>
      <w:r>
        <w:rPr>
          <w:rStyle w:val="CommentReference"/>
        </w:rPr>
        <w:annotationRef/>
      </w:r>
      <w:r>
        <w:t>Need to show an example of a subgraph with two parents. E.g., show a hypothetical S4 and its connection to S2.</w:t>
      </w:r>
    </w:p>
  </w:comment>
  <w:comment w:id="423" w:author="jesse" w:date="2018-04-03T09:58:00Z" w:initials="j">
    <w:p w14:paraId="6C8EBB80" w14:textId="091B3B71" w:rsidR="0092562F" w:rsidRDefault="0092562F">
      <w:pPr>
        <w:pStyle w:val="CommentText"/>
      </w:pPr>
      <w:r>
        <w:rPr>
          <w:rStyle w:val="CommentReference"/>
        </w:rPr>
        <w:annotationRef/>
      </w:r>
      <w:r>
        <w:t>I put one at right in the visual, where S2 has parents S1 and S4, and likewise S4 has two children for the multiple-children case. I need to fix the shading on S0 though.</w:t>
      </w:r>
    </w:p>
  </w:comment>
  <w:comment w:id="427" w:author="Larry Holder" w:date="2018-03-31T11:00:00Z" w:initials="LH">
    <w:p w14:paraId="31B3BA49" w14:textId="1A3CE7A4" w:rsidR="0092562F" w:rsidRDefault="0092562F">
      <w:pPr>
        <w:pStyle w:val="CommentText"/>
      </w:pPr>
      <w:r>
        <w:rPr>
          <w:rStyle w:val="CommentReference"/>
        </w:rPr>
        <w:annotationRef/>
      </w:r>
      <w:r>
        <w:t>Need a formal definition of the dendrogram here. Specifically, what does it mean for a node to have multiple parents and/or multiple children?</w:t>
      </w:r>
    </w:p>
  </w:comment>
  <w:comment w:id="428" w:author="jesse" w:date="2018-04-03T13:46:00Z" w:initials="j">
    <w:p w14:paraId="76365E18" w14:textId="5963D62A" w:rsidR="0092562F" w:rsidRDefault="0092562F">
      <w:pPr>
        <w:pStyle w:val="CommentText"/>
      </w:pPr>
      <w:r>
        <w:rPr>
          <w:rStyle w:val="CommentReference"/>
        </w:rPr>
        <w:annotationRef/>
      </w:r>
      <w:r>
        <w:t>Added a few definitions and an example. Hopefully the logic statements are correct.</w:t>
      </w:r>
    </w:p>
  </w:comment>
  <w:comment w:id="603" w:author="Larry Holder" w:date="2018-03-31T11:04:00Z" w:initials="LH">
    <w:p w14:paraId="59A43CE3" w14:textId="3BC67335" w:rsidR="0092562F" w:rsidRDefault="0092562F">
      <w:pPr>
        <w:pStyle w:val="CommentText"/>
      </w:pPr>
      <w:r>
        <w:rPr>
          <w:rStyle w:val="CommentReference"/>
        </w:rPr>
        <w:annotationRef/>
      </w:r>
      <w:r>
        <w:t xml:space="preserve">Since this is algorithm represents one of the main contributions of your work, it needs to be reproducible. And the </w:t>
      </w:r>
      <w:proofErr w:type="spellStart"/>
      <w:r>
        <w:t>AddSubstructure</w:t>
      </w:r>
      <w:proofErr w:type="spellEnd"/>
      <w:r>
        <w:t xml:space="preserve"> subroutine needs to be described in more detail, ideally with a separate pseudocode algorithm.</w:t>
      </w:r>
    </w:p>
  </w:comment>
  <w:comment w:id="642" w:author="Larry Holder" w:date="2018-03-31T11:08:00Z" w:initials="LH">
    <w:p w14:paraId="4A4BDE00" w14:textId="1208D71E" w:rsidR="0092562F" w:rsidRDefault="0092562F">
      <w:pPr>
        <w:pStyle w:val="CommentText"/>
      </w:pPr>
      <w:r>
        <w:rPr>
          <w:rStyle w:val="CommentReference"/>
        </w:rPr>
        <w:annotationRef/>
      </w:r>
      <w:r>
        <w:t xml:space="preserve">Describe how your methods differs/improves over </w:t>
      </w:r>
      <w:proofErr w:type="spellStart"/>
      <w:r>
        <w:t>Diamantini’s</w:t>
      </w:r>
      <w:proofErr w:type="spellEnd"/>
      <w:r>
        <w:t>.</w:t>
      </w:r>
    </w:p>
  </w:comment>
  <w:comment w:id="659" w:author="Larry Holder" w:date="2018-03-31T11:24:00Z" w:initials="LH">
    <w:p w14:paraId="702F4F9C" w14:textId="5E647548" w:rsidR="0092562F" w:rsidRDefault="0092562F">
      <w:pPr>
        <w:pStyle w:val="CommentText"/>
      </w:pPr>
      <w:r>
        <w:rPr>
          <w:rStyle w:val="CommentReference"/>
        </w:rPr>
        <w:annotationRef/>
      </w:r>
      <w:r>
        <w:t>I would use ‘node’ for the vertices in the dendrogram to better distinguish is from vertices in the trace graphs.</w:t>
      </w:r>
    </w:p>
  </w:comment>
  <w:comment w:id="668" w:author="Larry Holder" w:date="2018-03-31T11:27:00Z" w:initials="LH">
    <w:p w14:paraId="7FF83C09" w14:textId="0F66BA95" w:rsidR="0092562F" w:rsidRDefault="0092562F">
      <w:pPr>
        <w:pStyle w:val="CommentText"/>
      </w:pPr>
      <w:r>
        <w:rPr>
          <w:rStyle w:val="CommentReference"/>
        </w:rPr>
        <w:annotationRef/>
      </w:r>
      <w:r>
        <w:t>Seems like you could identify which parts of a trace are anomalous, not just whether a trace contains anomalies. This would be a better result for the user. Should at least discuss this potential enhancement to the algorithm.</w:t>
      </w:r>
    </w:p>
  </w:comment>
  <w:comment w:id="674" w:author="Larry Holder" w:date="2018-03-31T11:29:00Z" w:initials="LH">
    <w:p w14:paraId="09752D5F" w14:textId="7F2F1F1F" w:rsidR="0092562F" w:rsidRDefault="0092562F">
      <w:pPr>
        <w:pStyle w:val="CommentText"/>
      </w:pPr>
      <w:r>
        <w:rPr>
          <w:rStyle w:val="CommentReference"/>
        </w:rPr>
        <w:annotationRef/>
      </w:r>
      <w:r>
        <w:t>Need an introductory paragraph here that outlines the content of the chapter.</w:t>
      </w:r>
    </w:p>
  </w:comment>
  <w:comment w:id="680" w:author="Larry Holder" w:date="2018-03-31T11:32:00Z" w:initials="LH">
    <w:p w14:paraId="3C0970CF" w14:textId="052C7A42" w:rsidR="0092562F" w:rsidRDefault="0092562F">
      <w:pPr>
        <w:pStyle w:val="CommentText"/>
      </w:pPr>
      <w:r>
        <w:rPr>
          <w:rStyle w:val="CommentReference"/>
        </w:rPr>
        <w:annotationRef/>
      </w:r>
      <w:r>
        <w:t>Show a few examples of the generated models and anomalies.</w:t>
      </w:r>
    </w:p>
  </w:comment>
  <w:comment w:id="681" w:author="Larry Holder" w:date="2018-03-31T11:34:00Z" w:initials="LH">
    <w:p w14:paraId="6B4AEB21" w14:textId="01D0DE70" w:rsidR="0092562F" w:rsidRDefault="0092562F">
      <w:pPr>
        <w:pStyle w:val="CommentText"/>
      </w:pPr>
      <w:r>
        <w:rPr>
          <w:rStyle w:val="CommentReference"/>
        </w:rPr>
        <w:annotationRef/>
      </w:r>
      <w:r>
        <w:t>This constraint would seem to enforce the first one: min path length of one.</w:t>
      </w:r>
    </w:p>
  </w:comment>
  <w:comment w:id="682" w:author="Larry Holder" w:date="2018-03-31T11:38:00Z" w:initials="LH">
    <w:p w14:paraId="72838098" w14:textId="347DF159" w:rsidR="0092562F" w:rsidRDefault="0092562F">
      <w:pPr>
        <w:pStyle w:val="CommentText"/>
      </w:pPr>
      <w:r>
        <w:rPr>
          <w:rStyle w:val="CommentReference"/>
        </w:rPr>
        <w:annotationRef/>
      </w:r>
      <w:r>
        <w:t>Why 0.3?</w:t>
      </w:r>
    </w:p>
  </w:comment>
  <w:comment w:id="684" w:author="Larry Holder" w:date="2018-03-31T11:44:00Z" w:initials="LH">
    <w:p w14:paraId="461F5145" w14:textId="3DF84475" w:rsidR="0092562F" w:rsidRDefault="0092562F">
      <w:pPr>
        <w:pStyle w:val="CommentText"/>
      </w:pPr>
      <w:r>
        <w:rPr>
          <w:rStyle w:val="CommentReference"/>
        </w:rPr>
        <w:annotationRef/>
      </w:r>
      <w:r>
        <w:t xml:space="preserve">What is </w:t>
      </w:r>
      <w:proofErr w:type="spellStart"/>
      <w:r>
        <w:t>theta_anomalies</w:t>
      </w:r>
      <w:proofErr w:type="spellEnd"/>
      <w:r>
        <w:t xml:space="preserve"> for this experiment?</w:t>
      </w:r>
    </w:p>
  </w:comment>
  <w:comment w:id="701" w:author="Larry Holder" w:date="2018-03-31T11:55:00Z" w:initials="LH">
    <w:p w14:paraId="4911FC93" w14:textId="77777777" w:rsidR="0092562F" w:rsidRDefault="0092562F">
      <w:pPr>
        <w:pStyle w:val="CommentText"/>
      </w:pPr>
      <w:r>
        <w:rPr>
          <w:rStyle w:val="CommentReference"/>
        </w:rPr>
        <w:annotationRef/>
      </w:r>
      <w:r>
        <w:t>Looks like you should be able to lay out this graph with fewer edge crossings. Don’t know what you did to render this, but a force atlas rendering may do the trick.</w:t>
      </w:r>
    </w:p>
    <w:p w14:paraId="44A9664C" w14:textId="77777777" w:rsidR="0092562F" w:rsidRDefault="0092562F">
      <w:pPr>
        <w:pStyle w:val="CommentText"/>
      </w:pPr>
    </w:p>
    <w:p w14:paraId="357DE099" w14:textId="40449559" w:rsidR="0092562F" w:rsidRDefault="0092562F">
      <w:pPr>
        <w:pStyle w:val="CommentText"/>
      </w:pPr>
      <w:r>
        <w:t>Also, explain what the “^_1” symbol means.</w:t>
      </w:r>
    </w:p>
  </w:comment>
  <w:comment w:id="711" w:author="Larry Holder" w:date="2018-03-31T12:09:00Z" w:initials="LH">
    <w:p w14:paraId="4865A2F6" w14:textId="24531E58" w:rsidR="0092562F" w:rsidRDefault="0092562F">
      <w:pPr>
        <w:pStyle w:val="CommentText"/>
      </w:pPr>
      <w:r>
        <w:rPr>
          <w:rStyle w:val="CommentReference"/>
        </w:rPr>
        <w:annotationRef/>
      </w:r>
      <w:r>
        <w:t>Fix figure number and reference in text.</w:t>
      </w:r>
    </w:p>
  </w:comment>
  <w:comment w:id="717" w:author="Larry Holder" w:date="2018-03-31T12:11:00Z" w:initials="LH">
    <w:p w14:paraId="19B0DB9F" w14:textId="0BB92F98" w:rsidR="0092562F" w:rsidRDefault="0092562F">
      <w:pPr>
        <w:pStyle w:val="CommentText"/>
      </w:pPr>
      <w:r>
        <w:rPr>
          <w:rStyle w:val="CommentReference"/>
        </w:rPr>
        <w:annotationRef/>
      </w:r>
      <w:r>
        <w:t>Need to remove the empty box here and in the table column.</w:t>
      </w:r>
    </w:p>
  </w:comment>
  <w:comment w:id="730" w:author="Larry Holder" w:date="2018-03-31T12:15:00Z" w:initials="LH">
    <w:p w14:paraId="6B280538" w14:textId="7BCC73C6" w:rsidR="0092562F" w:rsidRDefault="0092562F">
      <w:pPr>
        <w:pStyle w:val="CommentText"/>
      </w:pPr>
      <w:r>
        <w:rPr>
          <w:rStyle w:val="CommentReference"/>
        </w:rPr>
        <w:annotationRef/>
      </w:r>
      <w:r>
        <w:t>Fix figure number and reference the figure in the text.</w:t>
      </w:r>
    </w:p>
  </w:comment>
  <w:comment w:id="749" w:author="Larry Holder" w:date="2018-03-31T12:20:00Z" w:initials="LH">
    <w:p w14:paraId="53B22F51" w14:textId="77777777" w:rsidR="0092562F" w:rsidRDefault="0092562F">
      <w:pPr>
        <w:pStyle w:val="CommentText"/>
      </w:pPr>
      <w:r>
        <w:rPr>
          <w:rStyle w:val="CommentReference"/>
        </w:rPr>
        <w:annotationRef/>
      </w:r>
      <w:r>
        <w:t>I would number all the references:</w:t>
      </w:r>
    </w:p>
    <w:p w14:paraId="7FEDB936" w14:textId="77777777" w:rsidR="0092562F" w:rsidRDefault="0092562F">
      <w:pPr>
        <w:pStyle w:val="CommentText"/>
      </w:pPr>
    </w:p>
    <w:p w14:paraId="03A2E5EB" w14:textId="77777777" w:rsidR="0092562F" w:rsidRDefault="0092562F" w:rsidP="00D143CB">
      <w:pPr>
        <w:pStyle w:val="CommentText"/>
        <w:numPr>
          <w:ilvl w:val="0"/>
          <w:numId w:val="10"/>
        </w:numPr>
      </w:pPr>
      <w:r>
        <w:t xml:space="preserve"> Blah et al.</w:t>
      </w:r>
    </w:p>
    <w:p w14:paraId="01FB49CD" w14:textId="77777777" w:rsidR="0092562F" w:rsidRDefault="0092562F" w:rsidP="00D143CB">
      <w:pPr>
        <w:pStyle w:val="CommentText"/>
        <w:numPr>
          <w:ilvl w:val="0"/>
          <w:numId w:val="10"/>
        </w:numPr>
      </w:pPr>
      <w:r>
        <w:t xml:space="preserve"> Blech at al.</w:t>
      </w:r>
    </w:p>
    <w:p w14:paraId="1FEDD250" w14:textId="77777777" w:rsidR="0092562F" w:rsidRDefault="0092562F" w:rsidP="00D143CB">
      <w:pPr>
        <w:pStyle w:val="CommentText"/>
      </w:pPr>
    </w:p>
    <w:p w14:paraId="43947DE8" w14:textId="77777777" w:rsidR="0092562F" w:rsidRDefault="0092562F" w:rsidP="00D143CB">
      <w:pPr>
        <w:pStyle w:val="CommentText"/>
      </w:pPr>
      <w:r>
        <w:t>You can then refer to the as [1] for the short ones (i.e., websites) or as (Blah et al.).</w:t>
      </w:r>
    </w:p>
    <w:p w14:paraId="7D219F6B" w14:textId="77777777" w:rsidR="0092562F" w:rsidRDefault="0092562F" w:rsidP="00D143CB">
      <w:pPr>
        <w:pStyle w:val="CommentText"/>
      </w:pPr>
    </w:p>
    <w:p w14:paraId="25F63001" w14:textId="13A5BD78" w:rsidR="0092562F" w:rsidRDefault="0092562F" w:rsidP="00D143CB">
      <w:pPr>
        <w:pStyle w:val="CommentText"/>
      </w:pPr>
      <w:r>
        <w:t>Also, be sure to use a consistent format. E.g., I see some with quoted titles and some without. Some with year after authors and some with year at end. Etc.</w:t>
      </w:r>
    </w:p>
  </w:comment>
  <w:comment w:id="806" w:author="Larry Holder" w:date="2018-03-31T12:52:00Z" w:initials="LH">
    <w:p w14:paraId="4AAB317A" w14:textId="54DA7615" w:rsidR="0092562F" w:rsidRDefault="0092562F">
      <w:pPr>
        <w:pStyle w:val="CommentText"/>
      </w:pPr>
      <w:r>
        <w:rPr>
          <w:rStyle w:val="CommentReference"/>
        </w:rPr>
        <w:annotationRef/>
      </w:r>
      <w:r>
        <w:t xml:space="preserve"> I would remove the reference so as not to imply it’s taken from their work.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F4269A" w15:done="0"/>
  <w15:commentEx w15:paraId="3D2A375C" w15:done="0"/>
  <w15:commentEx w15:paraId="08F37158" w15:done="0"/>
  <w15:commentEx w15:paraId="49FE39E6" w15:done="0"/>
  <w15:commentEx w15:paraId="51C0F61D" w15:done="0"/>
  <w15:commentEx w15:paraId="022A8536" w15:done="0"/>
  <w15:commentEx w15:paraId="24BDA2D1" w15:done="0"/>
  <w15:commentEx w15:paraId="70FE3F3B" w15:done="0"/>
  <w15:commentEx w15:paraId="3B31DB22" w15:done="0"/>
  <w15:commentEx w15:paraId="7953D0D7" w15:done="0"/>
  <w15:commentEx w15:paraId="2ECCAF23" w15:done="0"/>
  <w15:commentEx w15:paraId="1D8E1450" w15:done="0"/>
  <w15:commentEx w15:paraId="18F09166" w15:done="0"/>
  <w15:commentEx w15:paraId="7194ADAE" w15:done="0"/>
  <w15:commentEx w15:paraId="17341E11" w15:done="0"/>
  <w15:commentEx w15:paraId="0CB16019" w15:done="1"/>
  <w15:commentEx w15:paraId="039D09EB" w15:done="1"/>
  <w15:commentEx w15:paraId="3641ECA6" w15:done="0"/>
  <w15:commentEx w15:paraId="4884B40A" w15:done="0"/>
  <w15:commentEx w15:paraId="1226B285" w15:paraIdParent="4884B40A" w15:done="0"/>
  <w15:commentEx w15:paraId="278FF83C" w15:done="1"/>
  <w15:commentEx w15:paraId="66157ED3" w15:done="0"/>
  <w15:commentEx w15:paraId="31A36EBF" w15:done="1"/>
  <w15:commentEx w15:paraId="2A3A35EB" w15:paraIdParent="31A36EBF" w15:done="0"/>
  <w15:commentEx w15:paraId="06F10478" w15:done="1"/>
  <w15:commentEx w15:paraId="674513A2" w15:paraIdParent="06F10478" w15:done="0"/>
  <w15:commentEx w15:paraId="7B2CAC1D" w15:done="0"/>
  <w15:commentEx w15:paraId="540709A9" w15:done="0"/>
  <w15:commentEx w15:paraId="0829A6C3" w15:done="0"/>
  <w15:commentEx w15:paraId="64D910C5" w15:done="0"/>
  <w15:commentEx w15:paraId="144063D3" w15:done="0"/>
  <w15:commentEx w15:paraId="01A3EC20" w15:done="0"/>
  <w15:commentEx w15:paraId="6C8EBB80" w15:paraIdParent="01A3EC20" w15:done="0"/>
  <w15:commentEx w15:paraId="31B3BA49" w15:done="0"/>
  <w15:commentEx w15:paraId="76365E18" w15:paraIdParent="31B3BA49" w15:done="0"/>
  <w15:commentEx w15:paraId="59A43CE3" w15:done="0"/>
  <w15:commentEx w15:paraId="4A4BDE00" w15:done="0"/>
  <w15:commentEx w15:paraId="702F4F9C" w15:done="0"/>
  <w15:commentEx w15:paraId="7FF83C09" w15:done="0"/>
  <w15:commentEx w15:paraId="09752D5F" w15:done="0"/>
  <w15:commentEx w15:paraId="3C0970CF" w15:done="0"/>
  <w15:commentEx w15:paraId="6B4AEB21" w15:done="0"/>
  <w15:commentEx w15:paraId="72838098" w15:done="0"/>
  <w15:commentEx w15:paraId="461F5145" w15:done="0"/>
  <w15:commentEx w15:paraId="357DE099" w15:done="0"/>
  <w15:commentEx w15:paraId="4865A2F6" w15:done="0"/>
  <w15:commentEx w15:paraId="19B0DB9F" w15:done="0"/>
  <w15:commentEx w15:paraId="6B280538" w15:done="0"/>
  <w15:commentEx w15:paraId="25F63001" w15:done="0"/>
  <w15:commentEx w15:paraId="4AAB31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F4269A" w16cid:durableId="1E69B089"/>
  <w16cid:commentId w16cid:paraId="3D2A375C" w16cid:durableId="1E69B19F"/>
  <w16cid:commentId w16cid:paraId="08F37158" w16cid:durableId="1E69B1F9"/>
  <w16cid:commentId w16cid:paraId="49FE39E6" w16cid:durableId="1E69B22D"/>
  <w16cid:commentId w16cid:paraId="51C0F61D" w16cid:durableId="1E69C798"/>
  <w16cid:commentId w16cid:paraId="022A8536" w16cid:durableId="1E69B518"/>
  <w16cid:commentId w16cid:paraId="24BDA2D1" w16cid:durableId="1E69B798"/>
  <w16cid:commentId w16cid:paraId="70FE3F3B" w16cid:durableId="1E69B943"/>
  <w16cid:commentId w16cid:paraId="3B31DB22" w16cid:durableId="1E69B9B4"/>
  <w16cid:commentId w16cid:paraId="7953D0D7" w16cid:durableId="1E69C926"/>
  <w16cid:commentId w16cid:paraId="1D8E1450" w16cid:durableId="1E69D21B"/>
  <w16cid:commentId w16cid:paraId="18F09166" w16cid:durableId="1E69D38D"/>
  <w16cid:commentId w16cid:paraId="7194ADAE" w16cid:durableId="1E69D420"/>
  <w16cid:commentId w16cid:paraId="17341E11" w16cid:durableId="1E69D659"/>
  <w16cid:commentId w16cid:paraId="0CB16019" w16cid:durableId="1E69DA3A"/>
  <w16cid:commentId w16cid:paraId="039D09EB" w16cid:durableId="1E69DB53"/>
  <w16cid:commentId w16cid:paraId="3641ECA6" w16cid:durableId="1E6CD9C1"/>
  <w16cid:commentId w16cid:paraId="4884B40A" w16cid:durableId="1E69DBBB"/>
  <w16cid:commentId w16cid:paraId="1226B285" w16cid:durableId="1E6CD937"/>
  <w16cid:commentId w16cid:paraId="278FF83C" w16cid:durableId="1E69DCB1"/>
  <w16cid:commentId w16cid:paraId="66157ED3" w16cid:durableId="1E69E0F9"/>
  <w16cid:commentId w16cid:paraId="7B2CAC1D" w16cid:durableId="1E69E351"/>
  <w16cid:commentId w16cid:paraId="540709A9" w16cid:durableId="1E69E3CF"/>
  <w16cid:commentId w16cid:paraId="0829A6C3" w16cid:durableId="1E69E400"/>
  <w16cid:commentId w16cid:paraId="64D910C5" w16cid:durableId="1E69E41D"/>
  <w16cid:commentId w16cid:paraId="144063D3" w16cid:durableId="1E69E4C2"/>
  <w16cid:commentId w16cid:paraId="01A3EC20" w16cid:durableId="1E69E80E"/>
  <w16cid:commentId w16cid:paraId="6C8EBB80" w16cid:durableId="1E6DCED8"/>
  <w16cid:commentId w16cid:paraId="31B3BA49" w16cid:durableId="1E69E8E8"/>
  <w16cid:commentId w16cid:paraId="76365E18" w16cid:durableId="1E6E042A"/>
  <w16cid:commentId w16cid:paraId="59A43CE3" w16cid:durableId="1E69E9DB"/>
  <w16cid:commentId w16cid:paraId="4A4BDE00" w16cid:durableId="1E69EA95"/>
  <w16cid:commentId w16cid:paraId="702F4F9C" w16cid:durableId="1E69EE74"/>
  <w16cid:commentId w16cid:paraId="7FF83C09" w16cid:durableId="1E69EF0C"/>
  <w16cid:commentId w16cid:paraId="09752D5F" w16cid:durableId="1E69EF80"/>
  <w16cid:commentId w16cid:paraId="3C0970CF" w16cid:durableId="1E69F061"/>
  <w16cid:commentId w16cid:paraId="6B4AEB21" w16cid:durableId="1E69F0BA"/>
  <w16cid:commentId w16cid:paraId="72838098" w16cid:durableId="1E69F1AE"/>
  <w16cid:commentId w16cid:paraId="461F5145" w16cid:durableId="1E69F30C"/>
  <w16cid:commentId w16cid:paraId="357DE099" w16cid:durableId="1E69F5C5"/>
  <w16cid:commentId w16cid:paraId="4865A2F6" w16cid:durableId="1E69F90E"/>
  <w16cid:commentId w16cid:paraId="19B0DB9F" w16cid:durableId="1E69F97B"/>
  <w16cid:commentId w16cid:paraId="6B280538" w16cid:durableId="1E69FA6D"/>
  <w16cid:commentId w16cid:paraId="25F63001" w16cid:durableId="1E69FB9B"/>
  <w16cid:commentId w16cid:paraId="4AAB317A" w16cid:durableId="1E6A03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48F97F" w14:textId="77777777" w:rsidR="008D38B2" w:rsidRDefault="008D38B2" w:rsidP="001A50CF">
      <w:pPr>
        <w:spacing w:after="0" w:line="240" w:lineRule="auto"/>
      </w:pPr>
      <w:r>
        <w:separator/>
      </w:r>
    </w:p>
  </w:endnote>
  <w:endnote w:type="continuationSeparator" w:id="0">
    <w:p w14:paraId="540552B4" w14:textId="77777777" w:rsidR="008D38B2" w:rsidRDefault="008D38B2"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4776024"/>
      <w:docPartObj>
        <w:docPartGallery w:val="Page Numbers (Bottom of Page)"/>
        <w:docPartUnique/>
      </w:docPartObj>
    </w:sdtPr>
    <w:sdtEndPr>
      <w:rPr>
        <w:noProof/>
      </w:rPr>
    </w:sdtEndPr>
    <w:sdtContent>
      <w:p w14:paraId="531E24F7" w14:textId="5A2C7933" w:rsidR="0092562F" w:rsidRDefault="0092562F">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92562F" w:rsidRDefault="0092562F">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EE6DA5" w14:textId="77777777" w:rsidR="008D38B2" w:rsidRDefault="008D38B2" w:rsidP="001A50CF">
      <w:pPr>
        <w:spacing w:after="0" w:line="240" w:lineRule="auto"/>
      </w:pPr>
      <w:r>
        <w:separator/>
      </w:r>
    </w:p>
  </w:footnote>
  <w:footnote w:type="continuationSeparator" w:id="0">
    <w:p w14:paraId="4F161D67" w14:textId="77777777" w:rsidR="008D38B2" w:rsidRDefault="008D38B2"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92562F" w:rsidRDefault="009256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0"/>
  </w:num>
  <w:num w:numId="3">
    <w:abstractNumId w:val="8"/>
  </w:num>
  <w:num w:numId="4">
    <w:abstractNumId w:val="10"/>
  </w:num>
  <w:num w:numId="5">
    <w:abstractNumId w:val="1"/>
  </w:num>
  <w:num w:numId="6">
    <w:abstractNumId w:val="3"/>
  </w:num>
  <w:num w:numId="7">
    <w:abstractNumId w:val="4"/>
  </w:num>
  <w:num w:numId="8">
    <w:abstractNumId w:val="7"/>
  </w:num>
  <w:num w:numId="9">
    <w:abstractNumId w:val="6"/>
  </w:num>
  <w:num w:numId="10">
    <w:abstractNumId w:val="11"/>
  </w:num>
  <w:num w:numId="11">
    <w:abstractNumId w:val="2"/>
  </w:num>
  <w:num w:numId="1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sse">
    <w15:presenceInfo w15:providerId="None" w15:userId="jes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46AF"/>
    <w:rsid w:val="00004CC4"/>
    <w:rsid w:val="00005D72"/>
    <w:rsid w:val="00006A67"/>
    <w:rsid w:val="00006C5D"/>
    <w:rsid w:val="00007128"/>
    <w:rsid w:val="00007133"/>
    <w:rsid w:val="000072C6"/>
    <w:rsid w:val="00007B12"/>
    <w:rsid w:val="00010BEE"/>
    <w:rsid w:val="00010C86"/>
    <w:rsid w:val="000110A9"/>
    <w:rsid w:val="000113F9"/>
    <w:rsid w:val="00011684"/>
    <w:rsid w:val="00012525"/>
    <w:rsid w:val="000149FF"/>
    <w:rsid w:val="00015611"/>
    <w:rsid w:val="00016146"/>
    <w:rsid w:val="00016F77"/>
    <w:rsid w:val="00017596"/>
    <w:rsid w:val="00017811"/>
    <w:rsid w:val="00017DFF"/>
    <w:rsid w:val="00022654"/>
    <w:rsid w:val="000239A7"/>
    <w:rsid w:val="00024E5A"/>
    <w:rsid w:val="000272A5"/>
    <w:rsid w:val="00027752"/>
    <w:rsid w:val="0003133F"/>
    <w:rsid w:val="00032E02"/>
    <w:rsid w:val="00032E98"/>
    <w:rsid w:val="0003301E"/>
    <w:rsid w:val="00036C7E"/>
    <w:rsid w:val="000373BB"/>
    <w:rsid w:val="00037A15"/>
    <w:rsid w:val="00037F8F"/>
    <w:rsid w:val="00040D30"/>
    <w:rsid w:val="000413DD"/>
    <w:rsid w:val="00042975"/>
    <w:rsid w:val="0004403F"/>
    <w:rsid w:val="00050440"/>
    <w:rsid w:val="00051313"/>
    <w:rsid w:val="00052449"/>
    <w:rsid w:val="000536A9"/>
    <w:rsid w:val="000550DC"/>
    <w:rsid w:val="000553A6"/>
    <w:rsid w:val="000570D6"/>
    <w:rsid w:val="0006233A"/>
    <w:rsid w:val="00062562"/>
    <w:rsid w:val="00062FFE"/>
    <w:rsid w:val="00063388"/>
    <w:rsid w:val="00063661"/>
    <w:rsid w:val="00063DE4"/>
    <w:rsid w:val="00064061"/>
    <w:rsid w:val="0006537B"/>
    <w:rsid w:val="000675C7"/>
    <w:rsid w:val="00067D0F"/>
    <w:rsid w:val="000710C7"/>
    <w:rsid w:val="00071D9C"/>
    <w:rsid w:val="00073975"/>
    <w:rsid w:val="000741D1"/>
    <w:rsid w:val="000741FA"/>
    <w:rsid w:val="00076E22"/>
    <w:rsid w:val="00080AA3"/>
    <w:rsid w:val="00082056"/>
    <w:rsid w:val="0008268D"/>
    <w:rsid w:val="00082C3D"/>
    <w:rsid w:val="00083CE6"/>
    <w:rsid w:val="00083FBE"/>
    <w:rsid w:val="00084484"/>
    <w:rsid w:val="000860C3"/>
    <w:rsid w:val="0008765C"/>
    <w:rsid w:val="000901E8"/>
    <w:rsid w:val="000907C6"/>
    <w:rsid w:val="00092939"/>
    <w:rsid w:val="0009362E"/>
    <w:rsid w:val="00094E9C"/>
    <w:rsid w:val="0009516D"/>
    <w:rsid w:val="00096345"/>
    <w:rsid w:val="00096EF6"/>
    <w:rsid w:val="000A00D5"/>
    <w:rsid w:val="000A0ABF"/>
    <w:rsid w:val="000A12F0"/>
    <w:rsid w:val="000A35F2"/>
    <w:rsid w:val="000A65E6"/>
    <w:rsid w:val="000A68C5"/>
    <w:rsid w:val="000A6C18"/>
    <w:rsid w:val="000A73D0"/>
    <w:rsid w:val="000A7505"/>
    <w:rsid w:val="000B1810"/>
    <w:rsid w:val="000B1BF5"/>
    <w:rsid w:val="000B2E35"/>
    <w:rsid w:val="000B435F"/>
    <w:rsid w:val="000B76B7"/>
    <w:rsid w:val="000C08DE"/>
    <w:rsid w:val="000C08E8"/>
    <w:rsid w:val="000C1651"/>
    <w:rsid w:val="000C22F7"/>
    <w:rsid w:val="000C2775"/>
    <w:rsid w:val="000C27D6"/>
    <w:rsid w:val="000C34C9"/>
    <w:rsid w:val="000C55CD"/>
    <w:rsid w:val="000C6BF3"/>
    <w:rsid w:val="000C6F61"/>
    <w:rsid w:val="000D0480"/>
    <w:rsid w:val="000D0B19"/>
    <w:rsid w:val="000D0D78"/>
    <w:rsid w:val="000D2BCE"/>
    <w:rsid w:val="000D2FEC"/>
    <w:rsid w:val="000D4067"/>
    <w:rsid w:val="000D48B8"/>
    <w:rsid w:val="000D4AE4"/>
    <w:rsid w:val="000D563A"/>
    <w:rsid w:val="000D5E3B"/>
    <w:rsid w:val="000D67DD"/>
    <w:rsid w:val="000D6E6D"/>
    <w:rsid w:val="000D78A8"/>
    <w:rsid w:val="000E139D"/>
    <w:rsid w:val="000E1A27"/>
    <w:rsid w:val="000E1ACD"/>
    <w:rsid w:val="000E3AEF"/>
    <w:rsid w:val="000E3DF4"/>
    <w:rsid w:val="000E403C"/>
    <w:rsid w:val="000E48E3"/>
    <w:rsid w:val="000E53D2"/>
    <w:rsid w:val="000E5681"/>
    <w:rsid w:val="000E5B0B"/>
    <w:rsid w:val="000E6F2B"/>
    <w:rsid w:val="000E76DA"/>
    <w:rsid w:val="000F2A40"/>
    <w:rsid w:val="000F3B85"/>
    <w:rsid w:val="00100DAD"/>
    <w:rsid w:val="00101546"/>
    <w:rsid w:val="001023C6"/>
    <w:rsid w:val="00102D69"/>
    <w:rsid w:val="0010395D"/>
    <w:rsid w:val="00103BF8"/>
    <w:rsid w:val="00104853"/>
    <w:rsid w:val="00104941"/>
    <w:rsid w:val="00104C96"/>
    <w:rsid w:val="00106172"/>
    <w:rsid w:val="00106923"/>
    <w:rsid w:val="00110B12"/>
    <w:rsid w:val="00111066"/>
    <w:rsid w:val="00111479"/>
    <w:rsid w:val="00111EF7"/>
    <w:rsid w:val="0011273E"/>
    <w:rsid w:val="00112E83"/>
    <w:rsid w:val="00113743"/>
    <w:rsid w:val="00113B81"/>
    <w:rsid w:val="00113D6A"/>
    <w:rsid w:val="00114135"/>
    <w:rsid w:val="00114356"/>
    <w:rsid w:val="00114E08"/>
    <w:rsid w:val="00115A4C"/>
    <w:rsid w:val="00116CCC"/>
    <w:rsid w:val="0011794F"/>
    <w:rsid w:val="00117967"/>
    <w:rsid w:val="00122314"/>
    <w:rsid w:val="00122388"/>
    <w:rsid w:val="0012710B"/>
    <w:rsid w:val="00130F45"/>
    <w:rsid w:val="0013181F"/>
    <w:rsid w:val="00132E1B"/>
    <w:rsid w:val="00133959"/>
    <w:rsid w:val="00133FA0"/>
    <w:rsid w:val="001357B9"/>
    <w:rsid w:val="00135AB6"/>
    <w:rsid w:val="00136C58"/>
    <w:rsid w:val="00140158"/>
    <w:rsid w:val="001405BC"/>
    <w:rsid w:val="00142722"/>
    <w:rsid w:val="001441EF"/>
    <w:rsid w:val="001451E9"/>
    <w:rsid w:val="00147FE3"/>
    <w:rsid w:val="00150722"/>
    <w:rsid w:val="00153BF9"/>
    <w:rsid w:val="00154A7B"/>
    <w:rsid w:val="00154F0E"/>
    <w:rsid w:val="0015585E"/>
    <w:rsid w:val="00155B8E"/>
    <w:rsid w:val="00155DB2"/>
    <w:rsid w:val="001560E4"/>
    <w:rsid w:val="0016086C"/>
    <w:rsid w:val="001608E3"/>
    <w:rsid w:val="0016264B"/>
    <w:rsid w:val="001632A2"/>
    <w:rsid w:val="0016388F"/>
    <w:rsid w:val="00166EBC"/>
    <w:rsid w:val="00167E52"/>
    <w:rsid w:val="00170011"/>
    <w:rsid w:val="00170531"/>
    <w:rsid w:val="00170942"/>
    <w:rsid w:val="00171AAF"/>
    <w:rsid w:val="0017248D"/>
    <w:rsid w:val="0017258E"/>
    <w:rsid w:val="001732C3"/>
    <w:rsid w:val="00173547"/>
    <w:rsid w:val="00174453"/>
    <w:rsid w:val="00175182"/>
    <w:rsid w:val="00175883"/>
    <w:rsid w:val="00175D72"/>
    <w:rsid w:val="00176102"/>
    <w:rsid w:val="00176321"/>
    <w:rsid w:val="001765B5"/>
    <w:rsid w:val="00176E4D"/>
    <w:rsid w:val="0017744F"/>
    <w:rsid w:val="00180BAA"/>
    <w:rsid w:val="001811CC"/>
    <w:rsid w:val="00182C55"/>
    <w:rsid w:val="00183DB5"/>
    <w:rsid w:val="00184F19"/>
    <w:rsid w:val="00185583"/>
    <w:rsid w:val="00186090"/>
    <w:rsid w:val="00186312"/>
    <w:rsid w:val="0018703B"/>
    <w:rsid w:val="001908C8"/>
    <w:rsid w:val="00191099"/>
    <w:rsid w:val="00191425"/>
    <w:rsid w:val="00192311"/>
    <w:rsid w:val="00192B2B"/>
    <w:rsid w:val="00196603"/>
    <w:rsid w:val="001969B0"/>
    <w:rsid w:val="00197EC6"/>
    <w:rsid w:val="001A18DB"/>
    <w:rsid w:val="001A1E7D"/>
    <w:rsid w:val="001A2D27"/>
    <w:rsid w:val="001A31A3"/>
    <w:rsid w:val="001A353D"/>
    <w:rsid w:val="001A3B09"/>
    <w:rsid w:val="001A457D"/>
    <w:rsid w:val="001A50CF"/>
    <w:rsid w:val="001A7BCB"/>
    <w:rsid w:val="001B34A9"/>
    <w:rsid w:val="001B406D"/>
    <w:rsid w:val="001B5203"/>
    <w:rsid w:val="001B5840"/>
    <w:rsid w:val="001B5F9D"/>
    <w:rsid w:val="001B6173"/>
    <w:rsid w:val="001B69F2"/>
    <w:rsid w:val="001B7009"/>
    <w:rsid w:val="001C0E2F"/>
    <w:rsid w:val="001C2889"/>
    <w:rsid w:val="001C2C80"/>
    <w:rsid w:val="001C34CC"/>
    <w:rsid w:val="001C3D5D"/>
    <w:rsid w:val="001C58A2"/>
    <w:rsid w:val="001C70D0"/>
    <w:rsid w:val="001D1113"/>
    <w:rsid w:val="001D2D25"/>
    <w:rsid w:val="001D6299"/>
    <w:rsid w:val="001D76F7"/>
    <w:rsid w:val="001E2705"/>
    <w:rsid w:val="001E3A6A"/>
    <w:rsid w:val="001E4018"/>
    <w:rsid w:val="001E40EE"/>
    <w:rsid w:val="001E42D7"/>
    <w:rsid w:val="001E42FC"/>
    <w:rsid w:val="001E4611"/>
    <w:rsid w:val="001E47D8"/>
    <w:rsid w:val="001E6C8F"/>
    <w:rsid w:val="001E7DCB"/>
    <w:rsid w:val="001F0F0E"/>
    <w:rsid w:val="001F0F26"/>
    <w:rsid w:val="001F14CD"/>
    <w:rsid w:val="001F3D08"/>
    <w:rsid w:val="001F4274"/>
    <w:rsid w:val="001F52DC"/>
    <w:rsid w:val="001F55F5"/>
    <w:rsid w:val="001F5AF5"/>
    <w:rsid w:val="001F6CAB"/>
    <w:rsid w:val="001F7199"/>
    <w:rsid w:val="00200069"/>
    <w:rsid w:val="002004AD"/>
    <w:rsid w:val="00201041"/>
    <w:rsid w:val="00201152"/>
    <w:rsid w:val="00202D3A"/>
    <w:rsid w:val="00205744"/>
    <w:rsid w:val="0020631F"/>
    <w:rsid w:val="00206ED9"/>
    <w:rsid w:val="00207798"/>
    <w:rsid w:val="00207D6F"/>
    <w:rsid w:val="002104D4"/>
    <w:rsid w:val="00210C2E"/>
    <w:rsid w:val="00211572"/>
    <w:rsid w:val="00211D85"/>
    <w:rsid w:val="00211F69"/>
    <w:rsid w:val="002142A3"/>
    <w:rsid w:val="00215324"/>
    <w:rsid w:val="00216199"/>
    <w:rsid w:val="002173C5"/>
    <w:rsid w:val="002211D3"/>
    <w:rsid w:val="00221B7A"/>
    <w:rsid w:val="00225238"/>
    <w:rsid w:val="0022527E"/>
    <w:rsid w:val="00225EF1"/>
    <w:rsid w:val="00230381"/>
    <w:rsid w:val="0023289F"/>
    <w:rsid w:val="002332D0"/>
    <w:rsid w:val="002345DB"/>
    <w:rsid w:val="0023675B"/>
    <w:rsid w:val="0023713F"/>
    <w:rsid w:val="00240144"/>
    <w:rsid w:val="0024195E"/>
    <w:rsid w:val="00242343"/>
    <w:rsid w:val="002470A3"/>
    <w:rsid w:val="002476B8"/>
    <w:rsid w:val="00247713"/>
    <w:rsid w:val="002501AE"/>
    <w:rsid w:val="002515F9"/>
    <w:rsid w:val="00251BCD"/>
    <w:rsid w:val="002520F6"/>
    <w:rsid w:val="00252FF6"/>
    <w:rsid w:val="00255E7B"/>
    <w:rsid w:val="002565B7"/>
    <w:rsid w:val="00257AE3"/>
    <w:rsid w:val="00257BBF"/>
    <w:rsid w:val="002626A2"/>
    <w:rsid w:val="00262DE0"/>
    <w:rsid w:val="00262EBC"/>
    <w:rsid w:val="002631B2"/>
    <w:rsid w:val="002633FA"/>
    <w:rsid w:val="002636EF"/>
    <w:rsid w:val="00264D44"/>
    <w:rsid w:val="00264DC7"/>
    <w:rsid w:val="0026504B"/>
    <w:rsid w:val="00265139"/>
    <w:rsid w:val="00265635"/>
    <w:rsid w:val="002676C2"/>
    <w:rsid w:val="002677B4"/>
    <w:rsid w:val="00270B3D"/>
    <w:rsid w:val="00271C5B"/>
    <w:rsid w:val="00272A4C"/>
    <w:rsid w:val="002745C1"/>
    <w:rsid w:val="00274797"/>
    <w:rsid w:val="00275440"/>
    <w:rsid w:val="00275D02"/>
    <w:rsid w:val="00276A30"/>
    <w:rsid w:val="0027708C"/>
    <w:rsid w:val="00277A06"/>
    <w:rsid w:val="00280BCC"/>
    <w:rsid w:val="00280C16"/>
    <w:rsid w:val="00282DC9"/>
    <w:rsid w:val="00285696"/>
    <w:rsid w:val="002856CB"/>
    <w:rsid w:val="00286269"/>
    <w:rsid w:val="00286564"/>
    <w:rsid w:val="00287CB8"/>
    <w:rsid w:val="00290054"/>
    <w:rsid w:val="00291831"/>
    <w:rsid w:val="00292DCE"/>
    <w:rsid w:val="00293FAB"/>
    <w:rsid w:val="00294BE0"/>
    <w:rsid w:val="002954FC"/>
    <w:rsid w:val="00297C9C"/>
    <w:rsid w:val="002A11A5"/>
    <w:rsid w:val="002A17EA"/>
    <w:rsid w:val="002A26C7"/>
    <w:rsid w:val="002A291D"/>
    <w:rsid w:val="002A2B56"/>
    <w:rsid w:val="002A2D79"/>
    <w:rsid w:val="002A65C5"/>
    <w:rsid w:val="002A686C"/>
    <w:rsid w:val="002A68A0"/>
    <w:rsid w:val="002B027A"/>
    <w:rsid w:val="002B075A"/>
    <w:rsid w:val="002B09B5"/>
    <w:rsid w:val="002B1C75"/>
    <w:rsid w:val="002B4F89"/>
    <w:rsid w:val="002B66F5"/>
    <w:rsid w:val="002B79CF"/>
    <w:rsid w:val="002B7B63"/>
    <w:rsid w:val="002C002A"/>
    <w:rsid w:val="002C0D45"/>
    <w:rsid w:val="002C2F04"/>
    <w:rsid w:val="002C38DF"/>
    <w:rsid w:val="002C3F90"/>
    <w:rsid w:val="002C444B"/>
    <w:rsid w:val="002C4692"/>
    <w:rsid w:val="002C5B5E"/>
    <w:rsid w:val="002C600F"/>
    <w:rsid w:val="002C72C6"/>
    <w:rsid w:val="002C7BC1"/>
    <w:rsid w:val="002D0AB4"/>
    <w:rsid w:val="002D197A"/>
    <w:rsid w:val="002D1F8E"/>
    <w:rsid w:val="002D2244"/>
    <w:rsid w:val="002D38A9"/>
    <w:rsid w:val="002D3A8B"/>
    <w:rsid w:val="002D55B4"/>
    <w:rsid w:val="002D64B1"/>
    <w:rsid w:val="002E1C33"/>
    <w:rsid w:val="002E2319"/>
    <w:rsid w:val="002E5D01"/>
    <w:rsid w:val="002E643B"/>
    <w:rsid w:val="002F049C"/>
    <w:rsid w:val="002F0616"/>
    <w:rsid w:val="002F09FD"/>
    <w:rsid w:val="002F1EEC"/>
    <w:rsid w:val="002F2682"/>
    <w:rsid w:val="002F5F05"/>
    <w:rsid w:val="002F6ACA"/>
    <w:rsid w:val="00300AF1"/>
    <w:rsid w:val="003013BD"/>
    <w:rsid w:val="00301E76"/>
    <w:rsid w:val="00302EDE"/>
    <w:rsid w:val="00303CCF"/>
    <w:rsid w:val="00305A9F"/>
    <w:rsid w:val="003062B5"/>
    <w:rsid w:val="00311127"/>
    <w:rsid w:val="0031268A"/>
    <w:rsid w:val="00312C5F"/>
    <w:rsid w:val="00315A42"/>
    <w:rsid w:val="00315C9E"/>
    <w:rsid w:val="00315F66"/>
    <w:rsid w:val="00316F1F"/>
    <w:rsid w:val="003176BA"/>
    <w:rsid w:val="00317F3D"/>
    <w:rsid w:val="003210D4"/>
    <w:rsid w:val="003222A8"/>
    <w:rsid w:val="00322B1D"/>
    <w:rsid w:val="00322CD9"/>
    <w:rsid w:val="003230D4"/>
    <w:rsid w:val="00323D24"/>
    <w:rsid w:val="00326FAA"/>
    <w:rsid w:val="00327569"/>
    <w:rsid w:val="00327D76"/>
    <w:rsid w:val="00330BAA"/>
    <w:rsid w:val="003319F5"/>
    <w:rsid w:val="00331EC3"/>
    <w:rsid w:val="003321AA"/>
    <w:rsid w:val="00334314"/>
    <w:rsid w:val="00334EC4"/>
    <w:rsid w:val="003354CA"/>
    <w:rsid w:val="00335F44"/>
    <w:rsid w:val="00340AA2"/>
    <w:rsid w:val="003417F6"/>
    <w:rsid w:val="00341A3B"/>
    <w:rsid w:val="00343CA8"/>
    <w:rsid w:val="00345C43"/>
    <w:rsid w:val="00345F9E"/>
    <w:rsid w:val="00346459"/>
    <w:rsid w:val="0034660E"/>
    <w:rsid w:val="00346702"/>
    <w:rsid w:val="003468D7"/>
    <w:rsid w:val="0034714C"/>
    <w:rsid w:val="00347483"/>
    <w:rsid w:val="00347782"/>
    <w:rsid w:val="00347F75"/>
    <w:rsid w:val="003501B3"/>
    <w:rsid w:val="00351D48"/>
    <w:rsid w:val="0035230C"/>
    <w:rsid w:val="00353478"/>
    <w:rsid w:val="00353A7B"/>
    <w:rsid w:val="00354E6E"/>
    <w:rsid w:val="0035746B"/>
    <w:rsid w:val="003610BF"/>
    <w:rsid w:val="00362A5A"/>
    <w:rsid w:val="00362EE5"/>
    <w:rsid w:val="00363B77"/>
    <w:rsid w:val="00366C54"/>
    <w:rsid w:val="00367A8F"/>
    <w:rsid w:val="00371755"/>
    <w:rsid w:val="00371903"/>
    <w:rsid w:val="00371E38"/>
    <w:rsid w:val="00372325"/>
    <w:rsid w:val="0037258E"/>
    <w:rsid w:val="00372CDA"/>
    <w:rsid w:val="00374C23"/>
    <w:rsid w:val="00374E7C"/>
    <w:rsid w:val="003751A9"/>
    <w:rsid w:val="003757F8"/>
    <w:rsid w:val="00375C55"/>
    <w:rsid w:val="00377310"/>
    <w:rsid w:val="0038013B"/>
    <w:rsid w:val="00381104"/>
    <w:rsid w:val="00381242"/>
    <w:rsid w:val="00381392"/>
    <w:rsid w:val="00381629"/>
    <w:rsid w:val="003849DF"/>
    <w:rsid w:val="00384B56"/>
    <w:rsid w:val="003855CF"/>
    <w:rsid w:val="00387EED"/>
    <w:rsid w:val="00387F3F"/>
    <w:rsid w:val="00390992"/>
    <w:rsid w:val="003913C5"/>
    <w:rsid w:val="00391778"/>
    <w:rsid w:val="00392ABE"/>
    <w:rsid w:val="00393B88"/>
    <w:rsid w:val="00393FAE"/>
    <w:rsid w:val="003942DE"/>
    <w:rsid w:val="0039539A"/>
    <w:rsid w:val="00396A41"/>
    <w:rsid w:val="003970D1"/>
    <w:rsid w:val="00397E21"/>
    <w:rsid w:val="00397EB2"/>
    <w:rsid w:val="003A2FDA"/>
    <w:rsid w:val="003A4B3B"/>
    <w:rsid w:val="003A4FF3"/>
    <w:rsid w:val="003A55E7"/>
    <w:rsid w:val="003A5762"/>
    <w:rsid w:val="003A5CC7"/>
    <w:rsid w:val="003B39BE"/>
    <w:rsid w:val="003B51C5"/>
    <w:rsid w:val="003B6CF0"/>
    <w:rsid w:val="003B761F"/>
    <w:rsid w:val="003C1450"/>
    <w:rsid w:val="003C2407"/>
    <w:rsid w:val="003C2B2B"/>
    <w:rsid w:val="003C35E0"/>
    <w:rsid w:val="003C419B"/>
    <w:rsid w:val="003C4DB3"/>
    <w:rsid w:val="003C644F"/>
    <w:rsid w:val="003C7E0B"/>
    <w:rsid w:val="003D0933"/>
    <w:rsid w:val="003D382E"/>
    <w:rsid w:val="003D4B00"/>
    <w:rsid w:val="003D5954"/>
    <w:rsid w:val="003D68DF"/>
    <w:rsid w:val="003E0324"/>
    <w:rsid w:val="003E1269"/>
    <w:rsid w:val="003E1DC7"/>
    <w:rsid w:val="003E21E7"/>
    <w:rsid w:val="003E3439"/>
    <w:rsid w:val="003E36FA"/>
    <w:rsid w:val="003E38E6"/>
    <w:rsid w:val="003E3B7E"/>
    <w:rsid w:val="003E4CBB"/>
    <w:rsid w:val="003E4D77"/>
    <w:rsid w:val="003E5E38"/>
    <w:rsid w:val="003E6603"/>
    <w:rsid w:val="003E6CAE"/>
    <w:rsid w:val="003F02EB"/>
    <w:rsid w:val="003F0645"/>
    <w:rsid w:val="003F1165"/>
    <w:rsid w:val="003F190F"/>
    <w:rsid w:val="003F28CD"/>
    <w:rsid w:val="003F4589"/>
    <w:rsid w:val="003F4722"/>
    <w:rsid w:val="003F7C40"/>
    <w:rsid w:val="00400DFD"/>
    <w:rsid w:val="0040365A"/>
    <w:rsid w:val="00403C26"/>
    <w:rsid w:val="0040540A"/>
    <w:rsid w:val="004064DE"/>
    <w:rsid w:val="004068C4"/>
    <w:rsid w:val="0041026F"/>
    <w:rsid w:val="004116B0"/>
    <w:rsid w:val="00411878"/>
    <w:rsid w:val="00411A7B"/>
    <w:rsid w:val="004120B9"/>
    <w:rsid w:val="00413FF8"/>
    <w:rsid w:val="004143F4"/>
    <w:rsid w:val="00415726"/>
    <w:rsid w:val="0041577B"/>
    <w:rsid w:val="004160DA"/>
    <w:rsid w:val="00416533"/>
    <w:rsid w:val="004206BE"/>
    <w:rsid w:val="00421457"/>
    <w:rsid w:val="004245D7"/>
    <w:rsid w:val="00425054"/>
    <w:rsid w:val="00425DFC"/>
    <w:rsid w:val="0042622E"/>
    <w:rsid w:val="00426C6D"/>
    <w:rsid w:val="00426E27"/>
    <w:rsid w:val="00427608"/>
    <w:rsid w:val="004300C6"/>
    <w:rsid w:val="004308E1"/>
    <w:rsid w:val="00430FBD"/>
    <w:rsid w:val="0043144F"/>
    <w:rsid w:val="00432D36"/>
    <w:rsid w:val="004330CB"/>
    <w:rsid w:val="0043715A"/>
    <w:rsid w:val="00441A22"/>
    <w:rsid w:val="004440D2"/>
    <w:rsid w:val="004451D1"/>
    <w:rsid w:val="00445394"/>
    <w:rsid w:val="004466CE"/>
    <w:rsid w:val="0044758D"/>
    <w:rsid w:val="00447808"/>
    <w:rsid w:val="00450EF5"/>
    <w:rsid w:val="00451109"/>
    <w:rsid w:val="00451254"/>
    <w:rsid w:val="0045215D"/>
    <w:rsid w:val="00452BAA"/>
    <w:rsid w:val="004546B8"/>
    <w:rsid w:val="00454DB2"/>
    <w:rsid w:val="00455D38"/>
    <w:rsid w:val="00455D96"/>
    <w:rsid w:val="004563BC"/>
    <w:rsid w:val="00456705"/>
    <w:rsid w:val="00456A5D"/>
    <w:rsid w:val="00457247"/>
    <w:rsid w:val="004576DC"/>
    <w:rsid w:val="00460AEE"/>
    <w:rsid w:val="0046368B"/>
    <w:rsid w:val="004644FF"/>
    <w:rsid w:val="00464FC4"/>
    <w:rsid w:val="00465C8A"/>
    <w:rsid w:val="004703CB"/>
    <w:rsid w:val="00472819"/>
    <w:rsid w:val="00472AC7"/>
    <w:rsid w:val="004734C9"/>
    <w:rsid w:val="00473EE3"/>
    <w:rsid w:val="0047404F"/>
    <w:rsid w:val="00475AE5"/>
    <w:rsid w:val="004760FC"/>
    <w:rsid w:val="004765EE"/>
    <w:rsid w:val="00476EF0"/>
    <w:rsid w:val="00480B4B"/>
    <w:rsid w:val="00481DCF"/>
    <w:rsid w:val="00484478"/>
    <w:rsid w:val="00485B2D"/>
    <w:rsid w:val="004864ED"/>
    <w:rsid w:val="00486812"/>
    <w:rsid w:val="00487BA9"/>
    <w:rsid w:val="00490E81"/>
    <w:rsid w:val="004924D7"/>
    <w:rsid w:val="00492797"/>
    <w:rsid w:val="00494304"/>
    <w:rsid w:val="00495084"/>
    <w:rsid w:val="0049715D"/>
    <w:rsid w:val="004A004E"/>
    <w:rsid w:val="004A2181"/>
    <w:rsid w:val="004A2E7F"/>
    <w:rsid w:val="004A3239"/>
    <w:rsid w:val="004A3965"/>
    <w:rsid w:val="004A7B04"/>
    <w:rsid w:val="004B4E4B"/>
    <w:rsid w:val="004B5A60"/>
    <w:rsid w:val="004B6F67"/>
    <w:rsid w:val="004B7046"/>
    <w:rsid w:val="004B795C"/>
    <w:rsid w:val="004C031C"/>
    <w:rsid w:val="004C0A0F"/>
    <w:rsid w:val="004C0C32"/>
    <w:rsid w:val="004C1367"/>
    <w:rsid w:val="004C20B1"/>
    <w:rsid w:val="004C398B"/>
    <w:rsid w:val="004C496D"/>
    <w:rsid w:val="004C588A"/>
    <w:rsid w:val="004C5B8A"/>
    <w:rsid w:val="004C618F"/>
    <w:rsid w:val="004C637D"/>
    <w:rsid w:val="004C6825"/>
    <w:rsid w:val="004D26CE"/>
    <w:rsid w:val="004D2EC8"/>
    <w:rsid w:val="004D2F49"/>
    <w:rsid w:val="004D3878"/>
    <w:rsid w:val="004D47D8"/>
    <w:rsid w:val="004D704E"/>
    <w:rsid w:val="004E0545"/>
    <w:rsid w:val="004E1355"/>
    <w:rsid w:val="004E1DEC"/>
    <w:rsid w:val="004E283D"/>
    <w:rsid w:val="004E2846"/>
    <w:rsid w:val="004E2C14"/>
    <w:rsid w:val="004E34C6"/>
    <w:rsid w:val="004E445F"/>
    <w:rsid w:val="004E488E"/>
    <w:rsid w:val="004E4EBC"/>
    <w:rsid w:val="004E5234"/>
    <w:rsid w:val="004E729A"/>
    <w:rsid w:val="004E7F84"/>
    <w:rsid w:val="004F1B58"/>
    <w:rsid w:val="004F22F2"/>
    <w:rsid w:val="004F4CD6"/>
    <w:rsid w:val="004F5939"/>
    <w:rsid w:val="004F6028"/>
    <w:rsid w:val="004F603D"/>
    <w:rsid w:val="004F62A0"/>
    <w:rsid w:val="004F63EC"/>
    <w:rsid w:val="005009E4"/>
    <w:rsid w:val="0050135F"/>
    <w:rsid w:val="00502A64"/>
    <w:rsid w:val="00502E58"/>
    <w:rsid w:val="00503004"/>
    <w:rsid w:val="00503214"/>
    <w:rsid w:val="00504A1E"/>
    <w:rsid w:val="00505884"/>
    <w:rsid w:val="00507730"/>
    <w:rsid w:val="005130A3"/>
    <w:rsid w:val="005136C3"/>
    <w:rsid w:val="00513CC3"/>
    <w:rsid w:val="00514E48"/>
    <w:rsid w:val="005150E9"/>
    <w:rsid w:val="005161F1"/>
    <w:rsid w:val="00516690"/>
    <w:rsid w:val="00520545"/>
    <w:rsid w:val="00520B0C"/>
    <w:rsid w:val="005213F7"/>
    <w:rsid w:val="00522BE2"/>
    <w:rsid w:val="0052309F"/>
    <w:rsid w:val="00525C63"/>
    <w:rsid w:val="00526831"/>
    <w:rsid w:val="00530198"/>
    <w:rsid w:val="00530F6D"/>
    <w:rsid w:val="005312AA"/>
    <w:rsid w:val="00532736"/>
    <w:rsid w:val="0053580E"/>
    <w:rsid w:val="0053615C"/>
    <w:rsid w:val="00536823"/>
    <w:rsid w:val="005428D5"/>
    <w:rsid w:val="00544441"/>
    <w:rsid w:val="0054759E"/>
    <w:rsid w:val="00547C69"/>
    <w:rsid w:val="00550E6F"/>
    <w:rsid w:val="0055529A"/>
    <w:rsid w:val="0055562C"/>
    <w:rsid w:val="0055621D"/>
    <w:rsid w:val="00556942"/>
    <w:rsid w:val="005578F0"/>
    <w:rsid w:val="0055795D"/>
    <w:rsid w:val="00560210"/>
    <w:rsid w:val="00560295"/>
    <w:rsid w:val="00560F54"/>
    <w:rsid w:val="00560FE5"/>
    <w:rsid w:val="00564811"/>
    <w:rsid w:val="00566575"/>
    <w:rsid w:val="0056693A"/>
    <w:rsid w:val="005678E9"/>
    <w:rsid w:val="00570BF1"/>
    <w:rsid w:val="0057129C"/>
    <w:rsid w:val="00574F2E"/>
    <w:rsid w:val="005752C9"/>
    <w:rsid w:val="0057673F"/>
    <w:rsid w:val="00576A75"/>
    <w:rsid w:val="005773B1"/>
    <w:rsid w:val="0058038C"/>
    <w:rsid w:val="00580AEA"/>
    <w:rsid w:val="005812F0"/>
    <w:rsid w:val="0058241A"/>
    <w:rsid w:val="005827A6"/>
    <w:rsid w:val="00582917"/>
    <w:rsid w:val="00584BFB"/>
    <w:rsid w:val="00585163"/>
    <w:rsid w:val="00585E60"/>
    <w:rsid w:val="005867AB"/>
    <w:rsid w:val="00587D1A"/>
    <w:rsid w:val="00590374"/>
    <w:rsid w:val="00591F92"/>
    <w:rsid w:val="0059223A"/>
    <w:rsid w:val="005923DA"/>
    <w:rsid w:val="005936B3"/>
    <w:rsid w:val="005A1004"/>
    <w:rsid w:val="005A19D7"/>
    <w:rsid w:val="005A1EE7"/>
    <w:rsid w:val="005A3DEE"/>
    <w:rsid w:val="005A7C64"/>
    <w:rsid w:val="005A7D12"/>
    <w:rsid w:val="005A7D99"/>
    <w:rsid w:val="005B0E7B"/>
    <w:rsid w:val="005B10A1"/>
    <w:rsid w:val="005B1986"/>
    <w:rsid w:val="005B45D0"/>
    <w:rsid w:val="005B4E24"/>
    <w:rsid w:val="005B6853"/>
    <w:rsid w:val="005B6B5A"/>
    <w:rsid w:val="005B6D5D"/>
    <w:rsid w:val="005B7333"/>
    <w:rsid w:val="005C02DE"/>
    <w:rsid w:val="005C0FF1"/>
    <w:rsid w:val="005C1172"/>
    <w:rsid w:val="005C1316"/>
    <w:rsid w:val="005C1A0E"/>
    <w:rsid w:val="005C220E"/>
    <w:rsid w:val="005C2EC0"/>
    <w:rsid w:val="005C317F"/>
    <w:rsid w:val="005C4707"/>
    <w:rsid w:val="005C5B3F"/>
    <w:rsid w:val="005C68B9"/>
    <w:rsid w:val="005D01E1"/>
    <w:rsid w:val="005D10B4"/>
    <w:rsid w:val="005D2D5A"/>
    <w:rsid w:val="005D347D"/>
    <w:rsid w:val="005D3F58"/>
    <w:rsid w:val="005D5491"/>
    <w:rsid w:val="005D71EF"/>
    <w:rsid w:val="005E0388"/>
    <w:rsid w:val="005E0F30"/>
    <w:rsid w:val="005E13E8"/>
    <w:rsid w:val="005E1412"/>
    <w:rsid w:val="005E1633"/>
    <w:rsid w:val="005E37B3"/>
    <w:rsid w:val="005E3BC0"/>
    <w:rsid w:val="005E507C"/>
    <w:rsid w:val="005E5BD1"/>
    <w:rsid w:val="005E5FC1"/>
    <w:rsid w:val="005E7311"/>
    <w:rsid w:val="005E764A"/>
    <w:rsid w:val="005E781C"/>
    <w:rsid w:val="005F0A70"/>
    <w:rsid w:val="005F0FA3"/>
    <w:rsid w:val="005F34FC"/>
    <w:rsid w:val="005F597B"/>
    <w:rsid w:val="005F7E4B"/>
    <w:rsid w:val="005F7EF7"/>
    <w:rsid w:val="006028D0"/>
    <w:rsid w:val="00602936"/>
    <w:rsid w:val="006034C7"/>
    <w:rsid w:val="00606430"/>
    <w:rsid w:val="006066A2"/>
    <w:rsid w:val="00607E06"/>
    <w:rsid w:val="006105CF"/>
    <w:rsid w:val="00612F24"/>
    <w:rsid w:val="00613EAB"/>
    <w:rsid w:val="00614850"/>
    <w:rsid w:val="00614A46"/>
    <w:rsid w:val="006156F0"/>
    <w:rsid w:val="00616339"/>
    <w:rsid w:val="00616DE6"/>
    <w:rsid w:val="00617C0B"/>
    <w:rsid w:val="00620B33"/>
    <w:rsid w:val="0062120D"/>
    <w:rsid w:val="006226BA"/>
    <w:rsid w:val="00623CB4"/>
    <w:rsid w:val="00624574"/>
    <w:rsid w:val="00624C0D"/>
    <w:rsid w:val="00624F04"/>
    <w:rsid w:val="00625506"/>
    <w:rsid w:val="00625A36"/>
    <w:rsid w:val="0063061F"/>
    <w:rsid w:val="00630CA8"/>
    <w:rsid w:val="00631A8D"/>
    <w:rsid w:val="0063228C"/>
    <w:rsid w:val="006325D2"/>
    <w:rsid w:val="00634113"/>
    <w:rsid w:val="0063517C"/>
    <w:rsid w:val="00635CC7"/>
    <w:rsid w:val="00636154"/>
    <w:rsid w:val="0063647D"/>
    <w:rsid w:val="00637155"/>
    <w:rsid w:val="00637772"/>
    <w:rsid w:val="00641006"/>
    <w:rsid w:val="00644859"/>
    <w:rsid w:val="00644E14"/>
    <w:rsid w:val="006459BF"/>
    <w:rsid w:val="00645A9A"/>
    <w:rsid w:val="00645E83"/>
    <w:rsid w:val="006462C1"/>
    <w:rsid w:val="00646896"/>
    <w:rsid w:val="00646C36"/>
    <w:rsid w:val="006475DB"/>
    <w:rsid w:val="0065245D"/>
    <w:rsid w:val="00652596"/>
    <w:rsid w:val="006525DF"/>
    <w:rsid w:val="00653790"/>
    <w:rsid w:val="006545CA"/>
    <w:rsid w:val="00654AC1"/>
    <w:rsid w:val="006566EE"/>
    <w:rsid w:val="00656DEC"/>
    <w:rsid w:val="00657587"/>
    <w:rsid w:val="006576F5"/>
    <w:rsid w:val="00660767"/>
    <w:rsid w:val="00660A93"/>
    <w:rsid w:val="00660D77"/>
    <w:rsid w:val="00660D9E"/>
    <w:rsid w:val="006617B0"/>
    <w:rsid w:val="006620E5"/>
    <w:rsid w:val="00663AE7"/>
    <w:rsid w:val="00663C43"/>
    <w:rsid w:val="00664BAD"/>
    <w:rsid w:val="00666B8F"/>
    <w:rsid w:val="006677F7"/>
    <w:rsid w:val="006700A5"/>
    <w:rsid w:val="0067119B"/>
    <w:rsid w:val="006753E4"/>
    <w:rsid w:val="00675976"/>
    <w:rsid w:val="00675FAB"/>
    <w:rsid w:val="006765EA"/>
    <w:rsid w:val="006773B5"/>
    <w:rsid w:val="00677CE2"/>
    <w:rsid w:val="00677D68"/>
    <w:rsid w:val="00681434"/>
    <w:rsid w:val="00681553"/>
    <w:rsid w:val="006818B6"/>
    <w:rsid w:val="006821D4"/>
    <w:rsid w:val="00683130"/>
    <w:rsid w:val="00683394"/>
    <w:rsid w:val="006848D4"/>
    <w:rsid w:val="00684DD2"/>
    <w:rsid w:val="00684E9D"/>
    <w:rsid w:val="00685B56"/>
    <w:rsid w:val="00686AC6"/>
    <w:rsid w:val="00687AEA"/>
    <w:rsid w:val="00690D23"/>
    <w:rsid w:val="00691518"/>
    <w:rsid w:val="00692044"/>
    <w:rsid w:val="0069258D"/>
    <w:rsid w:val="00693FB9"/>
    <w:rsid w:val="006942F0"/>
    <w:rsid w:val="00694A3B"/>
    <w:rsid w:val="006955C7"/>
    <w:rsid w:val="00696969"/>
    <w:rsid w:val="00697CE2"/>
    <w:rsid w:val="006A04BF"/>
    <w:rsid w:val="006A14AE"/>
    <w:rsid w:val="006A17D2"/>
    <w:rsid w:val="006A2332"/>
    <w:rsid w:val="006A2DB5"/>
    <w:rsid w:val="006A2EE4"/>
    <w:rsid w:val="006A2FB7"/>
    <w:rsid w:val="006A5162"/>
    <w:rsid w:val="006A53B0"/>
    <w:rsid w:val="006A6608"/>
    <w:rsid w:val="006A7744"/>
    <w:rsid w:val="006B4C9B"/>
    <w:rsid w:val="006B6C32"/>
    <w:rsid w:val="006B6E0F"/>
    <w:rsid w:val="006B729A"/>
    <w:rsid w:val="006B76E3"/>
    <w:rsid w:val="006B7B94"/>
    <w:rsid w:val="006C0202"/>
    <w:rsid w:val="006C13C7"/>
    <w:rsid w:val="006C21A7"/>
    <w:rsid w:val="006C246D"/>
    <w:rsid w:val="006C257B"/>
    <w:rsid w:val="006C3589"/>
    <w:rsid w:val="006C3E6E"/>
    <w:rsid w:val="006C425D"/>
    <w:rsid w:val="006C520B"/>
    <w:rsid w:val="006C70BF"/>
    <w:rsid w:val="006C7B64"/>
    <w:rsid w:val="006D08DA"/>
    <w:rsid w:val="006D129A"/>
    <w:rsid w:val="006D5624"/>
    <w:rsid w:val="006D5BBE"/>
    <w:rsid w:val="006D7CF2"/>
    <w:rsid w:val="006E18B0"/>
    <w:rsid w:val="006E36D8"/>
    <w:rsid w:val="006E45E9"/>
    <w:rsid w:val="006E539F"/>
    <w:rsid w:val="006E5E79"/>
    <w:rsid w:val="006E71BF"/>
    <w:rsid w:val="006E7429"/>
    <w:rsid w:val="006E793B"/>
    <w:rsid w:val="006F0360"/>
    <w:rsid w:val="006F0D4F"/>
    <w:rsid w:val="006F14A0"/>
    <w:rsid w:val="006F20D5"/>
    <w:rsid w:val="006F3F84"/>
    <w:rsid w:val="006F435B"/>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3508"/>
    <w:rsid w:val="00706C17"/>
    <w:rsid w:val="00706FBE"/>
    <w:rsid w:val="00707094"/>
    <w:rsid w:val="00707602"/>
    <w:rsid w:val="007078C7"/>
    <w:rsid w:val="00707B79"/>
    <w:rsid w:val="007106C6"/>
    <w:rsid w:val="007109B2"/>
    <w:rsid w:val="007132A9"/>
    <w:rsid w:val="007146C0"/>
    <w:rsid w:val="0071521F"/>
    <w:rsid w:val="007168A3"/>
    <w:rsid w:val="007209D5"/>
    <w:rsid w:val="00721A73"/>
    <w:rsid w:val="00721F68"/>
    <w:rsid w:val="00723B8F"/>
    <w:rsid w:val="007245CF"/>
    <w:rsid w:val="0072520C"/>
    <w:rsid w:val="00725600"/>
    <w:rsid w:val="00725B92"/>
    <w:rsid w:val="007261EA"/>
    <w:rsid w:val="00726E08"/>
    <w:rsid w:val="00726EB3"/>
    <w:rsid w:val="00727CA9"/>
    <w:rsid w:val="00730465"/>
    <w:rsid w:val="00730DFC"/>
    <w:rsid w:val="007332FF"/>
    <w:rsid w:val="00733540"/>
    <w:rsid w:val="00734684"/>
    <w:rsid w:val="00734CE1"/>
    <w:rsid w:val="0073573E"/>
    <w:rsid w:val="00736110"/>
    <w:rsid w:val="00736FD7"/>
    <w:rsid w:val="0073787F"/>
    <w:rsid w:val="00737B4F"/>
    <w:rsid w:val="00740B06"/>
    <w:rsid w:val="00740EC3"/>
    <w:rsid w:val="00741E8E"/>
    <w:rsid w:val="00741F13"/>
    <w:rsid w:val="00742883"/>
    <w:rsid w:val="0074434E"/>
    <w:rsid w:val="007468C8"/>
    <w:rsid w:val="007473C9"/>
    <w:rsid w:val="0074756A"/>
    <w:rsid w:val="007475D6"/>
    <w:rsid w:val="0074780E"/>
    <w:rsid w:val="007504D3"/>
    <w:rsid w:val="0075057A"/>
    <w:rsid w:val="00750720"/>
    <w:rsid w:val="00751DD9"/>
    <w:rsid w:val="00752B47"/>
    <w:rsid w:val="00753A44"/>
    <w:rsid w:val="00755199"/>
    <w:rsid w:val="007557E1"/>
    <w:rsid w:val="0075606C"/>
    <w:rsid w:val="00756D93"/>
    <w:rsid w:val="00757AF8"/>
    <w:rsid w:val="007601DA"/>
    <w:rsid w:val="00760B11"/>
    <w:rsid w:val="00761BB0"/>
    <w:rsid w:val="00762005"/>
    <w:rsid w:val="00764414"/>
    <w:rsid w:val="0076450A"/>
    <w:rsid w:val="0076484B"/>
    <w:rsid w:val="00765777"/>
    <w:rsid w:val="00766AD9"/>
    <w:rsid w:val="00766ADB"/>
    <w:rsid w:val="00770398"/>
    <w:rsid w:val="00770FA7"/>
    <w:rsid w:val="00771106"/>
    <w:rsid w:val="00771562"/>
    <w:rsid w:val="00771F6D"/>
    <w:rsid w:val="0077239C"/>
    <w:rsid w:val="00772DDE"/>
    <w:rsid w:val="00772E50"/>
    <w:rsid w:val="00773298"/>
    <w:rsid w:val="00773E20"/>
    <w:rsid w:val="007743BB"/>
    <w:rsid w:val="0077457F"/>
    <w:rsid w:val="00774FE2"/>
    <w:rsid w:val="007757FB"/>
    <w:rsid w:val="00776982"/>
    <w:rsid w:val="0077702F"/>
    <w:rsid w:val="00784075"/>
    <w:rsid w:val="00784705"/>
    <w:rsid w:val="00784D4E"/>
    <w:rsid w:val="007859DF"/>
    <w:rsid w:val="00785A8F"/>
    <w:rsid w:val="00786157"/>
    <w:rsid w:val="00790B80"/>
    <w:rsid w:val="0079237A"/>
    <w:rsid w:val="00795575"/>
    <w:rsid w:val="00795C85"/>
    <w:rsid w:val="00796DA9"/>
    <w:rsid w:val="00796E49"/>
    <w:rsid w:val="007A18CD"/>
    <w:rsid w:val="007A2A87"/>
    <w:rsid w:val="007A387C"/>
    <w:rsid w:val="007A46AC"/>
    <w:rsid w:val="007A4ACE"/>
    <w:rsid w:val="007A7FB3"/>
    <w:rsid w:val="007B0A15"/>
    <w:rsid w:val="007B1A79"/>
    <w:rsid w:val="007B2A99"/>
    <w:rsid w:val="007B424D"/>
    <w:rsid w:val="007B494A"/>
    <w:rsid w:val="007B4A74"/>
    <w:rsid w:val="007B4DE0"/>
    <w:rsid w:val="007B4ECF"/>
    <w:rsid w:val="007B605E"/>
    <w:rsid w:val="007B74EF"/>
    <w:rsid w:val="007B7C80"/>
    <w:rsid w:val="007C01AF"/>
    <w:rsid w:val="007C031D"/>
    <w:rsid w:val="007C0B2B"/>
    <w:rsid w:val="007C1735"/>
    <w:rsid w:val="007C196A"/>
    <w:rsid w:val="007C1B22"/>
    <w:rsid w:val="007C22D6"/>
    <w:rsid w:val="007C2DBA"/>
    <w:rsid w:val="007C3A52"/>
    <w:rsid w:val="007C3CFF"/>
    <w:rsid w:val="007C43A9"/>
    <w:rsid w:val="007C4D77"/>
    <w:rsid w:val="007C5275"/>
    <w:rsid w:val="007C7AA9"/>
    <w:rsid w:val="007D0A52"/>
    <w:rsid w:val="007D18B4"/>
    <w:rsid w:val="007D2488"/>
    <w:rsid w:val="007D365B"/>
    <w:rsid w:val="007D36D3"/>
    <w:rsid w:val="007D3FE3"/>
    <w:rsid w:val="007D4AF6"/>
    <w:rsid w:val="007D5540"/>
    <w:rsid w:val="007D6D61"/>
    <w:rsid w:val="007D75D7"/>
    <w:rsid w:val="007E024F"/>
    <w:rsid w:val="007E0EE2"/>
    <w:rsid w:val="007E1105"/>
    <w:rsid w:val="007E1201"/>
    <w:rsid w:val="007E24FF"/>
    <w:rsid w:val="007E2885"/>
    <w:rsid w:val="007E39B0"/>
    <w:rsid w:val="007E6375"/>
    <w:rsid w:val="007E7AAC"/>
    <w:rsid w:val="007F0073"/>
    <w:rsid w:val="007F0FE9"/>
    <w:rsid w:val="007F31D8"/>
    <w:rsid w:val="007F3501"/>
    <w:rsid w:val="007F7007"/>
    <w:rsid w:val="007F7EBE"/>
    <w:rsid w:val="007F7F17"/>
    <w:rsid w:val="00801D69"/>
    <w:rsid w:val="008023FA"/>
    <w:rsid w:val="00802661"/>
    <w:rsid w:val="00802E70"/>
    <w:rsid w:val="00804042"/>
    <w:rsid w:val="008053CE"/>
    <w:rsid w:val="00805D22"/>
    <w:rsid w:val="00806A4E"/>
    <w:rsid w:val="00806E5E"/>
    <w:rsid w:val="008071CC"/>
    <w:rsid w:val="00811D12"/>
    <w:rsid w:val="00812303"/>
    <w:rsid w:val="00813301"/>
    <w:rsid w:val="008153BC"/>
    <w:rsid w:val="0082162C"/>
    <w:rsid w:val="00822358"/>
    <w:rsid w:val="0082301D"/>
    <w:rsid w:val="00823619"/>
    <w:rsid w:val="008247C2"/>
    <w:rsid w:val="008248D7"/>
    <w:rsid w:val="00824E4F"/>
    <w:rsid w:val="0082551A"/>
    <w:rsid w:val="00827176"/>
    <w:rsid w:val="00827952"/>
    <w:rsid w:val="00831960"/>
    <w:rsid w:val="00831AEB"/>
    <w:rsid w:val="0083209B"/>
    <w:rsid w:val="00833C63"/>
    <w:rsid w:val="008345EC"/>
    <w:rsid w:val="00834E65"/>
    <w:rsid w:val="00836E4E"/>
    <w:rsid w:val="00837A9C"/>
    <w:rsid w:val="00837B8C"/>
    <w:rsid w:val="008400F2"/>
    <w:rsid w:val="00840C3B"/>
    <w:rsid w:val="00841F3D"/>
    <w:rsid w:val="00842E4E"/>
    <w:rsid w:val="00843081"/>
    <w:rsid w:val="008443DC"/>
    <w:rsid w:val="00845D84"/>
    <w:rsid w:val="00846531"/>
    <w:rsid w:val="008474BA"/>
    <w:rsid w:val="008477C8"/>
    <w:rsid w:val="008520DA"/>
    <w:rsid w:val="00852D78"/>
    <w:rsid w:val="00853747"/>
    <w:rsid w:val="008557F9"/>
    <w:rsid w:val="00857518"/>
    <w:rsid w:val="00860C9E"/>
    <w:rsid w:val="00860EFB"/>
    <w:rsid w:val="008626B4"/>
    <w:rsid w:val="00862F64"/>
    <w:rsid w:val="0086670A"/>
    <w:rsid w:val="0086677D"/>
    <w:rsid w:val="00866B4A"/>
    <w:rsid w:val="00870202"/>
    <w:rsid w:val="00870518"/>
    <w:rsid w:val="00870753"/>
    <w:rsid w:val="008719D9"/>
    <w:rsid w:val="008721AA"/>
    <w:rsid w:val="00873065"/>
    <w:rsid w:val="0087362D"/>
    <w:rsid w:val="00874AB8"/>
    <w:rsid w:val="00874B5E"/>
    <w:rsid w:val="008779C0"/>
    <w:rsid w:val="00882B99"/>
    <w:rsid w:val="00882D9C"/>
    <w:rsid w:val="00882DB2"/>
    <w:rsid w:val="00885021"/>
    <w:rsid w:val="0088674B"/>
    <w:rsid w:val="00886962"/>
    <w:rsid w:val="00886E09"/>
    <w:rsid w:val="00886E67"/>
    <w:rsid w:val="00887DD4"/>
    <w:rsid w:val="00890A67"/>
    <w:rsid w:val="00890B11"/>
    <w:rsid w:val="0089201D"/>
    <w:rsid w:val="00892EC1"/>
    <w:rsid w:val="008944A1"/>
    <w:rsid w:val="00894766"/>
    <w:rsid w:val="00894EB4"/>
    <w:rsid w:val="008951FB"/>
    <w:rsid w:val="00896357"/>
    <w:rsid w:val="008972F1"/>
    <w:rsid w:val="00897D29"/>
    <w:rsid w:val="008A2633"/>
    <w:rsid w:val="008A2CFA"/>
    <w:rsid w:val="008A3049"/>
    <w:rsid w:val="008A5C3E"/>
    <w:rsid w:val="008A5DF9"/>
    <w:rsid w:val="008A5E10"/>
    <w:rsid w:val="008A69CF"/>
    <w:rsid w:val="008A6B0E"/>
    <w:rsid w:val="008A78AB"/>
    <w:rsid w:val="008B1153"/>
    <w:rsid w:val="008B18EE"/>
    <w:rsid w:val="008B37D8"/>
    <w:rsid w:val="008B4416"/>
    <w:rsid w:val="008B4898"/>
    <w:rsid w:val="008B4F46"/>
    <w:rsid w:val="008B4FC4"/>
    <w:rsid w:val="008B7FD0"/>
    <w:rsid w:val="008C1038"/>
    <w:rsid w:val="008C24EC"/>
    <w:rsid w:val="008C2E0D"/>
    <w:rsid w:val="008C35D5"/>
    <w:rsid w:val="008C365F"/>
    <w:rsid w:val="008C38CC"/>
    <w:rsid w:val="008C38D8"/>
    <w:rsid w:val="008C4F6A"/>
    <w:rsid w:val="008C6D24"/>
    <w:rsid w:val="008C7D45"/>
    <w:rsid w:val="008D079C"/>
    <w:rsid w:val="008D0808"/>
    <w:rsid w:val="008D10C8"/>
    <w:rsid w:val="008D1150"/>
    <w:rsid w:val="008D12C2"/>
    <w:rsid w:val="008D1735"/>
    <w:rsid w:val="008D1A24"/>
    <w:rsid w:val="008D2CE2"/>
    <w:rsid w:val="008D2E64"/>
    <w:rsid w:val="008D3129"/>
    <w:rsid w:val="008D38B2"/>
    <w:rsid w:val="008D3A6D"/>
    <w:rsid w:val="008D486E"/>
    <w:rsid w:val="008D4CF3"/>
    <w:rsid w:val="008D68D6"/>
    <w:rsid w:val="008D6B30"/>
    <w:rsid w:val="008D7CCD"/>
    <w:rsid w:val="008E2C7A"/>
    <w:rsid w:val="008E30D9"/>
    <w:rsid w:val="008E315E"/>
    <w:rsid w:val="008E32C9"/>
    <w:rsid w:val="008E3950"/>
    <w:rsid w:val="008E4498"/>
    <w:rsid w:val="008E45DB"/>
    <w:rsid w:val="008E4C56"/>
    <w:rsid w:val="008E4F52"/>
    <w:rsid w:val="008E5662"/>
    <w:rsid w:val="008F0639"/>
    <w:rsid w:val="008F0D9D"/>
    <w:rsid w:val="008F1BCD"/>
    <w:rsid w:val="008F4F4A"/>
    <w:rsid w:val="008F51DB"/>
    <w:rsid w:val="008F51F3"/>
    <w:rsid w:val="008F5473"/>
    <w:rsid w:val="008F7D60"/>
    <w:rsid w:val="008F7FA7"/>
    <w:rsid w:val="0090042B"/>
    <w:rsid w:val="009004A8"/>
    <w:rsid w:val="0090175B"/>
    <w:rsid w:val="00901949"/>
    <w:rsid w:val="00901C40"/>
    <w:rsid w:val="00901E91"/>
    <w:rsid w:val="00902BA9"/>
    <w:rsid w:val="00902D08"/>
    <w:rsid w:val="009036CD"/>
    <w:rsid w:val="00903E81"/>
    <w:rsid w:val="00905079"/>
    <w:rsid w:val="00905F14"/>
    <w:rsid w:val="00906065"/>
    <w:rsid w:val="00907587"/>
    <w:rsid w:val="00907BCE"/>
    <w:rsid w:val="0091097F"/>
    <w:rsid w:val="009115D2"/>
    <w:rsid w:val="009124E8"/>
    <w:rsid w:val="00912665"/>
    <w:rsid w:val="009153A2"/>
    <w:rsid w:val="00915795"/>
    <w:rsid w:val="00916A3D"/>
    <w:rsid w:val="00916C56"/>
    <w:rsid w:val="00916CE9"/>
    <w:rsid w:val="00917B28"/>
    <w:rsid w:val="00917EB5"/>
    <w:rsid w:val="009202DA"/>
    <w:rsid w:val="00920CE2"/>
    <w:rsid w:val="00921D14"/>
    <w:rsid w:val="0092243E"/>
    <w:rsid w:val="00923A6C"/>
    <w:rsid w:val="00924285"/>
    <w:rsid w:val="00924C3A"/>
    <w:rsid w:val="0092562F"/>
    <w:rsid w:val="0092705B"/>
    <w:rsid w:val="00927193"/>
    <w:rsid w:val="00930990"/>
    <w:rsid w:val="00930AED"/>
    <w:rsid w:val="00931781"/>
    <w:rsid w:val="00931C87"/>
    <w:rsid w:val="0093367A"/>
    <w:rsid w:val="00934369"/>
    <w:rsid w:val="00935862"/>
    <w:rsid w:val="00936026"/>
    <w:rsid w:val="0093631D"/>
    <w:rsid w:val="0093646A"/>
    <w:rsid w:val="00936D0D"/>
    <w:rsid w:val="009372C6"/>
    <w:rsid w:val="0094109C"/>
    <w:rsid w:val="0094132C"/>
    <w:rsid w:val="00943E47"/>
    <w:rsid w:val="0094465B"/>
    <w:rsid w:val="00945415"/>
    <w:rsid w:val="009462FB"/>
    <w:rsid w:val="00946CB6"/>
    <w:rsid w:val="00946E00"/>
    <w:rsid w:val="0094773F"/>
    <w:rsid w:val="00950073"/>
    <w:rsid w:val="009501E1"/>
    <w:rsid w:val="00950690"/>
    <w:rsid w:val="0095078A"/>
    <w:rsid w:val="00951E86"/>
    <w:rsid w:val="00953291"/>
    <w:rsid w:val="009538B5"/>
    <w:rsid w:val="00953A31"/>
    <w:rsid w:val="00954220"/>
    <w:rsid w:val="009548A2"/>
    <w:rsid w:val="00954B52"/>
    <w:rsid w:val="00955DDB"/>
    <w:rsid w:val="00957983"/>
    <w:rsid w:val="00961240"/>
    <w:rsid w:val="00961DF4"/>
    <w:rsid w:val="009621F0"/>
    <w:rsid w:val="0096531B"/>
    <w:rsid w:val="009654CE"/>
    <w:rsid w:val="0096610C"/>
    <w:rsid w:val="0096621C"/>
    <w:rsid w:val="00967654"/>
    <w:rsid w:val="009710EB"/>
    <w:rsid w:val="0097174A"/>
    <w:rsid w:val="00971D82"/>
    <w:rsid w:val="00972946"/>
    <w:rsid w:val="00973266"/>
    <w:rsid w:val="00973672"/>
    <w:rsid w:val="00974558"/>
    <w:rsid w:val="00975934"/>
    <w:rsid w:val="0098020F"/>
    <w:rsid w:val="00981E06"/>
    <w:rsid w:val="00981F7F"/>
    <w:rsid w:val="00981F9E"/>
    <w:rsid w:val="009824DE"/>
    <w:rsid w:val="0098272B"/>
    <w:rsid w:val="00983360"/>
    <w:rsid w:val="00984235"/>
    <w:rsid w:val="009848EE"/>
    <w:rsid w:val="00985AD7"/>
    <w:rsid w:val="00985D46"/>
    <w:rsid w:val="00986473"/>
    <w:rsid w:val="0098662D"/>
    <w:rsid w:val="009866A5"/>
    <w:rsid w:val="009868C5"/>
    <w:rsid w:val="0098732E"/>
    <w:rsid w:val="0099070C"/>
    <w:rsid w:val="0099332E"/>
    <w:rsid w:val="00993761"/>
    <w:rsid w:val="009957CF"/>
    <w:rsid w:val="009969CC"/>
    <w:rsid w:val="00996B7E"/>
    <w:rsid w:val="009A117B"/>
    <w:rsid w:val="009A16BF"/>
    <w:rsid w:val="009A1E6C"/>
    <w:rsid w:val="009A3F51"/>
    <w:rsid w:val="009A4068"/>
    <w:rsid w:val="009A6211"/>
    <w:rsid w:val="009A6F32"/>
    <w:rsid w:val="009B2560"/>
    <w:rsid w:val="009B3071"/>
    <w:rsid w:val="009B4224"/>
    <w:rsid w:val="009B6D80"/>
    <w:rsid w:val="009B7525"/>
    <w:rsid w:val="009B78E1"/>
    <w:rsid w:val="009B795E"/>
    <w:rsid w:val="009C06C8"/>
    <w:rsid w:val="009C0A4A"/>
    <w:rsid w:val="009C3847"/>
    <w:rsid w:val="009C3DD8"/>
    <w:rsid w:val="009C53AE"/>
    <w:rsid w:val="009C5EFE"/>
    <w:rsid w:val="009C6B75"/>
    <w:rsid w:val="009C7092"/>
    <w:rsid w:val="009C7234"/>
    <w:rsid w:val="009D1BCA"/>
    <w:rsid w:val="009D3D8C"/>
    <w:rsid w:val="009D3FD3"/>
    <w:rsid w:val="009D40C7"/>
    <w:rsid w:val="009D4642"/>
    <w:rsid w:val="009D4D50"/>
    <w:rsid w:val="009D6656"/>
    <w:rsid w:val="009D673A"/>
    <w:rsid w:val="009D6AD9"/>
    <w:rsid w:val="009D7CA3"/>
    <w:rsid w:val="009E0E45"/>
    <w:rsid w:val="009E1529"/>
    <w:rsid w:val="009E1691"/>
    <w:rsid w:val="009E238D"/>
    <w:rsid w:val="009E4632"/>
    <w:rsid w:val="009E6823"/>
    <w:rsid w:val="009E6F69"/>
    <w:rsid w:val="009E70BC"/>
    <w:rsid w:val="009F0B34"/>
    <w:rsid w:val="009F155B"/>
    <w:rsid w:val="009F2580"/>
    <w:rsid w:val="009F27FD"/>
    <w:rsid w:val="009F2BA9"/>
    <w:rsid w:val="009F6CA2"/>
    <w:rsid w:val="009F7900"/>
    <w:rsid w:val="009F7A59"/>
    <w:rsid w:val="00A013D8"/>
    <w:rsid w:val="00A0189F"/>
    <w:rsid w:val="00A02426"/>
    <w:rsid w:val="00A02BDE"/>
    <w:rsid w:val="00A037D3"/>
    <w:rsid w:val="00A0602B"/>
    <w:rsid w:val="00A06A00"/>
    <w:rsid w:val="00A076CB"/>
    <w:rsid w:val="00A07AF7"/>
    <w:rsid w:val="00A109AF"/>
    <w:rsid w:val="00A109DD"/>
    <w:rsid w:val="00A1244B"/>
    <w:rsid w:val="00A137E0"/>
    <w:rsid w:val="00A13A7D"/>
    <w:rsid w:val="00A144A0"/>
    <w:rsid w:val="00A16703"/>
    <w:rsid w:val="00A20027"/>
    <w:rsid w:val="00A20257"/>
    <w:rsid w:val="00A20BA7"/>
    <w:rsid w:val="00A20D4F"/>
    <w:rsid w:val="00A218B9"/>
    <w:rsid w:val="00A21C5F"/>
    <w:rsid w:val="00A22849"/>
    <w:rsid w:val="00A2300B"/>
    <w:rsid w:val="00A23700"/>
    <w:rsid w:val="00A2573F"/>
    <w:rsid w:val="00A264A8"/>
    <w:rsid w:val="00A2670D"/>
    <w:rsid w:val="00A26AA2"/>
    <w:rsid w:val="00A30651"/>
    <w:rsid w:val="00A307F8"/>
    <w:rsid w:val="00A31E19"/>
    <w:rsid w:val="00A32127"/>
    <w:rsid w:val="00A32B5F"/>
    <w:rsid w:val="00A36530"/>
    <w:rsid w:val="00A36B67"/>
    <w:rsid w:val="00A37931"/>
    <w:rsid w:val="00A37C16"/>
    <w:rsid w:val="00A37E92"/>
    <w:rsid w:val="00A4046B"/>
    <w:rsid w:val="00A4061B"/>
    <w:rsid w:val="00A40E21"/>
    <w:rsid w:val="00A41147"/>
    <w:rsid w:val="00A4163A"/>
    <w:rsid w:val="00A42E58"/>
    <w:rsid w:val="00A43D9F"/>
    <w:rsid w:val="00A45595"/>
    <w:rsid w:val="00A4648D"/>
    <w:rsid w:val="00A46DF3"/>
    <w:rsid w:val="00A47902"/>
    <w:rsid w:val="00A50456"/>
    <w:rsid w:val="00A51313"/>
    <w:rsid w:val="00A5144A"/>
    <w:rsid w:val="00A5280F"/>
    <w:rsid w:val="00A52BD6"/>
    <w:rsid w:val="00A540ED"/>
    <w:rsid w:val="00A54B5D"/>
    <w:rsid w:val="00A56A58"/>
    <w:rsid w:val="00A57488"/>
    <w:rsid w:val="00A57AA1"/>
    <w:rsid w:val="00A63D4D"/>
    <w:rsid w:val="00A647A7"/>
    <w:rsid w:val="00A64A95"/>
    <w:rsid w:val="00A66DAB"/>
    <w:rsid w:val="00A673E3"/>
    <w:rsid w:val="00A67866"/>
    <w:rsid w:val="00A70186"/>
    <w:rsid w:val="00A71F9B"/>
    <w:rsid w:val="00A7388F"/>
    <w:rsid w:val="00A746E0"/>
    <w:rsid w:val="00A75631"/>
    <w:rsid w:val="00A75863"/>
    <w:rsid w:val="00A765C5"/>
    <w:rsid w:val="00A80248"/>
    <w:rsid w:val="00A804DB"/>
    <w:rsid w:val="00A80676"/>
    <w:rsid w:val="00A827C5"/>
    <w:rsid w:val="00A82C39"/>
    <w:rsid w:val="00A82F39"/>
    <w:rsid w:val="00A86DAA"/>
    <w:rsid w:val="00A8716E"/>
    <w:rsid w:val="00A8746A"/>
    <w:rsid w:val="00A87B65"/>
    <w:rsid w:val="00A90A5F"/>
    <w:rsid w:val="00A910E2"/>
    <w:rsid w:val="00A91E4C"/>
    <w:rsid w:val="00A95317"/>
    <w:rsid w:val="00A95579"/>
    <w:rsid w:val="00A95703"/>
    <w:rsid w:val="00A96178"/>
    <w:rsid w:val="00A97530"/>
    <w:rsid w:val="00AA214B"/>
    <w:rsid w:val="00AA3AF4"/>
    <w:rsid w:val="00AA3E77"/>
    <w:rsid w:val="00AA3F16"/>
    <w:rsid w:val="00AA532C"/>
    <w:rsid w:val="00AA6D3D"/>
    <w:rsid w:val="00AA7414"/>
    <w:rsid w:val="00AA7A08"/>
    <w:rsid w:val="00AB11A8"/>
    <w:rsid w:val="00AB2432"/>
    <w:rsid w:val="00AB2555"/>
    <w:rsid w:val="00AB3909"/>
    <w:rsid w:val="00AB474F"/>
    <w:rsid w:val="00AC1544"/>
    <w:rsid w:val="00AC1B36"/>
    <w:rsid w:val="00AC221E"/>
    <w:rsid w:val="00AC36BC"/>
    <w:rsid w:val="00AC3904"/>
    <w:rsid w:val="00AC3AC1"/>
    <w:rsid w:val="00AD004E"/>
    <w:rsid w:val="00AD035C"/>
    <w:rsid w:val="00AD1EB2"/>
    <w:rsid w:val="00AD201C"/>
    <w:rsid w:val="00AD3F35"/>
    <w:rsid w:val="00AD57AD"/>
    <w:rsid w:val="00AD5812"/>
    <w:rsid w:val="00AD6B9D"/>
    <w:rsid w:val="00AD7F28"/>
    <w:rsid w:val="00AE1091"/>
    <w:rsid w:val="00AE25D0"/>
    <w:rsid w:val="00AE2ADC"/>
    <w:rsid w:val="00AE4491"/>
    <w:rsid w:val="00AE50C4"/>
    <w:rsid w:val="00AE5675"/>
    <w:rsid w:val="00AE6187"/>
    <w:rsid w:val="00AE7BAC"/>
    <w:rsid w:val="00AE7FD7"/>
    <w:rsid w:val="00AF0CDD"/>
    <w:rsid w:val="00AF10D0"/>
    <w:rsid w:val="00AF19A9"/>
    <w:rsid w:val="00AF2673"/>
    <w:rsid w:val="00AF2D4C"/>
    <w:rsid w:val="00AF3CF6"/>
    <w:rsid w:val="00AF4222"/>
    <w:rsid w:val="00AF522C"/>
    <w:rsid w:val="00AF5B17"/>
    <w:rsid w:val="00AF6BCF"/>
    <w:rsid w:val="00AF7671"/>
    <w:rsid w:val="00AF76D8"/>
    <w:rsid w:val="00AF7A6C"/>
    <w:rsid w:val="00AF7C9B"/>
    <w:rsid w:val="00B0077C"/>
    <w:rsid w:val="00B010C7"/>
    <w:rsid w:val="00B011CC"/>
    <w:rsid w:val="00B01433"/>
    <w:rsid w:val="00B02D51"/>
    <w:rsid w:val="00B03D48"/>
    <w:rsid w:val="00B049D1"/>
    <w:rsid w:val="00B05235"/>
    <w:rsid w:val="00B052D1"/>
    <w:rsid w:val="00B05513"/>
    <w:rsid w:val="00B063CF"/>
    <w:rsid w:val="00B07BC5"/>
    <w:rsid w:val="00B07EEF"/>
    <w:rsid w:val="00B1277F"/>
    <w:rsid w:val="00B14369"/>
    <w:rsid w:val="00B14493"/>
    <w:rsid w:val="00B158B0"/>
    <w:rsid w:val="00B161A0"/>
    <w:rsid w:val="00B174C4"/>
    <w:rsid w:val="00B20BE2"/>
    <w:rsid w:val="00B211F3"/>
    <w:rsid w:val="00B21B9D"/>
    <w:rsid w:val="00B22FF4"/>
    <w:rsid w:val="00B242FF"/>
    <w:rsid w:val="00B24C0C"/>
    <w:rsid w:val="00B24F55"/>
    <w:rsid w:val="00B2616E"/>
    <w:rsid w:val="00B261D0"/>
    <w:rsid w:val="00B26AD0"/>
    <w:rsid w:val="00B3093E"/>
    <w:rsid w:val="00B31187"/>
    <w:rsid w:val="00B319F0"/>
    <w:rsid w:val="00B342FA"/>
    <w:rsid w:val="00B360F9"/>
    <w:rsid w:val="00B36785"/>
    <w:rsid w:val="00B36CBB"/>
    <w:rsid w:val="00B40E7E"/>
    <w:rsid w:val="00B41A8C"/>
    <w:rsid w:val="00B42771"/>
    <w:rsid w:val="00B44EA8"/>
    <w:rsid w:val="00B46D57"/>
    <w:rsid w:val="00B477FE"/>
    <w:rsid w:val="00B47F9C"/>
    <w:rsid w:val="00B50F7D"/>
    <w:rsid w:val="00B53837"/>
    <w:rsid w:val="00B53964"/>
    <w:rsid w:val="00B55153"/>
    <w:rsid w:val="00B56AA5"/>
    <w:rsid w:val="00B56E3B"/>
    <w:rsid w:val="00B56F3F"/>
    <w:rsid w:val="00B56F48"/>
    <w:rsid w:val="00B57613"/>
    <w:rsid w:val="00B577FA"/>
    <w:rsid w:val="00B6078B"/>
    <w:rsid w:val="00B64304"/>
    <w:rsid w:val="00B64350"/>
    <w:rsid w:val="00B65122"/>
    <w:rsid w:val="00B6572A"/>
    <w:rsid w:val="00B67EF4"/>
    <w:rsid w:val="00B72310"/>
    <w:rsid w:val="00B7277C"/>
    <w:rsid w:val="00B72D14"/>
    <w:rsid w:val="00B75B9D"/>
    <w:rsid w:val="00B77A1C"/>
    <w:rsid w:val="00B77CF0"/>
    <w:rsid w:val="00B80047"/>
    <w:rsid w:val="00B80188"/>
    <w:rsid w:val="00B80859"/>
    <w:rsid w:val="00B81224"/>
    <w:rsid w:val="00B81D9D"/>
    <w:rsid w:val="00B828FB"/>
    <w:rsid w:val="00B837E9"/>
    <w:rsid w:val="00B83DF6"/>
    <w:rsid w:val="00B842DD"/>
    <w:rsid w:val="00B8472A"/>
    <w:rsid w:val="00B85FB5"/>
    <w:rsid w:val="00B879DA"/>
    <w:rsid w:val="00B87D07"/>
    <w:rsid w:val="00B87F67"/>
    <w:rsid w:val="00B90368"/>
    <w:rsid w:val="00B911F4"/>
    <w:rsid w:val="00B924B8"/>
    <w:rsid w:val="00B93539"/>
    <w:rsid w:val="00B942C9"/>
    <w:rsid w:val="00B943E5"/>
    <w:rsid w:val="00B95490"/>
    <w:rsid w:val="00B95DBB"/>
    <w:rsid w:val="00B95F4B"/>
    <w:rsid w:val="00BA09B0"/>
    <w:rsid w:val="00BA0E65"/>
    <w:rsid w:val="00BA1DDD"/>
    <w:rsid w:val="00BA47AE"/>
    <w:rsid w:val="00BA4843"/>
    <w:rsid w:val="00BA5B42"/>
    <w:rsid w:val="00BA6289"/>
    <w:rsid w:val="00BA6BA4"/>
    <w:rsid w:val="00BA7787"/>
    <w:rsid w:val="00BB1DD5"/>
    <w:rsid w:val="00BB2211"/>
    <w:rsid w:val="00BB2B9C"/>
    <w:rsid w:val="00BB2F1D"/>
    <w:rsid w:val="00BB3DB3"/>
    <w:rsid w:val="00BB460B"/>
    <w:rsid w:val="00BB5A32"/>
    <w:rsid w:val="00BB5F36"/>
    <w:rsid w:val="00BB6B22"/>
    <w:rsid w:val="00BB7CFC"/>
    <w:rsid w:val="00BC0DA1"/>
    <w:rsid w:val="00BC196D"/>
    <w:rsid w:val="00BC2677"/>
    <w:rsid w:val="00BC29B9"/>
    <w:rsid w:val="00BC3145"/>
    <w:rsid w:val="00BC33B0"/>
    <w:rsid w:val="00BC3666"/>
    <w:rsid w:val="00BC451F"/>
    <w:rsid w:val="00BC5B36"/>
    <w:rsid w:val="00BC5C01"/>
    <w:rsid w:val="00BC6132"/>
    <w:rsid w:val="00BC6456"/>
    <w:rsid w:val="00BD114A"/>
    <w:rsid w:val="00BD1443"/>
    <w:rsid w:val="00BD2350"/>
    <w:rsid w:val="00BD43FE"/>
    <w:rsid w:val="00BD4766"/>
    <w:rsid w:val="00BD4A13"/>
    <w:rsid w:val="00BD5F14"/>
    <w:rsid w:val="00BD7EF4"/>
    <w:rsid w:val="00BE1C69"/>
    <w:rsid w:val="00BE20A8"/>
    <w:rsid w:val="00BE3EFF"/>
    <w:rsid w:val="00BE6C7F"/>
    <w:rsid w:val="00BF0B4E"/>
    <w:rsid w:val="00BF213D"/>
    <w:rsid w:val="00BF36DA"/>
    <w:rsid w:val="00BF4227"/>
    <w:rsid w:val="00BF69B1"/>
    <w:rsid w:val="00BF709B"/>
    <w:rsid w:val="00BF7B46"/>
    <w:rsid w:val="00BF7EAE"/>
    <w:rsid w:val="00BF7F76"/>
    <w:rsid w:val="00BF7FA2"/>
    <w:rsid w:val="00C00091"/>
    <w:rsid w:val="00C0053B"/>
    <w:rsid w:val="00C01886"/>
    <w:rsid w:val="00C0314D"/>
    <w:rsid w:val="00C03C9D"/>
    <w:rsid w:val="00C03E7B"/>
    <w:rsid w:val="00C04019"/>
    <w:rsid w:val="00C041A6"/>
    <w:rsid w:val="00C041DE"/>
    <w:rsid w:val="00C06490"/>
    <w:rsid w:val="00C064D1"/>
    <w:rsid w:val="00C10FC5"/>
    <w:rsid w:val="00C11BC8"/>
    <w:rsid w:val="00C12E8B"/>
    <w:rsid w:val="00C138F9"/>
    <w:rsid w:val="00C13C8B"/>
    <w:rsid w:val="00C142C7"/>
    <w:rsid w:val="00C14873"/>
    <w:rsid w:val="00C14C1C"/>
    <w:rsid w:val="00C14C80"/>
    <w:rsid w:val="00C15030"/>
    <w:rsid w:val="00C154C0"/>
    <w:rsid w:val="00C160D9"/>
    <w:rsid w:val="00C175B6"/>
    <w:rsid w:val="00C17E5D"/>
    <w:rsid w:val="00C208AE"/>
    <w:rsid w:val="00C2119E"/>
    <w:rsid w:val="00C220BB"/>
    <w:rsid w:val="00C224B4"/>
    <w:rsid w:val="00C2288A"/>
    <w:rsid w:val="00C22921"/>
    <w:rsid w:val="00C22D60"/>
    <w:rsid w:val="00C233C0"/>
    <w:rsid w:val="00C31C75"/>
    <w:rsid w:val="00C32C80"/>
    <w:rsid w:val="00C3333F"/>
    <w:rsid w:val="00C33667"/>
    <w:rsid w:val="00C34238"/>
    <w:rsid w:val="00C34A94"/>
    <w:rsid w:val="00C35D82"/>
    <w:rsid w:val="00C40553"/>
    <w:rsid w:val="00C43B1C"/>
    <w:rsid w:val="00C46308"/>
    <w:rsid w:val="00C47148"/>
    <w:rsid w:val="00C4767B"/>
    <w:rsid w:val="00C47890"/>
    <w:rsid w:val="00C47CB7"/>
    <w:rsid w:val="00C50FC9"/>
    <w:rsid w:val="00C515CC"/>
    <w:rsid w:val="00C52538"/>
    <w:rsid w:val="00C53D5A"/>
    <w:rsid w:val="00C54C1F"/>
    <w:rsid w:val="00C54E35"/>
    <w:rsid w:val="00C55863"/>
    <w:rsid w:val="00C55FB5"/>
    <w:rsid w:val="00C61F12"/>
    <w:rsid w:val="00C620AB"/>
    <w:rsid w:val="00C63E3A"/>
    <w:rsid w:val="00C64FB2"/>
    <w:rsid w:val="00C6559C"/>
    <w:rsid w:val="00C66373"/>
    <w:rsid w:val="00C66B2F"/>
    <w:rsid w:val="00C66E62"/>
    <w:rsid w:val="00C70D5A"/>
    <w:rsid w:val="00C71198"/>
    <w:rsid w:val="00C72184"/>
    <w:rsid w:val="00C72F46"/>
    <w:rsid w:val="00C73299"/>
    <w:rsid w:val="00C73B0C"/>
    <w:rsid w:val="00C75DF1"/>
    <w:rsid w:val="00C77712"/>
    <w:rsid w:val="00C777A8"/>
    <w:rsid w:val="00C80053"/>
    <w:rsid w:val="00C81383"/>
    <w:rsid w:val="00C82613"/>
    <w:rsid w:val="00C8385A"/>
    <w:rsid w:val="00C83DC5"/>
    <w:rsid w:val="00C85FAF"/>
    <w:rsid w:val="00C86369"/>
    <w:rsid w:val="00C863F7"/>
    <w:rsid w:val="00C868F9"/>
    <w:rsid w:val="00C86FA3"/>
    <w:rsid w:val="00C9146A"/>
    <w:rsid w:val="00C917D6"/>
    <w:rsid w:val="00C92125"/>
    <w:rsid w:val="00C93A94"/>
    <w:rsid w:val="00C9455C"/>
    <w:rsid w:val="00C9478A"/>
    <w:rsid w:val="00C95414"/>
    <w:rsid w:val="00C96CEC"/>
    <w:rsid w:val="00CA41C2"/>
    <w:rsid w:val="00CA4F15"/>
    <w:rsid w:val="00CA6A3B"/>
    <w:rsid w:val="00CB0890"/>
    <w:rsid w:val="00CB25F7"/>
    <w:rsid w:val="00CB3777"/>
    <w:rsid w:val="00CB3B9E"/>
    <w:rsid w:val="00CB47E9"/>
    <w:rsid w:val="00CB4B25"/>
    <w:rsid w:val="00CB690B"/>
    <w:rsid w:val="00CB7975"/>
    <w:rsid w:val="00CC2330"/>
    <w:rsid w:val="00CC2A7E"/>
    <w:rsid w:val="00CC36DD"/>
    <w:rsid w:val="00CC3B36"/>
    <w:rsid w:val="00CC3EDA"/>
    <w:rsid w:val="00CC4C45"/>
    <w:rsid w:val="00CC5C80"/>
    <w:rsid w:val="00CC698F"/>
    <w:rsid w:val="00CC7E7B"/>
    <w:rsid w:val="00CD367C"/>
    <w:rsid w:val="00CD5072"/>
    <w:rsid w:val="00CD52B8"/>
    <w:rsid w:val="00CD5563"/>
    <w:rsid w:val="00CE26C7"/>
    <w:rsid w:val="00CE274A"/>
    <w:rsid w:val="00CE2B08"/>
    <w:rsid w:val="00CE3F68"/>
    <w:rsid w:val="00CE44F1"/>
    <w:rsid w:val="00CE49B0"/>
    <w:rsid w:val="00CE6684"/>
    <w:rsid w:val="00CF02DC"/>
    <w:rsid w:val="00CF0E2B"/>
    <w:rsid w:val="00CF1537"/>
    <w:rsid w:val="00CF6E5B"/>
    <w:rsid w:val="00CF76E6"/>
    <w:rsid w:val="00CF7CAF"/>
    <w:rsid w:val="00D000CA"/>
    <w:rsid w:val="00D00263"/>
    <w:rsid w:val="00D010EA"/>
    <w:rsid w:val="00D010F4"/>
    <w:rsid w:val="00D02C7B"/>
    <w:rsid w:val="00D02E95"/>
    <w:rsid w:val="00D03F94"/>
    <w:rsid w:val="00D040E3"/>
    <w:rsid w:val="00D04734"/>
    <w:rsid w:val="00D05D28"/>
    <w:rsid w:val="00D0615C"/>
    <w:rsid w:val="00D0697F"/>
    <w:rsid w:val="00D06C47"/>
    <w:rsid w:val="00D07DF7"/>
    <w:rsid w:val="00D07E25"/>
    <w:rsid w:val="00D07F8F"/>
    <w:rsid w:val="00D10E63"/>
    <w:rsid w:val="00D12680"/>
    <w:rsid w:val="00D137BD"/>
    <w:rsid w:val="00D14396"/>
    <w:rsid w:val="00D143CB"/>
    <w:rsid w:val="00D144A3"/>
    <w:rsid w:val="00D17008"/>
    <w:rsid w:val="00D17092"/>
    <w:rsid w:val="00D17321"/>
    <w:rsid w:val="00D17B53"/>
    <w:rsid w:val="00D215F2"/>
    <w:rsid w:val="00D24A29"/>
    <w:rsid w:val="00D24F2D"/>
    <w:rsid w:val="00D25FB7"/>
    <w:rsid w:val="00D2629A"/>
    <w:rsid w:val="00D27AF1"/>
    <w:rsid w:val="00D301CD"/>
    <w:rsid w:val="00D338F9"/>
    <w:rsid w:val="00D34E27"/>
    <w:rsid w:val="00D3755E"/>
    <w:rsid w:val="00D4220D"/>
    <w:rsid w:val="00D427C7"/>
    <w:rsid w:val="00D4286A"/>
    <w:rsid w:val="00D44335"/>
    <w:rsid w:val="00D46371"/>
    <w:rsid w:val="00D46E9A"/>
    <w:rsid w:val="00D501EB"/>
    <w:rsid w:val="00D53CF3"/>
    <w:rsid w:val="00D53E3D"/>
    <w:rsid w:val="00D542C8"/>
    <w:rsid w:val="00D54492"/>
    <w:rsid w:val="00D55C23"/>
    <w:rsid w:val="00D56A65"/>
    <w:rsid w:val="00D578E7"/>
    <w:rsid w:val="00D62BD7"/>
    <w:rsid w:val="00D62C80"/>
    <w:rsid w:val="00D63B01"/>
    <w:rsid w:val="00D63E7E"/>
    <w:rsid w:val="00D65CE4"/>
    <w:rsid w:val="00D6623F"/>
    <w:rsid w:val="00D6650A"/>
    <w:rsid w:val="00D67427"/>
    <w:rsid w:val="00D7109E"/>
    <w:rsid w:val="00D72E47"/>
    <w:rsid w:val="00D762E2"/>
    <w:rsid w:val="00D77AB8"/>
    <w:rsid w:val="00D8047A"/>
    <w:rsid w:val="00D828C3"/>
    <w:rsid w:val="00D82B8B"/>
    <w:rsid w:val="00D839FA"/>
    <w:rsid w:val="00D83E30"/>
    <w:rsid w:val="00D8594B"/>
    <w:rsid w:val="00D85BB2"/>
    <w:rsid w:val="00D85FF5"/>
    <w:rsid w:val="00D86A88"/>
    <w:rsid w:val="00D90C7C"/>
    <w:rsid w:val="00D92E46"/>
    <w:rsid w:val="00D9368C"/>
    <w:rsid w:val="00D9506A"/>
    <w:rsid w:val="00D95219"/>
    <w:rsid w:val="00D9616D"/>
    <w:rsid w:val="00D96463"/>
    <w:rsid w:val="00D972AA"/>
    <w:rsid w:val="00D97B20"/>
    <w:rsid w:val="00D97FA4"/>
    <w:rsid w:val="00DA113B"/>
    <w:rsid w:val="00DA1291"/>
    <w:rsid w:val="00DA2888"/>
    <w:rsid w:val="00DA3D65"/>
    <w:rsid w:val="00DA5316"/>
    <w:rsid w:val="00DA65D7"/>
    <w:rsid w:val="00DB0565"/>
    <w:rsid w:val="00DB1BB7"/>
    <w:rsid w:val="00DB2099"/>
    <w:rsid w:val="00DB2639"/>
    <w:rsid w:val="00DB4487"/>
    <w:rsid w:val="00DC193A"/>
    <w:rsid w:val="00DC3DBB"/>
    <w:rsid w:val="00DC4E8A"/>
    <w:rsid w:val="00DC571E"/>
    <w:rsid w:val="00DD0DDC"/>
    <w:rsid w:val="00DD21BF"/>
    <w:rsid w:val="00DD5565"/>
    <w:rsid w:val="00DD5644"/>
    <w:rsid w:val="00DD5DC4"/>
    <w:rsid w:val="00DD5EA1"/>
    <w:rsid w:val="00DD698B"/>
    <w:rsid w:val="00DD7AB2"/>
    <w:rsid w:val="00DE016C"/>
    <w:rsid w:val="00DE1001"/>
    <w:rsid w:val="00DE252B"/>
    <w:rsid w:val="00DE318F"/>
    <w:rsid w:val="00DE3FB7"/>
    <w:rsid w:val="00DE4A93"/>
    <w:rsid w:val="00DE54F4"/>
    <w:rsid w:val="00DE5CD5"/>
    <w:rsid w:val="00DE635C"/>
    <w:rsid w:val="00DE6C04"/>
    <w:rsid w:val="00DE6D32"/>
    <w:rsid w:val="00DE75E9"/>
    <w:rsid w:val="00DF08E8"/>
    <w:rsid w:val="00DF0A29"/>
    <w:rsid w:val="00DF0DED"/>
    <w:rsid w:val="00DF185E"/>
    <w:rsid w:val="00DF1E19"/>
    <w:rsid w:val="00DF2CAD"/>
    <w:rsid w:val="00DF2EF4"/>
    <w:rsid w:val="00E00026"/>
    <w:rsid w:val="00E006DA"/>
    <w:rsid w:val="00E00D6D"/>
    <w:rsid w:val="00E01F2F"/>
    <w:rsid w:val="00E02EDF"/>
    <w:rsid w:val="00E105D0"/>
    <w:rsid w:val="00E109C9"/>
    <w:rsid w:val="00E10B60"/>
    <w:rsid w:val="00E10B93"/>
    <w:rsid w:val="00E11164"/>
    <w:rsid w:val="00E114D8"/>
    <w:rsid w:val="00E116B2"/>
    <w:rsid w:val="00E11CAD"/>
    <w:rsid w:val="00E11FBA"/>
    <w:rsid w:val="00E123BF"/>
    <w:rsid w:val="00E13BD8"/>
    <w:rsid w:val="00E14B0B"/>
    <w:rsid w:val="00E15BEC"/>
    <w:rsid w:val="00E16A89"/>
    <w:rsid w:val="00E16CB3"/>
    <w:rsid w:val="00E17B42"/>
    <w:rsid w:val="00E203EB"/>
    <w:rsid w:val="00E21B68"/>
    <w:rsid w:val="00E22345"/>
    <w:rsid w:val="00E223A4"/>
    <w:rsid w:val="00E22817"/>
    <w:rsid w:val="00E22CC4"/>
    <w:rsid w:val="00E22D81"/>
    <w:rsid w:val="00E22E3D"/>
    <w:rsid w:val="00E239C0"/>
    <w:rsid w:val="00E2405E"/>
    <w:rsid w:val="00E25B90"/>
    <w:rsid w:val="00E2697C"/>
    <w:rsid w:val="00E26F14"/>
    <w:rsid w:val="00E27029"/>
    <w:rsid w:val="00E27630"/>
    <w:rsid w:val="00E3050A"/>
    <w:rsid w:val="00E32C5A"/>
    <w:rsid w:val="00E331BF"/>
    <w:rsid w:val="00E34104"/>
    <w:rsid w:val="00E342D0"/>
    <w:rsid w:val="00E34AF8"/>
    <w:rsid w:val="00E34E42"/>
    <w:rsid w:val="00E354D3"/>
    <w:rsid w:val="00E35AB0"/>
    <w:rsid w:val="00E369F6"/>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84B"/>
    <w:rsid w:val="00E51B9A"/>
    <w:rsid w:val="00E53656"/>
    <w:rsid w:val="00E53E37"/>
    <w:rsid w:val="00E53FEB"/>
    <w:rsid w:val="00E5448F"/>
    <w:rsid w:val="00E54925"/>
    <w:rsid w:val="00E54EC6"/>
    <w:rsid w:val="00E55BF7"/>
    <w:rsid w:val="00E563F3"/>
    <w:rsid w:val="00E609A3"/>
    <w:rsid w:val="00E627A1"/>
    <w:rsid w:val="00E63DC9"/>
    <w:rsid w:val="00E65F04"/>
    <w:rsid w:val="00E66D83"/>
    <w:rsid w:val="00E676CC"/>
    <w:rsid w:val="00E67D01"/>
    <w:rsid w:val="00E71370"/>
    <w:rsid w:val="00E7172B"/>
    <w:rsid w:val="00E71959"/>
    <w:rsid w:val="00E723A8"/>
    <w:rsid w:val="00E72DE0"/>
    <w:rsid w:val="00E73FA4"/>
    <w:rsid w:val="00E801CC"/>
    <w:rsid w:val="00E802EB"/>
    <w:rsid w:val="00E82F1D"/>
    <w:rsid w:val="00E8345A"/>
    <w:rsid w:val="00E846E3"/>
    <w:rsid w:val="00E857AA"/>
    <w:rsid w:val="00E863C3"/>
    <w:rsid w:val="00E86467"/>
    <w:rsid w:val="00E92CD3"/>
    <w:rsid w:val="00E943A9"/>
    <w:rsid w:val="00E94D5B"/>
    <w:rsid w:val="00E95845"/>
    <w:rsid w:val="00E958F2"/>
    <w:rsid w:val="00E969AF"/>
    <w:rsid w:val="00EA06D5"/>
    <w:rsid w:val="00EA0ED3"/>
    <w:rsid w:val="00EA3996"/>
    <w:rsid w:val="00EA48F1"/>
    <w:rsid w:val="00EA664A"/>
    <w:rsid w:val="00EA69FA"/>
    <w:rsid w:val="00EA7A97"/>
    <w:rsid w:val="00EB1D57"/>
    <w:rsid w:val="00EB24D5"/>
    <w:rsid w:val="00EB2747"/>
    <w:rsid w:val="00EB2A2E"/>
    <w:rsid w:val="00EB33B1"/>
    <w:rsid w:val="00EB3860"/>
    <w:rsid w:val="00EB399F"/>
    <w:rsid w:val="00EB3DE1"/>
    <w:rsid w:val="00EB41B2"/>
    <w:rsid w:val="00EB6453"/>
    <w:rsid w:val="00EB7F4A"/>
    <w:rsid w:val="00EC087F"/>
    <w:rsid w:val="00EC1C9A"/>
    <w:rsid w:val="00EC29B3"/>
    <w:rsid w:val="00EC2EFB"/>
    <w:rsid w:val="00EC33F7"/>
    <w:rsid w:val="00EC36B5"/>
    <w:rsid w:val="00EC452F"/>
    <w:rsid w:val="00EC494A"/>
    <w:rsid w:val="00EC4F58"/>
    <w:rsid w:val="00EC5ECC"/>
    <w:rsid w:val="00EC6D88"/>
    <w:rsid w:val="00EC70E4"/>
    <w:rsid w:val="00ED0867"/>
    <w:rsid w:val="00ED0B3E"/>
    <w:rsid w:val="00ED0DAF"/>
    <w:rsid w:val="00ED1C4B"/>
    <w:rsid w:val="00ED29F5"/>
    <w:rsid w:val="00ED7311"/>
    <w:rsid w:val="00EE0199"/>
    <w:rsid w:val="00EE0439"/>
    <w:rsid w:val="00EE0630"/>
    <w:rsid w:val="00EE1355"/>
    <w:rsid w:val="00EE143B"/>
    <w:rsid w:val="00EE2D1A"/>
    <w:rsid w:val="00EE39B2"/>
    <w:rsid w:val="00EE425F"/>
    <w:rsid w:val="00EE75C2"/>
    <w:rsid w:val="00EF0D8E"/>
    <w:rsid w:val="00EF4ECF"/>
    <w:rsid w:val="00EF504E"/>
    <w:rsid w:val="00EF537C"/>
    <w:rsid w:val="00F0153B"/>
    <w:rsid w:val="00F05E3A"/>
    <w:rsid w:val="00F06AAE"/>
    <w:rsid w:val="00F11014"/>
    <w:rsid w:val="00F113FC"/>
    <w:rsid w:val="00F125F1"/>
    <w:rsid w:val="00F12A22"/>
    <w:rsid w:val="00F13E69"/>
    <w:rsid w:val="00F144EB"/>
    <w:rsid w:val="00F149B3"/>
    <w:rsid w:val="00F14C40"/>
    <w:rsid w:val="00F15301"/>
    <w:rsid w:val="00F165ED"/>
    <w:rsid w:val="00F166A4"/>
    <w:rsid w:val="00F172C4"/>
    <w:rsid w:val="00F20B44"/>
    <w:rsid w:val="00F211C4"/>
    <w:rsid w:val="00F21836"/>
    <w:rsid w:val="00F21A1F"/>
    <w:rsid w:val="00F21C19"/>
    <w:rsid w:val="00F22657"/>
    <w:rsid w:val="00F24B54"/>
    <w:rsid w:val="00F24CE0"/>
    <w:rsid w:val="00F26ED5"/>
    <w:rsid w:val="00F301A5"/>
    <w:rsid w:val="00F306D0"/>
    <w:rsid w:val="00F342FD"/>
    <w:rsid w:val="00F34D0A"/>
    <w:rsid w:val="00F35BA4"/>
    <w:rsid w:val="00F3629D"/>
    <w:rsid w:val="00F3675F"/>
    <w:rsid w:val="00F37FC7"/>
    <w:rsid w:val="00F4050E"/>
    <w:rsid w:val="00F407F4"/>
    <w:rsid w:val="00F410CD"/>
    <w:rsid w:val="00F41364"/>
    <w:rsid w:val="00F41A82"/>
    <w:rsid w:val="00F41F40"/>
    <w:rsid w:val="00F42925"/>
    <w:rsid w:val="00F42D5C"/>
    <w:rsid w:val="00F462E3"/>
    <w:rsid w:val="00F47459"/>
    <w:rsid w:val="00F474F9"/>
    <w:rsid w:val="00F50D51"/>
    <w:rsid w:val="00F53837"/>
    <w:rsid w:val="00F53B51"/>
    <w:rsid w:val="00F53DF2"/>
    <w:rsid w:val="00F560D2"/>
    <w:rsid w:val="00F568AA"/>
    <w:rsid w:val="00F56A8B"/>
    <w:rsid w:val="00F56B6D"/>
    <w:rsid w:val="00F56F79"/>
    <w:rsid w:val="00F57344"/>
    <w:rsid w:val="00F61383"/>
    <w:rsid w:val="00F62562"/>
    <w:rsid w:val="00F6565A"/>
    <w:rsid w:val="00F65EA9"/>
    <w:rsid w:val="00F66510"/>
    <w:rsid w:val="00F6654F"/>
    <w:rsid w:val="00F67666"/>
    <w:rsid w:val="00F67987"/>
    <w:rsid w:val="00F67EA9"/>
    <w:rsid w:val="00F70CBD"/>
    <w:rsid w:val="00F71D69"/>
    <w:rsid w:val="00F75474"/>
    <w:rsid w:val="00F76C8C"/>
    <w:rsid w:val="00F776FE"/>
    <w:rsid w:val="00F77850"/>
    <w:rsid w:val="00F801E4"/>
    <w:rsid w:val="00F803FC"/>
    <w:rsid w:val="00F811DE"/>
    <w:rsid w:val="00F813C0"/>
    <w:rsid w:val="00F81518"/>
    <w:rsid w:val="00F81C13"/>
    <w:rsid w:val="00F82787"/>
    <w:rsid w:val="00F82B88"/>
    <w:rsid w:val="00F837B0"/>
    <w:rsid w:val="00F838AF"/>
    <w:rsid w:val="00F84911"/>
    <w:rsid w:val="00F859F0"/>
    <w:rsid w:val="00F85FE8"/>
    <w:rsid w:val="00F8740F"/>
    <w:rsid w:val="00F90474"/>
    <w:rsid w:val="00F9048F"/>
    <w:rsid w:val="00F90B90"/>
    <w:rsid w:val="00F912B3"/>
    <w:rsid w:val="00F916EB"/>
    <w:rsid w:val="00F93E39"/>
    <w:rsid w:val="00F958F2"/>
    <w:rsid w:val="00F959C7"/>
    <w:rsid w:val="00F961E2"/>
    <w:rsid w:val="00F966F0"/>
    <w:rsid w:val="00F977E2"/>
    <w:rsid w:val="00FA0504"/>
    <w:rsid w:val="00FA0665"/>
    <w:rsid w:val="00FA0BA4"/>
    <w:rsid w:val="00FA1567"/>
    <w:rsid w:val="00FA1FFD"/>
    <w:rsid w:val="00FA2A5F"/>
    <w:rsid w:val="00FA3127"/>
    <w:rsid w:val="00FA4136"/>
    <w:rsid w:val="00FA679C"/>
    <w:rsid w:val="00FA6921"/>
    <w:rsid w:val="00FA70A8"/>
    <w:rsid w:val="00FA721E"/>
    <w:rsid w:val="00FB2779"/>
    <w:rsid w:val="00FB42ED"/>
    <w:rsid w:val="00FB54C8"/>
    <w:rsid w:val="00FB5648"/>
    <w:rsid w:val="00FB59B5"/>
    <w:rsid w:val="00FB6D67"/>
    <w:rsid w:val="00FC0623"/>
    <w:rsid w:val="00FC3DCB"/>
    <w:rsid w:val="00FC3FFA"/>
    <w:rsid w:val="00FC6732"/>
    <w:rsid w:val="00FC6BEF"/>
    <w:rsid w:val="00FD469A"/>
    <w:rsid w:val="00FD4701"/>
    <w:rsid w:val="00FD497E"/>
    <w:rsid w:val="00FD4BE3"/>
    <w:rsid w:val="00FD4F63"/>
    <w:rsid w:val="00FD5B61"/>
    <w:rsid w:val="00FD7480"/>
    <w:rsid w:val="00FD76DD"/>
    <w:rsid w:val="00FD7B16"/>
    <w:rsid w:val="00FD7B9C"/>
    <w:rsid w:val="00FE20BB"/>
    <w:rsid w:val="00FE27E5"/>
    <w:rsid w:val="00FE36C3"/>
    <w:rsid w:val="00FE3DEF"/>
    <w:rsid w:val="00FE66AB"/>
    <w:rsid w:val="00FE687D"/>
    <w:rsid w:val="00FE7732"/>
    <w:rsid w:val="00FE7B34"/>
    <w:rsid w:val="00FF2733"/>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8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8C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footer" Target="footer2.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arxiv.org/pdf/math/0406077.pdf" TargetMode="External"/><Relationship Id="rId67" Type="http://schemas.openxmlformats.org/officeDocument/2006/relationships/image" Target="media/image55.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612AA0-796D-489C-A266-27407C4C6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71</Pages>
  <Words>21796</Words>
  <Characters>124239</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145744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2</cp:revision>
  <cp:lastPrinted>2017-02-07T19:42:00Z</cp:lastPrinted>
  <dcterms:created xsi:type="dcterms:W3CDTF">2018-04-03T23:09:00Z</dcterms:created>
  <dcterms:modified xsi:type="dcterms:W3CDTF">2018-04-03T23:09:00Z</dcterms:modified>
</cp:coreProperties>
</file>